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3728D9" w14:textId="22640DDA" w:rsidR="005D30E5" w:rsidRPr="009E46F1" w:rsidRDefault="005D30E5" w:rsidP="005D30E5">
      <w:pPr>
        <w:pStyle w:val="MDPI11articletype"/>
      </w:pPr>
      <w:r>
        <w:t>Article</w:t>
      </w:r>
    </w:p>
    <w:p w14:paraId="34270502" w14:textId="6C1007EB" w:rsidR="005D30E5" w:rsidRPr="009E46F1" w:rsidRDefault="005D30E5" w:rsidP="005D30E5">
      <w:pPr>
        <w:pStyle w:val="MDPI12title"/>
        <w:spacing w:line="240" w:lineRule="atLeast"/>
      </w:pPr>
      <w:r w:rsidRPr="005D30E5">
        <w:t>IoT monitoring of tree ecosystem services in urban green infrastructures: possibilities and challenges</w:t>
      </w:r>
    </w:p>
    <w:p w14:paraId="62CA6D5F" w14:textId="7DF24FA1" w:rsidR="007A74A0" w:rsidRPr="00FC29EE" w:rsidRDefault="007A74A0" w:rsidP="007A74A0">
      <w:pPr>
        <w:pStyle w:val="MDPI13authornames"/>
        <w:rPr>
          <w:lang w:val="it-IT"/>
        </w:rPr>
      </w:pPr>
      <w:r w:rsidRPr="00FC29EE">
        <w:rPr>
          <w:lang w:val="it-IT"/>
        </w:rPr>
        <w:t xml:space="preserve">Victor Matasov </w:t>
      </w:r>
      <w:r w:rsidRPr="00FC29EE">
        <w:rPr>
          <w:vertAlign w:val="superscript"/>
          <w:lang w:val="it-IT"/>
        </w:rPr>
        <w:t>1</w:t>
      </w:r>
      <w:r w:rsidR="001E38A6" w:rsidRPr="00FC29EE">
        <w:rPr>
          <w:vertAlign w:val="superscript"/>
          <w:lang w:val="it-IT"/>
        </w:rPr>
        <w:t>,</w:t>
      </w:r>
      <w:r w:rsidR="001E38A6" w:rsidRPr="00FC29EE">
        <w:rPr>
          <w:lang w:val="it-IT"/>
        </w:rPr>
        <w:t>*</w:t>
      </w:r>
      <w:r w:rsidRPr="00FC29EE">
        <w:rPr>
          <w:lang w:val="it-IT"/>
        </w:rPr>
        <w:t xml:space="preserve">, </w:t>
      </w:r>
      <w:r w:rsidR="001E38A6" w:rsidRPr="00FC29EE">
        <w:rPr>
          <w:lang w:val="it-IT"/>
        </w:rPr>
        <w:t>Alexey</w:t>
      </w:r>
      <w:r w:rsidRPr="00FC29EE">
        <w:rPr>
          <w:lang w:val="it-IT"/>
        </w:rPr>
        <w:t xml:space="preserve"> </w:t>
      </w:r>
      <w:r w:rsidR="001E38A6" w:rsidRPr="00FC29EE">
        <w:rPr>
          <w:lang w:val="it-IT"/>
        </w:rPr>
        <w:t>Yaroslavtsev</w:t>
      </w:r>
      <w:r w:rsidRPr="00FC29EE">
        <w:rPr>
          <w:lang w:val="it-IT"/>
        </w:rPr>
        <w:t xml:space="preserve"> </w:t>
      </w:r>
      <w:r w:rsidR="001E38A6" w:rsidRPr="00FC29EE">
        <w:rPr>
          <w:vertAlign w:val="superscript"/>
          <w:lang w:val="it-IT"/>
        </w:rPr>
        <w:t>1</w:t>
      </w:r>
      <w:r w:rsidR="007D111A" w:rsidRPr="00FC29EE">
        <w:rPr>
          <w:vertAlign w:val="superscript"/>
          <w:lang w:val="it-IT"/>
        </w:rPr>
        <w:t>,7</w:t>
      </w:r>
      <w:r w:rsidRPr="00FC29EE">
        <w:rPr>
          <w:lang w:val="it-IT"/>
        </w:rPr>
        <w:t xml:space="preserve">, </w:t>
      </w:r>
      <w:r w:rsidR="001E38A6" w:rsidRPr="00FC29EE">
        <w:rPr>
          <w:lang w:val="it-IT"/>
        </w:rPr>
        <w:t>Giovanna Sala</w:t>
      </w:r>
      <w:r w:rsidRPr="00FC29EE">
        <w:rPr>
          <w:lang w:val="it-IT"/>
        </w:rPr>
        <w:t xml:space="preserve"> </w:t>
      </w:r>
      <w:r w:rsidR="001E38A6" w:rsidRPr="00FC29EE">
        <w:rPr>
          <w:vertAlign w:val="superscript"/>
          <w:lang w:val="it-IT"/>
        </w:rPr>
        <w:t>1,2</w:t>
      </w:r>
      <w:r w:rsidRPr="00FC29EE">
        <w:rPr>
          <w:lang w:val="it-IT"/>
        </w:rPr>
        <w:t xml:space="preserve">, </w:t>
      </w:r>
      <w:r w:rsidR="001E38A6" w:rsidRPr="00FC29EE">
        <w:rPr>
          <w:lang w:val="it-IT"/>
        </w:rPr>
        <w:t>Olga</w:t>
      </w:r>
      <w:r w:rsidRPr="00FC29EE">
        <w:rPr>
          <w:lang w:val="it-IT"/>
        </w:rPr>
        <w:t xml:space="preserve"> </w:t>
      </w:r>
      <w:r w:rsidR="001E38A6" w:rsidRPr="00FC29EE">
        <w:rPr>
          <w:lang w:val="it-IT"/>
        </w:rPr>
        <w:t>Fareeva</w:t>
      </w:r>
      <w:r w:rsidRPr="00FC29EE">
        <w:rPr>
          <w:lang w:val="it-IT"/>
        </w:rPr>
        <w:t xml:space="preserve"> </w:t>
      </w:r>
      <w:r w:rsidR="00BF5367" w:rsidRPr="00FC29EE">
        <w:rPr>
          <w:vertAlign w:val="superscript"/>
          <w:lang w:val="it-IT"/>
        </w:rPr>
        <w:t>1</w:t>
      </w:r>
      <w:r w:rsidRPr="00FC29EE">
        <w:rPr>
          <w:lang w:val="it-IT"/>
        </w:rPr>
        <w:t xml:space="preserve">, </w:t>
      </w:r>
      <w:r w:rsidR="001E38A6" w:rsidRPr="00FC29EE">
        <w:rPr>
          <w:lang w:val="it-IT"/>
        </w:rPr>
        <w:t>Ivan Seregin</w:t>
      </w:r>
      <w:r w:rsidRPr="00FC29EE">
        <w:rPr>
          <w:lang w:val="it-IT"/>
        </w:rPr>
        <w:t xml:space="preserve"> </w:t>
      </w:r>
      <w:r w:rsidR="00BF5367" w:rsidRPr="00FC29EE">
        <w:rPr>
          <w:vertAlign w:val="superscript"/>
          <w:lang w:val="it-IT"/>
        </w:rPr>
        <w:t>1</w:t>
      </w:r>
      <w:r w:rsidR="007D111A" w:rsidRPr="00FC29EE">
        <w:rPr>
          <w:vertAlign w:val="superscript"/>
          <w:lang w:val="it-IT"/>
        </w:rPr>
        <w:t>,7</w:t>
      </w:r>
      <w:r w:rsidRPr="00FC29EE">
        <w:rPr>
          <w:lang w:val="it-IT"/>
        </w:rPr>
        <w:t xml:space="preserve">, </w:t>
      </w:r>
      <w:r w:rsidR="001E38A6" w:rsidRPr="00FC29EE">
        <w:rPr>
          <w:lang w:val="it-IT"/>
        </w:rPr>
        <w:t>Luca</w:t>
      </w:r>
      <w:r w:rsidRPr="00FC29EE">
        <w:rPr>
          <w:lang w:val="it-IT"/>
        </w:rPr>
        <w:t xml:space="preserve"> </w:t>
      </w:r>
      <w:r w:rsidR="001E38A6" w:rsidRPr="00FC29EE">
        <w:rPr>
          <w:lang w:val="it-IT"/>
        </w:rPr>
        <w:t xml:space="preserve">Belelli Marchesini </w:t>
      </w:r>
      <w:r w:rsidR="00BF5367" w:rsidRPr="00FC29EE">
        <w:rPr>
          <w:vertAlign w:val="superscript"/>
          <w:lang w:val="it-IT"/>
        </w:rPr>
        <w:t>1,3</w:t>
      </w:r>
      <w:r w:rsidR="001E38A6" w:rsidRPr="00FC29EE">
        <w:rPr>
          <w:lang w:val="it-IT"/>
        </w:rPr>
        <w:t xml:space="preserve">, Simona Castaldi </w:t>
      </w:r>
      <w:r w:rsidR="00BF5367" w:rsidRPr="00FC29EE">
        <w:rPr>
          <w:vertAlign w:val="superscript"/>
          <w:lang w:val="it-IT"/>
        </w:rPr>
        <w:t>1,4</w:t>
      </w:r>
      <w:r w:rsidR="001E38A6" w:rsidRPr="00FC29EE">
        <w:rPr>
          <w:lang w:val="it-IT"/>
        </w:rPr>
        <w:t xml:space="preserve">, Viacheslav Vasenev </w:t>
      </w:r>
      <w:r w:rsidR="00BF5367" w:rsidRPr="00FC29EE">
        <w:rPr>
          <w:vertAlign w:val="superscript"/>
          <w:lang w:val="it-IT"/>
        </w:rPr>
        <w:t>1</w:t>
      </w:r>
      <w:r w:rsidRPr="00FC29EE">
        <w:rPr>
          <w:lang w:val="it-IT"/>
        </w:rPr>
        <w:t xml:space="preserve"> and </w:t>
      </w:r>
      <w:r w:rsidR="001E38A6" w:rsidRPr="00FC29EE">
        <w:rPr>
          <w:lang w:val="it-IT"/>
        </w:rPr>
        <w:t>Riccardo</w:t>
      </w:r>
      <w:r w:rsidRPr="00FC29EE">
        <w:rPr>
          <w:lang w:val="it-IT"/>
        </w:rPr>
        <w:t xml:space="preserve"> </w:t>
      </w:r>
      <w:r w:rsidR="001E38A6" w:rsidRPr="00FC29EE">
        <w:rPr>
          <w:lang w:val="it-IT"/>
        </w:rPr>
        <w:t>Valentini</w:t>
      </w:r>
      <w:r w:rsidRPr="00FC29EE">
        <w:rPr>
          <w:lang w:val="it-IT"/>
        </w:rPr>
        <w:t xml:space="preserve"> </w:t>
      </w:r>
      <w:r w:rsidR="00BF5367" w:rsidRPr="00FC29EE">
        <w:rPr>
          <w:vertAlign w:val="superscript"/>
          <w:lang w:val="it-IT"/>
        </w:rPr>
        <w:t>1,5,6</w:t>
      </w:r>
    </w:p>
    <w:p w14:paraId="0AD2BF50" w14:textId="503CC2DE" w:rsidR="007A74A0" w:rsidRPr="009E46F1" w:rsidRDefault="007A74A0" w:rsidP="007A74A0">
      <w:pPr>
        <w:pStyle w:val="MDPI16affiliation"/>
      </w:pPr>
      <w:commentRangeStart w:id="0"/>
      <w:r w:rsidRPr="009E46F1">
        <w:rPr>
          <w:vertAlign w:val="superscript"/>
        </w:rPr>
        <w:t>1</w:t>
      </w:r>
      <w:r w:rsidRPr="009E46F1">
        <w:tab/>
      </w:r>
      <w:r w:rsidR="001E38A6" w:rsidRPr="001E38A6">
        <w:t xml:space="preserve">Department of Landscape Design and Sustainable Ecosystems, Agrarian-Technological Institute, RUDN University, </w:t>
      </w:r>
      <w:proofErr w:type="spellStart"/>
      <w:r w:rsidR="001E38A6" w:rsidRPr="001E38A6">
        <w:t>Miklukho-Maklaya</w:t>
      </w:r>
      <w:proofErr w:type="spellEnd"/>
      <w:r w:rsidR="001E38A6" w:rsidRPr="001E38A6">
        <w:t xml:space="preserve"> str., 6, </w:t>
      </w:r>
      <w:r w:rsidR="00BF5367">
        <w:t xml:space="preserve">117198, </w:t>
      </w:r>
      <w:r w:rsidR="001E38A6" w:rsidRPr="001E38A6">
        <w:t>Moscow, Russia</w:t>
      </w:r>
      <w:r w:rsidR="0098571D">
        <w:t>;</w:t>
      </w:r>
    </w:p>
    <w:p w14:paraId="520225D2" w14:textId="3E8BBDFD" w:rsidR="007A74A0" w:rsidRDefault="007A74A0" w:rsidP="007A74A0">
      <w:pPr>
        <w:pStyle w:val="MDPI16affiliation"/>
      </w:pPr>
      <w:r w:rsidRPr="009E46F1">
        <w:rPr>
          <w:szCs w:val="20"/>
          <w:vertAlign w:val="superscript"/>
        </w:rPr>
        <w:t>2</w:t>
      </w:r>
      <w:r w:rsidRPr="009E46F1">
        <w:rPr>
          <w:szCs w:val="20"/>
        </w:rPr>
        <w:tab/>
      </w:r>
      <w:r w:rsidR="00BF5367" w:rsidRPr="00BF5367">
        <w:rPr>
          <w:szCs w:val="20"/>
        </w:rPr>
        <w:t xml:space="preserve">Department of Agricultural and Forestry Science, University of Palermo, </w:t>
      </w:r>
      <w:proofErr w:type="spellStart"/>
      <w:r w:rsidR="00BF5367" w:rsidRPr="00BF5367">
        <w:rPr>
          <w:szCs w:val="20"/>
        </w:rPr>
        <w:t>Viale</w:t>
      </w:r>
      <w:proofErr w:type="spellEnd"/>
      <w:r w:rsidR="00BF5367" w:rsidRPr="00BF5367">
        <w:rPr>
          <w:szCs w:val="20"/>
        </w:rPr>
        <w:t xml:space="preserve"> </w:t>
      </w:r>
      <w:proofErr w:type="spellStart"/>
      <w:r w:rsidR="00BF5367" w:rsidRPr="00BF5367">
        <w:rPr>
          <w:szCs w:val="20"/>
        </w:rPr>
        <w:t>delle</w:t>
      </w:r>
      <w:proofErr w:type="spellEnd"/>
      <w:r w:rsidR="00BF5367" w:rsidRPr="00BF5367">
        <w:rPr>
          <w:szCs w:val="20"/>
        </w:rPr>
        <w:t xml:space="preserve"> </w:t>
      </w:r>
      <w:proofErr w:type="spellStart"/>
      <w:r w:rsidR="00BF5367" w:rsidRPr="00BF5367">
        <w:rPr>
          <w:szCs w:val="20"/>
        </w:rPr>
        <w:t>Scienze</w:t>
      </w:r>
      <w:proofErr w:type="spellEnd"/>
      <w:r w:rsidR="00BF5367" w:rsidRPr="00BF5367">
        <w:rPr>
          <w:szCs w:val="20"/>
        </w:rPr>
        <w:t>, Ed. 4, 90128 Palermo, Italy</w:t>
      </w:r>
      <w:r w:rsidRPr="009E46F1">
        <w:rPr>
          <w:szCs w:val="20"/>
        </w:rPr>
        <w:t>;</w:t>
      </w:r>
    </w:p>
    <w:p w14:paraId="600A3D42" w14:textId="6DA1754D" w:rsidR="00BF5367" w:rsidRPr="009E46F1" w:rsidRDefault="00BF5367" w:rsidP="00D2347F">
      <w:pPr>
        <w:pStyle w:val="MDPI16affiliation"/>
      </w:pPr>
      <w:r>
        <w:rPr>
          <w:szCs w:val="20"/>
          <w:vertAlign w:val="superscript"/>
        </w:rPr>
        <w:t>3</w:t>
      </w:r>
      <w:r w:rsidRPr="009E46F1">
        <w:rPr>
          <w:szCs w:val="20"/>
        </w:rPr>
        <w:tab/>
      </w:r>
      <w:r w:rsidR="00D2347F" w:rsidRPr="00D2347F">
        <w:rPr>
          <w:szCs w:val="20"/>
        </w:rPr>
        <w:t xml:space="preserve">Department of Sustainable </w:t>
      </w:r>
      <w:proofErr w:type="spellStart"/>
      <w:r w:rsidR="00D2347F" w:rsidRPr="00D2347F">
        <w:rPr>
          <w:szCs w:val="20"/>
        </w:rPr>
        <w:t>Agro</w:t>
      </w:r>
      <w:proofErr w:type="spellEnd"/>
      <w:r w:rsidR="00D2347F" w:rsidRPr="00D2347F">
        <w:rPr>
          <w:szCs w:val="20"/>
        </w:rPr>
        <w:t xml:space="preserve">-ecosystems and Bioresources, Research and Innovation Centre, Fondazione Edmund Mach, San Michele </w:t>
      </w:r>
      <w:proofErr w:type="spellStart"/>
      <w:r w:rsidR="00D2347F" w:rsidRPr="00D2347F">
        <w:rPr>
          <w:szCs w:val="20"/>
        </w:rPr>
        <w:t>all’Adige</w:t>
      </w:r>
      <w:proofErr w:type="spellEnd"/>
      <w:r w:rsidR="00D2347F" w:rsidRPr="00D2347F">
        <w:rPr>
          <w:szCs w:val="20"/>
        </w:rPr>
        <w:t>, Italy;</w:t>
      </w:r>
    </w:p>
    <w:p w14:paraId="03DCFA27" w14:textId="5DDC5469" w:rsidR="00BF5367" w:rsidRPr="009E46F1" w:rsidRDefault="00BF5367" w:rsidP="00D2347F">
      <w:pPr>
        <w:pStyle w:val="MDPI16affiliation"/>
      </w:pPr>
      <w:r>
        <w:rPr>
          <w:szCs w:val="20"/>
          <w:vertAlign w:val="superscript"/>
        </w:rPr>
        <w:t>4</w:t>
      </w:r>
      <w:r w:rsidRPr="009E46F1">
        <w:rPr>
          <w:szCs w:val="20"/>
        </w:rPr>
        <w:tab/>
      </w:r>
      <w:r w:rsidR="00D2347F" w:rsidRPr="00D2347F">
        <w:rPr>
          <w:szCs w:val="20"/>
        </w:rPr>
        <w:t xml:space="preserve">Department of Environmental, Biological and Pharmaceutical Sciences and Technologies, Campania University “Luigi </w:t>
      </w:r>
      <w:proofErr w:type="spellStart"/>
      <w:r w:rsidR="00D2347F" w:rsidRPr="00D2347F">
        <w:rPr>
          <w:szCs w:val="20"/>
        </w:rPr>
        <w:t>Vanvitelli</w:t>
      </w:r>
      <w:proofErr w:type="spellEnd"/>
      <w:r w:rsidR="00D2347F" w:rsidRPr="00D2347F">
        <w:rPr>
          <w:szCs w:val="20"/>
        </w:rPr>
        <w:t>”, Via Vivaldi 43, 81100 Caserta, Italy</w:t>
      </w:r>
      <w:r w:rsidR="0098571D">
        <w:rPr>
          <w:szCs w:val="20"/>
        </w:rPr>
        <w:t>;</w:t>
      </w:r>
    </w:p>
    <w:p w14:paraId="4F75503B" w14:textId="13CF3E4D" w:rsidR="00BF5367" w:rsidRPr="009E46F1" w:rsidRDefault="00BF5367" w:rsidP="00BF5367">
      <w:pPr>
        <w:pStyle w:val="MDPI16affiliation"/>
      </w:pPr>
      <w:r>
        <w:rPr>
          <w:szCs w:val="20"/>
          <w:vertAlign w:val="superscript"/>
        </w:rPr>
        <w:t>5</w:t>
      </w:r>
      <w:r w:rsidRPr="009E46F1">
        <w:rPr>
          <w:szCs w:val="20"/>
        </w:rPr>
        <w:tab/>
      </w:r>
      <w:r w:rsidR="00D2347F" w:rsidRPr="00D2347F">
        <w:rPr>
          <w:szCs w:val="20"/>
        </w:rPr>
        <w:t xml:space="preserve">Department for Innovation in Biological, Agro-Food and Forest Systems, University of </w:t>
      </w:r>
      <w:proofErr w:type="spellStart"/>
      <w:r w:rsidR="00D2347F" w:rsidRPr="00D2347F">
        <w:rPr>
          <w:szCs w:val="20"/>
        </w:rPr>
        <w:t>Tuscia</w:t>
      </w:r>
      <w:proofErr w:type="spellEnd"/>
      <w:r w:rsidR="00D2347F" w:rsidRPr="00D2347F">
        <w:rPr>
          <w:szCs w:val="20"/>
        </w:rPr>
        <w:t xml:space="preserve">, Via S.M. in </w:t>
      </w:r>
      <w:proofErr w:type="spellStart"/>
      <w:r w:rsidR="00D2347F" w:rsidRPr="00D2347F">
        <w:rPr>
          <w:szCs w:val="20"/>
        </w:rPr>
        <w:t>Gradi</w:t>
      </w:r>
      <w:proofErr w:type="spellEnd"/>
      <w:r w:rsidR="00D2347F" w:rsidRPr="00D2347F">
        <w:rPr>
          <w:szCs w:val="20"/>
        </w:rPr>
        <w:t xml:space="preserve"> n.4, 01100 </w:t>
      </w:r>
      <w:proofErr w:type="spellStart"/>
      <w:r w:rsidR="00D2347F" w:rsidRPr="00D2347F">
        <w:rPr>
          <w:szCs w:val="20"/>
        </w:rPr>
        <w:t>Viterbo</w:t>
      </w:r>
      <w:proofErr w:type="spellEnd"/>
      <w:r w:rsidR="00D2347F" w:rsidRPr="00D2347F">
        <w:rPr>
          <w:szCs w:val="20"/>
        </w:rPr>
        <w:t>, I</w:t>
      </w:r>
      <w:r w:rsidR="00D2347F">
        <w:rPr>
          <w:szCs w:val="20"/>
        </w:rPr>
        <w:t>taly</w:t>
      </w:r>
      <w:r w:rsidR="0098571D">
        <w:rPr>
          <w:szCs w:val="20"/>
        </w:rPr>
        <w:t>;</w:t>
      </w:r>
    </w:p>
    <w:p w14:paraId="43B6199B" w14:textId="4EC57841" w:rsidR="00BF5367" w:rsidRPr="00FC29EE" w:rsidRDefault="00BF5367" w:rsidP="00D2347F">
      <w:pPr>
        <w:pStyle w:val="MDPI16affiliation"/>
        <w:rPr>
          <w:szCs w:val="20"/>
          <w:lang w:val="it-IT"/>
        </w:rPr>
      </w:pPr>
      <w:r w:rsidRPr="00FC29EE">
        <w:rPr>
          <w:szCs w:val="20"/>
          <w:vertAlign w:val="superscript"/>
          <w:lang w:val="it-IT"/>
        </w:rPr>
        <w:t>6</w:t>
      </w:r>
      <w:r w:rsidRPr="00FC29EE">
        <w:rPr>
          <w:szCs w:val="20"/>
          <w:lang w:val="it-IT"/>
        </w:rPr>
        <w:tab/>
      </w:r>
      <w:r w:rsidR="00D2347F" w:rsidRPr="00FC29EE">
        <w:rPr>
          <w:szCs w:val="20"/>
          <w:lang w:val="it-IT"/>
        </w:rPr>
        <w:t>CMCC Foundation, via Augusto Imperatore, 16, 73100 Lecce, Italy</w:t>
      </w:r>
      <w:r w:rsidR="0098571D" w:rsidRPr="00FC29EE">
        <w:rPr>
          <w:szCs w:val="20"/>
          <w:lang w:val="it-IT"/>
        </w:rPr>
        <w:t>;</w:t>
      </w:r>
    </w:p>
    <w:p w14:paraId="19294433" w14:textId="1D9F169C" w:rsidR="007D111A" w:rsidRDefault="007D111A" w:rsidP="007D111A">
      <w:pPr>
        <w:pStyle w:val="MDPI16affiliation"/>
        <w:rPr>
          <w:szCs w:val="20"/>
        </w:rPr>
      </w:pPr>
      <w:r w:rsidRPr="007D111A">
        <w:rPr>
          <w:szCs w:val="20"/>
          <w:vertAlign w:val="superscript"/>
        </w:rPr>
        <w:t>7</w:t>
      </w:r>
      <w:r w:rsidRPr="009E46F1">
        <w:rPr>
          <w:szCs w:val="20"/>
        </w:rPr>
        <w:tab/>
      </w:r>
      <w:r>
        <w:rPr>
          <w:szCs w:val="20"/>
        </w:rPr>
        <w:t>Department of ecology</w:t>
      </w:r>
      <w:r w:rsidRPr="007D111A">
        <w:rPr>
          <w:szCs w:val="20"/>
        </w:rPr>
        <w:t xml:space="preserve">, Russian </w:t>
      </w:r>
      <w:proofErr w:type="spellStart"/>
      <w:r w:rsidRPr="007D111A">
        <w:rPr>
          <w:szCs w:val="20"/>
        </w:rPr>
        <w:t>Timiryazev</w:t>
      </w:r>
      <w:proofErr w:type="spellEnd"/>
      <w:r w:rsidRPr="007D111A">
        <w:rPr>
          <w:szCs w:val="20"/>
        </w:rPr>
        <w:t xml:space="preserve"> State Agrarian University, Moscow, Russia</w:t>
      </w:r>
      <w:r>
        <w:rPr>
          <w:szCs w:val="20"/>
        </w:rPr>
        <w:t>;</w:t>
      </w:r>
    </w:p>
    <w:p w14:paraId="08A34629" w14:textId="77777777" w:rsidR="007D111A" w:rsidRPr="009E46F1" w:rsidRDefault="007D111A" w:rsidP="00D2347F">
      <w:pPr>
        <w:pStyle w:val="MDPI16affiliation"/>
      </w:pPr>
    </w:p>
    <w:p w14:paraId="3771C740" w14:textId="606ACC4C" w:rsidR="007A74A0" w:rsidRPr="009E46F1" w:rsidRDefault="007A74A0" w:rsidP="007A74A0">
      <w:pPr>
        <w:pStyle w:val="MDPI14history"/>
        <w:spacing w:before="0"/>
        <w:ind w:left="311" w:hanging="198"/>
      </w:pPr>
      <w:r w:rsidRPr="009E46F1">
        <w:rPr>
          <w:b/>
        </w:rPr>
        <w:t>*</w:t>
      </w:r>
      <w:r w:rsidRPr="009E46F1">
        <w:tab/>
        <w:t xml:space="preserve">Correspondence: </w:t>
      </w:r>
      <w:r w:rsidR="00D2347F">
        <w:t>matasov-vm</w:t>
      </w:r>
      <w:r w:rsidR="00D2347F" w:rsidRPr="009E46F1">
        <w:t>@</w:t>
      </w:r>
      <w:r w:rsidR="00D2347F">
        <w:t>pfur.ru</w:t>
      </w:r>
      <w:r w:rsidR="0098571D">
        <w:t>;</w:t>
      </w:r>
      <w:commentRangeEnd w:id="0"/>
      <w:r w:rsidR="0098571D">
        <w:rPr>
          <w:rStyle w:val="a7"/>
          <w:rFonts w:ascii="Calibri" w:eastAsia="Calibri" w:hAnsi="Calibri" w:cs="Calibri"/>
          <w:color w:val="auto"/>
          <w:lang w:eastAsia="ru-RU" w:bidi="ar-SA"/>
        </w:rPr>
        <w:commentReference w:id="0"/>
      </w:r>
    </w:p>
    <w:p w14:paraId="22F5B38D" w14:textId="77777777" w:rsidR="007A74A0" w:rsidRPr="009E46F1" w:rsidRDefault="007A74A0" w:rsidP="007A74A0">
      <w:pPr>
        <w:pStyle w:val="MDPI14history"/>
      </w:pPr>
      <w:r w:rsidRPr="009E46F1">
        <w:t>Received: date; Accepted: date; Published: date</w:t>
      </w:r>
    </w:p>
    <w:p w14:paraId="41DC2E51" w14:textId="77777777" w:rsidR="005D30E5" w:rsidRDefault="005D30E5" w:rsidP="00364A09">
      <w:pPr>
        <w:spacing w:after="0"/>
        <w:rPr>
          <w:rFonts w:ascii="Times New Roman" w:eastAsia="Times New Roman" w:hAnsi="Times New Roman" w:cs="Times New Roman"/>
          <w:b/>
          <w:sz w:val="24"/>
          <w:szCs w:val="24"/>
        </w:rPr>
      </w:pPr>
    </w:p>
    <w:p w14:paraId="2A125174" w14:textId="77777777" w:rsidR="00364A09" w:rsidRDefault="00364A09" w:rsidP="00364A09">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p>
    <w:p w14:paraId="1BCBA709" w14:textId="0EBA4D2E" w:rsidR="00364A09" w:rsidRDefault="00364A09" w:rsidP="00364A09">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Urban green spaces play an essential role in the sustainable functioning of urban ecosystems and provide the most important regulating and cultural ecosystem services. Meanwhile cities are entering a new age of widespread data collection, processing, and utilization in urban decision-making. It is necessary to expand the uses of digital and computing technologies to green infrastructure management, as it is a crucial component for human well-being under the rapid urbanization.</w:t>
      </w:r>
    </w:p>
    <w:p w14:paraId="6ED3BA37" w14:textId="7B509AE0" w:rsidR="00364A09" w:rsidRDefault="00364A09" w:rsidP="00364A09">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sidRPr="00806DDE">
        <w:rPr>
          <w:rFonts w:ascii="Times New Roman" w:eastAsia="Times New Roman" w:hAnsi="Times New Roman" w:cs="Times New Roman"/>
          <w:sz w:val="24"/>
          <w:szCs w:val="24"/>
        </w:rPr>
        <w:t>Bolotnaya</w:t>
      </w:r>
      <w:proofErr w:type="spellEnd"/>
      <w:r w:rsidRPr="00806DDE">
        <w:rPr>
          <w:rFonts w:ascii="Times New Roman" w:eastAsia="Times New Roman" w:hAnsi="Times New Roman" w:cs="Times New Roman"/>
          <w:sz w:val="24"/>
          <w:szCs w:val="24"/>
        </w:rPr>
        <w:t xml:space="preserve"> square </w:t>
      </w:r>
      <w:r w:rsidR="00F52D03">
        <w:rPr>
          <w:rFonts w:ascii="Times New Roman" w:eastAsia="Times New Roman" w:hAnsi="Times New Roman" w:cs="Times New Roman"/>
          <w:sz w:val="24"/>
          <w:szCs w:val="24"/>
        </w:rPr>
        <w:t xml:space="preserve">– </w:t>
      </w:r>
      <w:r w:rsidR="00F52D03" w:rsidRPr="00806DDE">
        <w:rPr>
          <w:rFonts w:ascii="Times New Roman" w:eastAsia="Times New Roman" w:hAnsi="Times New Roman" w:cs="Times New Roman"/>
          <w:sz w:val="24"/>
          <w:szCs w:val="24"/>
        </w:rPr>
        <w:t xml:space="preserve">small green area (370m length and 120m width) </w:t>
      </w:r>
      <w:r w:rsidR="00F52D03">
        <w:rPr>
          <w:rFonts w:ascii="Times New Roman" w:eastAsia="Times New Roman" w:hAnsi="Times New Roman" w:cs="Times New Roman"/>
          <w:sz w:val="24"/>
          <w:szCs w:val="24"/>
        </w:rPr>
        <w:t xml:space="preserve">situated on the island </w:t>
      </w:r>
      <w:proofErr w:type="spellStart"/>
      <w:r w:rsidR="00F52D03">
        <w:rPr>
          <w:rFonts w:ascii="Times New Roman" w:eastAsia="Times New Roman" w:hAnsi="Times New Roman" w:cs="Times New Roman"/>
          <w:sz w:val="24"/>
          <w:szCs w:val="24"/>
        </w:rPr>
        <w:t>Balchug</w:t>
      </w:r>
      <w:proofErr w:type="spellEnd"/>
      <w:r w:rsidR="00F52D03">
        <w:rPr>
          <w:rFonts w:ascii="Times New Roman" w:eastAsia="Times New Roman" w:hAnsi="Times New Roman" w:cs="Times New Roman"/>
          <w:sz w:val="24"/>
          <w:szCs w:val="24"/>
        </w:rPr>
        <w:t xml:space="preserve"> </w:t>
      </w:r>
      <w:r w:rsidR="00F52D03" w:rsidRPr="00806DDE">
        <w:rPr>
          <w:rFonts w:ascii="Times New Roman" w:eastAsia="Times New Roman" w:hAnsi="Times New Roman" w:cs="Times New Roman"/>
          <w:sz w:val="24"/>
          <w:szCs w:val="24"/>
        </w:rPr>
        <w:t xml:space="preserve">in the center of </w:t>
      </w:r>
      <w:r w:rsidR="00F52D03">
        <w:rPr>
          <w:rFonts w:ascii="Times New Roman" w:eastAsia="Times New Roman" w:hAnsi="Times New Roman" w:cs="Times New Roman"/>
          <w:sz w:val="24"/>
          <w:szCs w:val="24"/>
        </w:rPr>
        <w:t xml:space="preserve">Moscow – </w:t>
      </w:r>
      <w:r>
        <w:rPr>
          <w:rFonts w:ascii="Times New Roman" w:eastAsia="Times New Roman" w:hAnsi="Times New Roman" w:cs="Times New Roman"/>
          <w:sz w:val="24"/>
          <w:szCs w:val="24"/>
        </w:rPr>
        <w:t xml:space="preserve">was chosen as a study site that </w:t>
      </w:r>
      <w:r w:rsidRPr="00806DDE">
        <w:rPr>
          <w:rFonts w:ascii="Times New Roman" w:eastAsia="Times New Roman" w:hAnsi="Times New Roman" w:cs="Times New Roman"/>
          <w:sz w:val="24"/>
          <w:szCs w:val="24"/>
        </w:rPr>
        <w:t>represents urban green infrastructure under the high influence of urban heat island and high level of anthropogenic load.</w:t>
      </w:r>
      <w:r>
        <w:rPr>
          <w:rFonts w:ascii="Times New Roman" w:eastAsia="Times New Roman" w:hAnsi="Times New Roman" w:cs="Times New Roman"/>
          <w:sz w:val="24"/>
          <w:szCs w:val="24"/>
        </w:rPr>
        <w:t xml:space="preserve"> .</w:t>
      </w:r>
      <w:r w:rsidRPr="00F327CE">
        <w:rPr>
          <w:rFonts w:ascii="Times New Roman" w:eastAsia="Times New Roman" w:hAnsi="Times New Roman" w:cs="Times New Roman"/>
          <w:sz w:val="24"/>
          <w:szCs w:val="24"/>
        </w:rPr>
        <w:t xml:space="preserve"> </w:t>
      </w:r>
      <w:r w:rsidRPr="008659E7">
        <w:rPr>
          <w:rFonts w:ascii="Times New Roman" w:eastAsia="Times New Roman" w:hAnsi="Times New Roman" w:cs="Times New Roman"/>
          <w:sz w:val="24"/>
          <w:szCs w:val="24"/>
        </w:rPr>
        <w:t xml:space="preserve">For real-time monitoring </w:t>
      </w:r>
      <w:r w:rsidR="007C0EB3">
        <w:rPr>
          <w:rFonts w:ascii="Times New Roman" w:eastAsia="Times New Roman" w:hAnsi="Times New Roman" w:cs="Times New Roman"/>
          <w:sz w:val="24"/>
          <w:szCs w:val="24"/>
        </w:rPr>
        <w:t>six</w:t>
      </w:r>
      <w:r w:rsidRPr="008659E7">
        <w:rPr>
          <w:rFonts w:ascii="Times New Roman" w:eastAsia="Times New Roman" w:hAnsi="Times New Roman" w:cs="Times New Roman"/>
          <w:sz w:val="24"/>
          <w:szCs w:val="24"/>
        </w:rPr>
        <w:t>teen TreeTalkers that provide data on physiological conditions of a single tree were installed to describe different species in their local conditions.</w:t>
      </w:r>
      <w:r>
        <w:rPr>
          <w:rFonts w:ascii="Times New Roman" w:eastAsia="Times New Roman" w:hAnsi="Times New Roman" w:cs="Times New Roman"/>
          <w:sz w:val="24"/>
          <w:szCs w:val="24"/>
        </w:rPr>
        <w:t xml:space="preserve"> All measurements were conducted </w:t>
      </w:r>
      <w:r w:rsidRPr="00DD3DDC">
        <w:rPr>
          <w:rFonts w:ascii="Times New Roman" w:eastAsia="Times New Roman" w:hAnsi="Times New Roman" w:cs="Times New Roman"/>
          <w:sz w:val="24"/>
          <w:szCs w:val="24"/>
        </w:rPr>
        <w:t xml:space="preserve">from 1 July </w:t>
      </w:r>
      <w:r>
        <w:rPr>
          <w:rFonts w:ascii="Times New Roman" w:eastAsia="Times New Roman" w:hAnsi="Times New Roman" w:cs="Times New Roman"/>
          <w:sz w:val="24"/>
          <w:szCs w:val="24"/>
        </w:rPr>
        <w:t>to 31 November with 1</w:t>
      </w:r>
      <w:r w:rsidR="00F52D03">
        <w:rPr>
          <w:rFonts w:ascii="Times New Roman" w:eastAsia="Times New Roman" w:hAnsi="Times New Roman" w:cs="Times New Roman"/>
          <w:sz w:val="24"/>
          <w:szCs w:val="24"/>
        </w:rPr>
        <w:t>.</w:t>
      </w:r>
      <w:r>
        <w:rPr>
          <w:rFonts w:ascii="Times New Roman" w:eastAsia="Times New Roman" w:hAnsi="Times New Roman" w:cs="Times New Roman"/>
          <w:sz w:val="24"/>
          <w:szCs w:val="24"/>
        </w:rPr>
        <w:t>5 hour time resolution. We used R</w:t>
      </w:r>
      <w:r w:rsidRPr="00F060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programming language for </w:t>
      </w:r>
      <w:r w:rsidR="00F52D03">
        <w:rPr>
          <w:rFonts w:ascii="Times New Roman" w:eastAsia="Times New Roman" w:hAnsi="Times New Roman" w:cs="Times New Roman"/>
          <w:sz w:val="24"/>
          <w:szCs w:val="24"/>
        </w:rPr>
        <w:t>all</w:t>
      </w:r>
      <w:r>
        <w:rPr>
          <w:rFonts w:ascii="Times New Roman" w:eastAsia="Times New Roman" w:hAnsi="Times New Roman" w:cs="Times New Roman"/>
          <w:sz w:val="24"/>
          <w:szCs w:val="24"/>
        </w:rPr>
        <w:t xml:space="preserve"> data processing. To move from parameters of trees functioning to provided ecosystem services we established several indicators related to climate, air and water regulation.</w:t>
      </w:r>
    </w:p>
    <w:p w14:paraId="4B9BC7CA" w14:textId="706052A7" w:rsidR="00364A09" w:rsidRDefault="00364A09" w:rsidP="00364A09">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results show that the average tree in Moscow center </w:t>
      </w:r>
      <w:r w:rsidR="00F52D03">
        <w:rPr>
          <w:rFonts w:ascii="Times New Roman" w:eastAsia="Times New Roman" w:hAnsi="Times New Roman" w:cs="Times New Roman"/>
          <w:sz w:val="24"/>
          <w:szCs w:val="24"/>
        </w:rPr>
        <w:t xml:space="preserve">during investigated period </w:t>
      </w:r>
      <w:r>
        <w:rPr>
          <w:rFonts w:ascii="Times New Roman" w:eastAsia="Times New Roman" w:hAnsi="Times New Roman" w:cs="Times New Roman"/>
          <w:sz w:val="24"/>
          <w:szCs w:val="24"/>
        </w:rPr>
        <w:t>reduce</w:t>
      </w:r>
      <w:r w:rsidR="007C0EB3">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w:t>
      </w:r>
      <w:r w:rsidR="00F52D03">
        <w:rPr>
          <w:rFonts w:ascii="Times New Roman" w:eastAsia="Times New Roman" w:hAnsi="Times New Roman" w:cs="Times New Roman"/>
          <w:sz w:val="24"/>
          <w:szCs w:val="24"/>
        </w:rPr>
        <w:t>extreme heat on 2</w:t>
      </w:r>
      <w:r w:rsidR="00C34498" w:rsidRPr="0039589E">
        <w:rPr>
          <w:rFonts w:ascii="Times New Roman" w:eastAsia="Times New Roman" w:hAnsi="Times New Roman" w:cs="Times New Roman"/>
          <w:sz w:val="24"/>
          <w:szCs w:val="24"/>
        </w:rPr>
        <w:t>℃</w:t>
      </w:r>
      <w:r w:rsidRPr="001146ED">
        <w:rPr>
          <w:rFonts w:ascii="Times New Roman" w:eastAsia="Times New Roman" w:hAnsi="Times New Roman" w:cs="Times New Roman"/>
          <w:sz w:val="24"/>
          <w:szCs w:val="24"/>
        </w:rPr>
        <w:t xml:space="preserve"> degree and cooled down the area by consuming energy on 4</w:t>
      </w:r>
      <w:r w:rsidR="00C34498">
        <w:rPr>
          <w:rFonts w:ascii="Times New Roman" w:eastAsia="Times New Roman" w:hAnsi="Times New Roman" w:cs="Times New Roman"/>
          <w:sz w:val="24"/>
          <w:szCs w:val="24"/>
        </w:rPr>
        <w:t>9</w:t>
      </w:r>
      <w:r w:rsidRPr="001146ED">
        <w:rPr>
          <w:rFonts w:ascii="Times New Roman" w:eastAsia="Times New Roman" w:hAnsi="Times New Roman" w:cs="Times New Roman"/>
          <w:sz w:val="24"/>
          <w:szCs w:val="24"/>
        </w:rPr>
        <w:t xml:space="preserve">00KWh, transpires </w:t>
      </w:r>
      <w:r w:rsidR="00F52D03">
        <w:rPr>
          <w:rFonts w:ascii="Times New Roman" w:eastAsia="Times New Roman" w:hAnsi="Times New Roman" w:cs="Times New Roman"/>
          <w:sz w:val="24"/>
          <w:szCs w:val="24"/>
        </w:rPr>
        <w:t>160</w:t>
      </w:r>
      <w:r w:rsidRPr="001146ED">
        <w:rPr>
          <w:rFonts w:ascii="Times New Roman" w:eastAsia="Times New Roman" w:hAnsi="Times New Roman" w:cs="Times New Roman"/>
          <w:sz w:val="24"/>
          <w:szCs w:val="24"/>
        </w:rPr>
        <w:t xml:space="preserve"> m</w:t>
      </w:r>
      <w:r w:rsidR="00F52D03">
        <w:rPr>
          <w:rFonts w:ascii="Times New Roman" w:eastAsia="Times New Roman" w:hAnsi="Times New Roman" w:cs="Times New Roman"/>
          <w:sz w:val="24"/>
          <w:szCs w:val="24"/>
        </w:rPr>
        <w:t>m</w:t>
      </w:r>
      <w:r w:rsidRPr="001146ED">
        <w:rPr>
          <w:rFonts w:ascii="Times New Roman" w:eastAsia="Times New Roman" w:hAnsi="Times New Roman" w:cs="Times New Roman"/>
          <w:sz w:val="24"/>
          <w:szCs w:val="24"/>
          <w:vertAlign w:val="superscript"/>
        </w:rPr>
        <w:t xml:space="preserve"> </w:t>
      </w:r>
      <w:r w:rsidRPr="001146ED">
        <w:rPr>
          <w:rFonts w:ascii="Times New Roman" w:eastAsia="Times New Roman" w:hAnsi="Times New Roman" w:cs="Times New Roman"/>
          <w:sz w:val="24"/>
          <w:szCs w:val="24"/>
        </w:rPr>
        <w:t xml:space="preserve">of </w:t>
      </w:r>
      <w:r w:rsidR="00F52D03">
        <w:rPr>
          <w:rFonts w:ascii="Times New Roman" w:eastAsia="Times New Roman" w:hAnsi="Times New Roman" w:cs="Times New Roman"/>
          <w:sz w:val="24"/>
          <w:szCs w:val="24"/>
        </w:rPr>
        <w:t xml:space="preserve">precipitation </w:t>
      </w:r>
      <w:r w:rsidRPr="001146ED">
        <w:rPr>
          <w:rFonts w:ascii="Times New Roman" w:eastAsia="Times New Roman" w:hAnsi="Times New Roman" w:cs="Times New Roman"/>
          <w:sz w:val="24"/>
          <w:szCs w:val="24"/>
        </w:rPr>
        <w:t>water, deposits 1</w:t>
      </w:r>
      <w:r w:rsidR="00F52D03">
        <w:rPr>
          <w:rFonts w:ascii="Times New Roman" w:eastAsia="Times New Roman" w:hAnsi="Times New Roman" w:cs="Times New Roman"/>
          <w:sz w:val="24"/>
          <w:szCs w:val="24"/>
        </w:rPr>
        <w:t>2</w:t>
      </w:r>
      <w:r w:rsidRPr="001146ED">
        <w:rPr>
          <w:rFonts w:ascii="Times New Roman" w:eastAsia="Times New Roman" w:hAnsi="Times New Roman" w:cs="Times New Roman"/>
          <w:sz w:val="24"/>
          <w:szCs w:val="24"/>
        </w:rPr>
        <w:t xml:space="preserve"> kg of Carbon and absorbs </w:t>
      </w:r>
      <w:r w:rsidR="00F52D03">
        <w:rPr>
          <w:rFonts w:ascii="Times New Roman" w:eastAsia="Times New Roman" w:hAnsi="Times New Roman" w:cs="Times New Roman"/>
          <w:sz w:val="24"/>
          <w:szCs w:val="24"/>
        </w:rPr>
        <w:t>4.5</w:t>
      </w:r>
      <w:r w:rsidRPr="001146ED">
        <w:rPr>
          <w:rFonts w:ascii="Times New Roman" w:eastAsia="Times New Roman" w:hAnsi="Times New Roman" w:cs="Times New Roman"/>
          <w:sz w:val="24"/>
          <w:szCs w:val="24"/>
        </w:rPr>
        <w:t xml:space="preserve"> </w:t>
      </w:r>
      <w:r w:rsidR="00F52D03">
        <w:rPr>
          <w:rFonts w:ascii="Times New Roman" w:eastAsia="Times New Roman" w:hAnsi="Times New Roman" w:cs="Times New Roman"/>
          <w:sz w:val="24"/>
          <w:szCs w:val="24"/>
        </w:rPr>
        <w:t>k</w:t>
      </w:r>
      <w:r w:rsidRPr="001146ED">
        <w:rPr>
          <w:rFonts w:ascii="Times New Roman" w:eastAsia="Times New Roman" w:hAnsi="Times New Roman" w:cs="Times New Roman"/>
          <w:sz w:val="24"/>
          <w:szCs w:val="24"/>
        </w:rPr>
        <w:t>g of PM</w:t>
      </w:r>
      <w:r w:rsidRPr="0005675C">
        <w:rPr>
          <w:rFonts w:ascii="Times New Roman" w:eastAsia="Times New Roman" w:hAnsi="Times New Roman" w:cs="Times New Roman"/>
          <w:sz w:val="24"/>
          <w:szCs w:val="24"/>
          <w:vertAlign w:val="subscript"/>
        </w:rPr>
        <w:t>10</w:t>
      </w:r>
      <w:r w:rsidRPr="001146ED">
        <w:rPr>
          <w:rFonts w:ascii="Times New Roman" w:eastAsia="Times New Roman" w:hAnsi="Times New Roman" w:cs="Times New Roman"/>
          <w:sz w:val="24"/>
          <w:szCs w:val="24"/>
        </w:rPr>
        <w:t>. But the real values for different species</w:t>
      </w:r>
      <w:r>
        <w:rPr>
          <w:rFonts w:ascii="Times New Roman" w:eastAsia="Times New Roman" w:hAnsi="Times New Roman" w:cs="Times New Roman"/>
          <w:sz w:val="24"/>
          <w:szCs w:val="24"/>
        </w:rPr>
        <w:t xml:space="preserve"> vary (up to five-ten times) under the influence of local conditions and also depends substantially on seasonal and weather changes. Thus, it is crucial to use real-time monitoring data to understand deeper the processes in urban forests. There is a new opportunity of applying IoT technology not only to measure the functioning </w:t>
      </w:r>
      <w:r w:rsidR="007C0EB3">
        <w:rPr>
          <w:rFonts w:ascii="Times New Roman" w:eastAsia="Times New Roman" w:hAnsi="Times New Roman" w:cs="Times New Roman"/>
          <w:sz w:val="24"/>
          <w:szCs w:val="24"/>
        </w:rPr>
        <w:t>fluxes</w:t>
      </w:r>
      <w:r>
        <w:rPr>
          <w:rFonts w:ascii="Times New Roman" w:eastAsia="Times New Roman" w:hAnsi="Times New Roman" w:cs="Times New Roman"/>
          <w:sz w:val="24"/>
          <w:szCs w:val="24"/>
        </w:rPr>
        <w:t>, but to establish a smart urban green infrastructure management based on ecosystem services indicators.</w:t>
      </w:r>
    </w:p>
    <w:p w14:paraId="324C7B4F" w14:textId="77777777" w:rsidR="00364A09" w:rsidRDefault="00364A09" w:rsidP="00364A09">
      <w:pPr>
        <w:spacing w:after="0"/>
        <w:rPr>
          <w:rFonts w:ascii="Times New Roman" w:eastAsia="Times New Roman" w:hAnsi="Times New Roman" w:cs="Times New Roman"/>
          <w:sz w:val="24"/>
          <w:szCs w:val="24"/>
        </w:rPr>
      </w:pPr>
    </w:p>
    <w:p w14:paraId="3B2340E5" w14:textId="47AB748B" w:rsidR="00364A09" w:rsidRDefault="00364A09" w:rsidP="00364A09">
      <w:pPr>
        <w:spacing w:after="0"/>
        <w:rPr>
          <w:rFonts w:ascii="Times New Roman" w:eastAsia="Times New Roman" w:hAnsi="Times New Roman" w:cs="Times New Roman"/>
          <w:sz w:val="24"/>
          <w:szCs w:val="24"/>
        </w:rPr>
      </w:pPr>
      <w:commentRangeStart w:id="1"/>
      <w:r>
        <w:rPr>
          <w:rFonts w:ascii="Times New Roman" w:eastAsia="Times New Roman" w:hAnsi="Times New Roman" w:cs="Times New Roman"/>
          <w:b/>
          <w:sz w:val="24"/>
          <w:szCs w:val="24"/>
        </w:rPr>
        <w:t>Key words</w:t>
      </w:r>
      <w:r>
        <w:rPr>
          <w:rFonts w:ascii="Times New Roman" w:eastAsia="Times New Roman" w:hAnsi="Times New Roman" w:cs="Times New Roman"/>
          <w:sz w:val="24"/>
          <w:szCs w:val="24"/>
        </w:rPr>
        <w:t>: Ecosystem services, Ecological engineering, Green infrastructure, Real-time monitoring, Smart cities, Sustainability, TreeTalker, Trees, Urban forests.</w:t>
      </w:r>
      <w:r>
        <w:br w:type="page"/>
      </w:r>
      <w:commentRangeEnd w:id="1"/>
      <w:r w:rsidR="00565ED8">
        <w:rPr>
          <w:rStyle w:val="a7"/>
        </w:rPr>
        <w:commentReference w:id="1"/>
      </w:r>
    </w:p>
    <w:p w14:paraId="5F22CD79" w14:textId="77777777" w:rsidR="00766E94" w:rsidRDefault="00766E94" w:rsidP="00766E94">
      <w:pPr>
        <w:spacing w:before="100" w:beforeAutospacing="1" w:after="100" w:afterAutospacing="1"/>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1. Introduction</w:t>
      </w:r>
    </w:p>
    <w:p w14:paraId="553191F1" w14:textId="7820DF2F" w:rsidR="00766E94" w:rsidRDefault="00766E94" w:rsidP="00766E94">
      <w:pPr>
        <w:spacing w:after="0"/>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Urbanization is increasing on a global scale, and today more than half of the world's population lives in cities and more than two thirds are expected to live in cities by 2050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{"citationID":"8Fl4cjz4","properties":{"formattedCitation":"(Dye, 2008)","plainCitation":"(Dye, 2008)","noteIndex":0},"citationItems":[{"id":1753,"uris":["http://zotero.org/users/3524663/items/BDV84TEI"],"uri":["http://zotero.org/users/3524663/items/BDV84TEI"],"itemData":{"id":1753,"type":"article-journal","abstract":"The majority of people now live in urban areas and will do so for the foreseeable future. As a force in the demographic and health transition, urbanization is associated with falling birth and death rates and with the shift in burden of illness from acute childhood infections to chronic, noncommunicable diseases of adults. Urban inhabitants enjoy better health on average than their rural counterparts, but the benefits are usually greater for the rich than for the poor, thus magnifying the differences between them. Subject to better evidence, I suggest that the main obstacles to improving urban health are not technical or even financial, but rather are related to governance and the organization of civil society.","container-title":"Science","DOI":"10.1126/science.1150198","issue":"5864","journalAbbreviation":"Science","page":"766","title":"Health and Urban Living","volume":"319","author":[{"family":"Dye","given":"Christopher"}],"issued":{"date-parts":[["2008"]]}}}],"schema":"https://github.com/citation-style-language/schema/raw/master/csl-citation.json"}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(Dye, 2008)</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Concentration of population in cities plays a significant role in fostering economic development and encouraging innovation due to economies of scale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{"citationID":"wnWhbsSI","properties":{"formattedCitation":"(Bettencourt et al., 2007)","plainCitation":"(Bettencourt et al., 2007)","noteIndex":0},"citationItems":[{"id":1751,"uris":["http://zotero.org/users/3524663/items/8ZLKZZLQ"],"uri":["http://zotero.org/users/3524663/items/8ZLKZZLQ"],"itemData":{"id":1751,"type":"article-journal","container-title":"Proceedings of the National Academy of Sciences","DOI":"10.1073/pnas.0610172104","ISSN":"0027-8424, 1091-6490","issue":"17","journalAbbreviation":"Proceedings of the National Academy of Sciences","language":"en","page":"7301-7306","source":"DOI.org (Crossref)","title":"Growth, innovation, scaling, and the pace of life in cities","volume":"104","author":[{"family":"Bettencourt","given":"L. M. A."},{"family":"Lobo","given":"J."},{"family":"Helbing","given":"D."},{"family":"Kuhnert","given":"C."},{"family":"West","given":"G. B."}],"issued":{"date-parts":[["2007",4,24]]}}}],"schema":"https://github.com/citation-style-language/schema/raw/master/csl-citation.json"}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(Bettencourt et al., 2007)</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In addition this process may also have negative effects on many aspects of human well-being, including increasing crime rates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{"citationID":"puw93ltJ","properties":{"formattedCitation":"(Bettencourt et al., 2007)","plainCitation":"(Bettencourt et al., 2007)","noteIndex":0},"citationItems":[{"id":1751,"uris":["http://zotero.org/users/3524663/items/8ZLKZZLQ"],"uri":["http://zotero.org/users/3524663/items/8ZLKZZLQ"],"itemData":{"id":1751,"type":"article-journal","container-title":"Proceedings of the National Academy of Sciences","DOI":"10.1073/pnas.0610172104","ISSN":"0027-8424, 1091-6490","issue":"17","journalAbbreviation":"Proceedings of the National Academy of Sciences","language":"en","page":"7301-7306","source":"DOI.org (Crossref)","title":"Growth, innovation, scaling, and the pace of life in cities","volume":"104","author":[{"family":"Bettencourt","given":"L. M. A."},{"family":"Lobo","given":"J."},{"family":"Helbing","given":"D."},{"family":"Kuhnert","given":"C."},{"family":"West","given":"G. B."}],"issued":{"date-parts":[["2007",4,24]]}}}],"schema":"https://github.com/citation-style-language/schema/raw/master/csl-citation.json"}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(Bettencourt et al., 2007)</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growing health risks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{"citationID":"YTbY0k0D","properties":{"formattedCitation":"(Frumkin, 2003; Lederbogen et al., 2011)","plainCitation":"(Frumkin, 2003; Lederbogen et al., 2011)","noteIndex":0},"citationItems":[{"id":1750,"uris":["http://zotero.org/users/3524663/items/2YULSRP7"],"uri":["http://zotero.org/users/3524663/items/2YULSRP7"],"itemData":{"id":1750,"type":"article-journal","container-title":"American Journal of Public Health","DOI":"10.2105/AJPH.93.9.1451","ISSN":"0090-0036, 1541-0048","issue":"9","journalAbbreviation":"Am J Public Health","language":"en","page":"1451-1456","source":"DOI.org (Crossref)","title":"Healthy Places: Exploring the Evidence","title-short":"Healthy Places","volume":"93","author":[{"family":"Frumkin","given":"Howard"}],"issued":{"date-parts":[["2003",9]]}}},{"id":1749,"uris":["http://zotero.org/users/3524663/items/FIZMVWHN"],"uri":["http://zotero.org/users/3524663/items/FIZMVWHN"],"itemData":{"id":1749,"type":"article-journal","container-title":"Nature","DOI":"10.1038/nature10190","ISSN":"0028-0836, 1476-4687","issue":"7352","journalAbbreviation":"Nature","language":"en","page":"498-501","source":"DOI.org (Crossref)","title":"City living and urban upbringing affect neural social stress processing in humans","volume":"474","author":[{"family":"Lederbogen","given":"Florian"},{"family":"Kirsch","given":"Peter"},{"family":"Haddad","given":"Leila"},{"family":"Streit","given":"Fabian"},{"family":"Tost","given":"Heike"},{"family":"Schuch","given":"Philipp"},{"family":"Wüst","given":"Stefan"},{"family":"Pruessner","given":"Jens C."},{"family":"Rietschel","given":"Marcella"},{"family":"Deuschle","given":"Michael"},{"family":"Meyer-Lindenberg","given":"Andreas"}],"issued":{"date-parts":[["2011",6]]}}}],"schema":"https://github.com/citation-style-language/schema/raw/master/csl-citation.json"}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(Frumkin, 2003; Lederbogen et al., 2011)</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Moreover, it was shown that urban areas significantly contribute to climate change and global carbon emissions, ecosystem degradation and biodiversity loss on a global scale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{"citationID":"ruuhY92D","properties":{"formattedCitation":"(Grimm et al., 2008; Seto et al., 2012)","plainCitation":"(Grimm et al., 2008; Seto et al., 2012)","noteIndex":0},"citationItems":[{"id":1748,"uris":["http://zotero.org/users/3524663/items/3GB5JZQH"],"uri":["http://zotero.org/users/3524663/items/3GB5JZQH"],"itemData":{"id":1748,"type":"article-journal","abstract":"Urban areas are hot spots that drive environmental change at multiple scales. Material demands of production and human consumption alter land use and cover, biodiversity, and hydrosystems locally to regionally, and urban waste discharge affects local to global biogeochemical cycles and climate. For urbanites, however, global environmental changes are swamped by dramatic changes in the local environment. Urban ecology integrates natural and social sciences to study these radically altered local environments and their regional and global effects. Cities themselves present both the problems and solutions to sustainability challenges of an increasingly urbanized world.","container-title":"Science","DOI":"10.1126/science.1150195","issue":"5864","journalAbbreviation":"Science","page":"756","title":"Global Change and the Ecology of Cities","volume":"319","author":[{"family":"Grimm","given":"Nancy B."},{"family":"Faeth","given":"Stanley H."},{"family":"Golubiewski","given":"Nancy E."},{"family":"Redman","given":"Charles L."},{"family":"Wu","given":"Jianguo"},{"family":"Bai","given":"Xuemei"},{"family":"Briggs","given":"John M."}],"issued":{"date-parts":[["2008"]]}}},{"id":1746,"uris":["http://zotero.org/users/3524663/items/MVIBSLFK"],"uri":["http://zotero.org/users/3524663/items/MVIBSLFK"],"itemData":{"id":1746,"type":"article-journal","container-title":"Proceedings of the National Academy of Sciences","DOI":"10.1073/pnas.1211658109","ISSN":"0027-8424, 1091-6490","issue":"40","journalAbbreviation":"Proceedings of the National Academy of Sciences","language":"en","page":"16083-16088","source":"DOI.org (Crossref)","title":"Global forecasts of urban expansion to 2030 and direct impacts on biodiversity and carbon pools","volume":"109","author":[{"family":"Seto","given":"K. C."},{"family":"Guneralp","given":"B."},{"family":"Hutyra","given":"L. R."}],"issued":{"date-parts":[["2012",10,2]]}}}],"schema":"https://github.com/citation-style-language/schema/raw/master/csl-citation.json"}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(Grimm et al., 2008; Seto et al., 2012)</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It is well-known that people living in urban areas depend on natural ecosystems not only within the city limits, but also beyond the urban area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{"citationID":"ZaHSjeZG","properties":{"formattedCitation":"(Bolund and Hunhammar, 1999)","plainCitation":"(Bolund and Hunhammar, 1999)","noteIndex":0},"citationItems":[{"id":1241,"uris":["http://zotero.org/users/3524663/items/JY9ZI4CT"],"uri":["http://zotero.org/users/3524663/items/JY9ZI4CT"],"itemData":{"id":1241,"type":"article-journal","abstract":"Humanity is increasingly urban, but continues to depend on Nature for its survival. Cities are dependent on the ecosystems beyond the city limits, but also beneﬁt from internal urban ecosystems. The aim of this paper is to analyze the ecosystem services generated by ecosystems within the urban area. ‘Ecosystem services’ refers to the beneﬁts human populations derive from ecosystems. Seven different urban ecosystems have been identiﬁed: street trees; lawns/parks; urban forests; cultivated land; wetlands; lakes/sea; and streams. These systems generate a range of ecosystem services. In this paper, six local and direct services relevant for Stockholm are addressed: air ﬁltration, micro climate regulation, noise reduction, rainwater drainage, sewage treatment, and recreational and cultural values. It is concluded that the locally generated ecosystem services have a substantial impact on the quality-of-life in urban areas and should be addressed in land-use planning. © 1999 Elsevier Science B.V. All rights reserved.","container-title":"Ecological Economics","DOI":"10.1016/S0921-8009(99)00013-0","ISSN":"09218009","issue":"2","language":"en","page":"293-301","source":"Crossref","title":"Ecosystem services in urban areas","volume":"29","author":[{"family":"Bolund","given":"Per"},{"family":"Hunhammar","given":"Sven"}],"issued":{"date-parts":[["1999",5]]}}}],"schema":"https://github.com/citation-style-language/schema/raw/master/csl-citation.json"}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(Bolund and Hunhammar, 1999)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thus demands on natural capital and ecosystems services keep increasing steadily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{"citationID":"EdeCYiXt","properties":{"formattedCitation":"(Guo et al., 2010; Krausmann et al., 2018)","plainCitation":"(Guo et al., 2010; Krausmann et al., 2018)","noteIndex":0},"citationItems":[{"id":1745,"uris":["http://zotero.org/users/3524663/items/JIBLWDPH"],"uri":["http://zotero.org/users/3524663/items/JIBLWDPH"],"itemData":{"id":1745,"type":"article-journal","abstract":"Humans have altered ecosystems more rapidly and extensively than ever, largely to meet rapidly growing demands for resources along with economic development. These demands have been considered important drivers of ecosystem degradation and biodiversity loss. Are humans becoming less dependent on ecosystem services and biodiversity following economic development? Here, we used roundwood production, hydroelectricity generation and tourism investment in 92 biodiversity hotspot and 60 non-hotspot countries as cases to seek the answer. In 1980–2005, annual growth rates of roundwood production, hydroelectricity generation and tourism investment were higher in hotspot countries (5.2, 9.1 and 7.5%) than in non-hotspot countries (3.4, 5.9 and 5.6%), when GDP grew more rapidly in hotspot countries than nonhotspot countries. Annual growth rates of per capita hydropower and per capita tourism investment were higher in hotspot countries (5.3% and 6.1%) than in non-hotspot countries (3.5% and 4.3%); however, the annual growth rate of per capita roundwood production in hotspot countries (1%) was lower than in non-hotspot countries (1.4%). The dependence of humans on cultural services has increased more rapidly than on regulating services, while the dependence on provisioning services has reduced. This pattern is projected to continue during 2005–2020. Our preliminary results show that economic growth has actually made humans more dependent upon ecosystem services and biodiversity. As a consequence, the policies and implementations of both economic development and ecosystems/biodiversity conservation should be formulated and carried out in the context of the increased dependence of humans on ecosystem services along with economic development.","container-title":"PLoS ONE","DOI":"10.1371/journal.pone.0013113","ISSN":"1932-6203","issue":"10","journalAbbreviation":"PLoS ONE","language":"en","page":"e13113","source":"DOI.org (Crossref)","title":"Increased Dependence of Humans on Ecosystem Services and Biodiversity","volume":"5","author":[{"family":"Guo","given":"Zhongwei"},{"family":"Zhang","given":"Lin"},{"family":"Li","given":"Yiming"}],"editor":[{"family":"Romanuk","given":"Tamara Natasha"}],"issued":{"date-parts":[["2010",10,1]]}}},{"id":1744,"uris":["http://zotero.org/users/3524663/items/S8NCGZDU"],"uri":["http://zotero.org/users/3524663/items/S8NCGZDU"],"itemData":{"id":1744,"type":"article-journal","abstract":"The size and structure of the socioeconomic metabolism are key for the planet’s sustainability. In this article, we provide a consistent assessment of the development of material ﬂows through the global economy in the period 1900–2015 using material ﬂow accounting in combination with results from dynamic stock-ﬂow modelling. Based on this approach, we can trace materials from extraction to their use, their accumulation in in-use stocks and ﬁnally to outﬂows of wastes and emissions and provide a comprehensive picture of the evolution of societies metabolism during global industrialization. This enables outlooks on inﬂows and outﬂows, which environmental policy makers require for pursuing strategies towards a more sustainable resource use.","container-title":"Global Environmental Change","DOI":"10.1016/j.gloenvcha.2018.07.003","ISSN":"09593780","journalAbbreviation":"Global Environmental Change","language":"en","page":"131-140","source":"DOI.org (Crossref)","title":"From resource extraction to outflows of wastes and emissions: The socioeconomic metabolism of the global economy, 1900–2015","title-short":"From resource extraction to outflows of wastes and emissions","volume":"52","author":[{"family":"Krausmann","given":"Fridolin"},{"family":"Lauk","given":"Christian"},{"family":"Haas","given":"Willi"},{"family":"Wiedenhofer","given":"Dominik"}],"issued":{"date-parts":[["2018",9]]}}}],"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(Guo et al., 2010; Krausmann et al., 2018)</w:t>
      </w:r>
      <w:r>
        <w:rPr>
          <w:rFonts w:ascii="Times New Roman" w:eastAsia="Times New Roman" w:hAnsi="Times New Roman" w:cs="Times New Roman"/>
          <w:sz w:val="24"/>
          <w:szCs w:val="24"/>
        </w:rPr>
        <w:fldChar w:fldCharType="end"/>
      </w:r>
      <w:r w:rsidR="00C71806">
        <w:rPr>
          <w:rFonts w:ascii="Times New Roman" w:eastAsia="Times New Roman" w:hAnsi="Times New Roman" w:cs="Times New Roman"/>
          <w:sz w:val="24"/>
          <w:szCs w:val="24"/>
        </w:rPr>
        <w:t>.</w:t>
      </w:r>
    </w:p>
    <w:p w14:paraId="69B8B579" w14:textId="77777777" w:rsidR="00766E94" w:rsidRDefault="00766E94" w:rsidP="00766E94">
      <w:pPr>
        <w:spacing w:after="0"/>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ecosystem services (ES) concept, which emerged from ecological economics in 1990s, allows to understand and explain human-environmental interactions complexity if we want to balance interlinked sustainable goals in landscape planning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{"citationID":"T3mlpkUp","properties":{"formattedCitation":"(Vihervaara et al., 2019; Wilkinson et al., 2013)","plainCitation":"(Vihervaara et al., 2019; Wilkinson et al., 2013)","noteIndex":0},"citationItems":[{"id":1743,"uris":["http://zotero.org/users/3524663/items/DJWHC2KU"],"uri":["http://zotero.org/users/3524663/items/DJWHC2KU"],"itemData":{"id":1743,"type":"article-journal","abstract":"This study examines how ecosystem services (ES) have been taken into account historically in strategic spatial plans in Melbourne and Stockholm through a comparative case study analysis of eight strategic spatial plans from 1929-2010. We investigated the types of ES taken into account, and how human-nature relations and the valuation and trade-off discussions regarding ES were framed. An ES coding protocol was developed that categorized and identified 39 ES drawing from the Millennium Ecosystem Assessment and other relevant literature. Only two of the 39 ES were addressed in every plan for both cities, namely freshwater and recreation. While the number of ES referred to in plans has generally increased over time, just under a third of ES in Melbourne and Stockholm were not addressed at all. References to individual ES showed little continuity over time. This variability reveals a time-scale mismatch that has been overlooked in the ES literature with potential urban policy implications. Despite considerable variation in ES addressed across the plans, there is a striking similar pattern in the total numbers of ES addressed over time in both cities. Plans for both cities showed a spike in the late 60s/early 70s, followed by a significant decline in the late 70s/early 80s with the highest number of ES addressed in the most recent plans. Furthermore, our analysis shows that strategic spatial plans generally demonstrate awareness that urban populations are dependent on ecosystems and this framing is an important part of the policy discourse. While specific monetary values were not placed on any ES in the plans, resolution of land-use conflicts requiring tradeoffs between ES and equity of distribution of ES is a central feature of most of the examined plans. We argue that longitudinal policy document analysis represents a useful complement to any attempt to improve understanding of the implications of and opportunities for operationalizing an ES approach in urban practice.","container-title":"Ecology and Society","DOI":"10.5751/ES-05368-180137","ISSN":"1708-3087","issue":"1","journalAbbreviation":"E&amp;S","language":"en","page":"art37","source":"DOI.org (Crossref)","title":"Strategic Spatial Planning and the Ecosystem Services Concept - an Historical Exploration","volume":"18","author":[{"family":"Wilkinson","given":"Cathy"},{"family":"Saarne","given":"Toomas"},{"family":"Peterson","given":"Garry D."},{"family":"Colding","given":"Johan"}],"issued":{"date-parts":[["2013"]]}}},{"id":1209,"uris":["http://zotero.org/users/3524663/items/W5ZPA3QC"],"uri":["http://zotero.org/users/3524663/items/W5ZPA3QC"],"itemData":{"id":1209,"type":"article-journal","container-title":"One Ecosystem","DOI":"10.3897/oneeco.4.e26368","ISSN":"2367-8194","language":"en","source":"Crossref","title":"Methodological interlinkages for mapping ecosystem services – from data to analysis and decision-support","URL":"https://oneecosystem.pensoft.net/article/26368/","volume":"4","author":[{"family":"Vihervaara","given":"Petteri"},{"family":"Viinikka","given":"Arto"},{"family":"Brander","given":"Luke"},{"family":"Santos-Martín","given":"Fernando"},{"family":"Poikolainen","given":"Laura"},{"family":"Nedkov","given":"Stoyan"}],"accessed":{"date-parts":[["2019",8,16]]},"issued":{"date-parts":[["2019",4,18]]}}}],"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(Vihervaara et al., 2019; Wilkinson et al., 2013)</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It is widely discussed that ES concept could be used as a new Esperanto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{"citationID":"TEwFCoSu","properties":{"formattedCitation":"(Spyra et al., 2019)","plainCitation":"(Spyra et al., 2019)","noteIndex":0},"citationItems":[{"id":1332,"uris":["http://zotero.org/users/3524663/items/LHIB5CZA"],"uri":["http://zotero.org/users/3524663/items/LHIB5CZA"],"itemData":{"id":1332,"type":"article-journal","abstract":"Context Several case studies investigated the role of ecosystem services in participatory planning processes. However, no systematic study exists that cuts across a large number of empirical cases to identify the implications of using ecosystem services in participatory planning.","container-title":"Landscape Ecology","DOI":"10.1007/s10980-018-0745-6","ISSN":"0921-2973, 1572-9761","issue":"7","language":"en","page":"1715-1735","source":"Crossref","title":"The ecosystem services concept: a new Esperanto to facilitate participatory planning processes?","title-short":"The ecosystem services concept","volume":"34","author":[{"family":"Spyra","given":"Marcin"},{"family":"Kleemann","given":"Janina"},{"family":"Cetin","given":"Nuket Ipek"},{"family":"Vázquez Navarrete","given":"Cesar Jesús"},{"family":"Albert","given":"Christian"},{"family":"Palacios-Agundez","given":"Igone"},{"family":"Ametzaga-Arregi","given":"Ibone"},{"family":"La Rosa","given":"Daniele"},{"family":"Rozas-Vásquez","given":"Daniel"},{"family":"Adem Esmail","given":"Blal"},{"family":"Picchi","given":"Paolo"},{"family":"Geneletti","given":"Davide"},{"family":"König","given":"Hannes J."},{"family":"Koo","given":"HongMi"},{"family":"Kopperoinen","given":"Leena"},{"family":"Fürst","given":"Christine"}],"issued":{"date-parts":[["2019",7]]}}}],"schema":"https://github.com/citation-style-language/schema/raw/master/csl-citation.json"}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(Spyra et al., 2019)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because of its communicative power in participatory planning processes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{"citationID":"EwboMtvq","properties":{"formattedCitation":"(Haaren et al., 2019; Opdam et al., 2018)","plainCitation":"(Haaren et al., 2019; Opdam et al., 2018)","noteIndex":0},"citationItems":[{"id":213,"uris":["http://zotero.org/users/3524663/items/BBRCB7B5"],"uri":["http://zotero.org/users/3524663/items/BBRCB7B5"],"itemData":{"id":213,"type":"article-journal","container-title":"Landscape Ecology","DOI":"10.1007/s10980-018-0610-7","ISSN":"0921-2973, 1572-9761","issue":"1","language":"en","page":"1-7","source":"CrossRef","title":"How can landscape ecology contribute to sustainability science?","volume":"33","author":[{"family":"Opdam","given":"Paul"},{"family":"Luque","given":"Sandra"},{"family":"Nassauer","given":"Joan"},{"family":"Verburg","given":"Peter H."},{"family":"Wu","given":"Jianguo"}],"issued":{"date-parts":[["2018",1]]}}},{"id":1441,"uris":["http://zotero.org/users/3524663/items/UUCWTWXY"],"uri":["http://zotero.org/users/3524663/items/UUCWTWXY"],"itemData":{"id":1441,"type":"book","abstract":"Human well-being depends in many ways on maintaining the stock of natural resources which deliver the services from which humans benefit. However, these resources and flows of services are increasingly threatened by unsustainable and competing land uses. Particular threats exist to those public goods whose values are not well-represented in markets or whose deterioration will only affect future generations. As market forces alone are not sufficient, effective means for local and regional planning are needed in order to safeguard scarce natural resources, coordinate land uses and create sustainable landscape structures. This book argues that a solution to such challenges in Europe can be found by merging the landscape planning tradition with ecosystem services concepts. Landscape planning has strengths in recognition of public benefits and implementation mechanisms, while the ecosystem services approach makes the connection between the status of natural assets and human well-being more explicit. It can also provide an economic perspective, focused on individual preferences and benefits, which helps validate the acceptability of environmental planning goals. Thus linking landscape planning and ecosystem services provides a two-way benefit, creating a usable science to meet the needs of local and regional decision making. The book is structured around the Drivers-Pressures-State- Impact-Responses framework, providing an introduction to relevant concepts, methodologies and techniques. It presents a new, ecosystem services-informed, approach to landscape planning that constitutes both a framework and toolbox for students and practitioners to address the environmental and landscape challenges of 21st century Europe.","ISBN":"978-94-024-1681-7","language":"en","note":"OCLC: 1106163360","source":"Open WorldCat","title":"Landscape planning with ecosystem services: theories and methods for application in Europe","title-short":"Landscape planning with ecosystem services","URL":"https://public.ebookcentral.proquest.com/choice/publicfullrecord.aspx?p=5925011","author":[{"family":"Haaren","given":"Christina","dropping-particle":"von"},{"family":"Lovett","given":"Andrew A"},{"family":"Albert","given":"Christian"}],"accessed":{"date-parts":[["2019",12,11]]},"issued":{"date-parts":[["2019"]]}}}],"schema":"https://github.com/citation-style-language/schema/raw/master/csl-citation.json"}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(Haaren et al., 2019; Opdam et al., 2018)</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But such comprehensive planning approach requires planners to assess and value nature’s contributions to the human well-being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{"citationID":"odSiXTnE","properties":{"formattedCitation":"(G\\uc0\\u243{}mez-Baggethun and Barton, 2013; UNEP, 2010)","plainCitation":"(Gómez-Baggethun and Barton, 2013; UNEP, 2010)","noteIndex":0},"citationItems":[{"id":1415,"uris":["http://zotero.org/users/3524663/items/LGJ2KZPB"],"uri":["http://zotero.org/users/3524663/items/LGJ2KZPB"],"itemData":{"id":1415,"type":"book","collection-title":"The economics of ecosystems &amp; biodiversity","event-place":"Geneva","ISBN":"978-3-9813410-3-4","language":"en","note":"OCLC: 839833902","number-of-pages":"36","publisher":"UNEP","publisher-place":"Geneva","source":"Gemeinsamer Bibliotheksverbund ISBN","title":"Mainstreaming the economics of nature: a synthesis of the approach, conclusions and recommendations of teeb","title-short":"Mainstreaming the economics of nature","editor":[{"family":"UNEP","given":""}],"issued":{"date-parts":[["2010"]]}}},{"id":1242,"uris":["http://zotero.org/users/3524663/items/CTXX9ZL3"],"uri":["http://zotero.org/users/3524663/items/CTXX9ZL3"],"itemData":{"id":1242,"type":"article-journal","abstract":"While technological progress has fostered the conception of an urban society that is increasingly decoupled from ecosystems, demands on natural capital and ecosystem services keep increasing steadily in our urbanized planet. Decoupling of cities from ecological systems can only occur locally and partially, thanks to the appropriation of vast areas of ecosystem services provision beyond the city boundaries. Conserving and restoring ecosystem services in urban areas can reduce the ecological footprints and the ecological debts of cities while enhancing resilience, health, and quality of life for their inhabitants. In this paper we synthesize knowledge and methods to classify and value ecosystem services for urban planning. First, we categorize important ecosystem services and disservices in urban areas. Second, we describe valuation languages (economic costs, socio‐cultural values, resilience) that capture distinct value dimensions of urban ecosystem services. Third, we identify analytical challenges for valuation to inform urban planning in the face of high heterogeneity and fragmentation characterizing urban ecosystems. The paper discusses various ways through which urban ecosystems services can enhance resilience and quality of life in cities and identiﬁes a range of economic costs and socio‐cultural impacts that can derive from their loss. We conclude by identifying knowledge gaps and challenges for the research agenda on ecosystem services provided in urban areas. © 2012 Elsevier B.V. All rights reserved.","container-title":"Ecological Economics","DOI":"10.1016/j.ecolecon.2012.08.019","ISSN":"09218009","language":"en","page":"235-245","source":"Crossref","title":"Classifying and valuing ecosystem services for urban planning","volume":"86","author":[{"family":"Gómez-Baggethun","given":"Erik"},{"family":"Barton","given":"David N."}],"issued":{"date-parts":[["2013",2]]}}}],"schema":"https://github.com/citation-style-language/schema/raw/master/csl-citation.json"}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szCs w:val="24"/>
        </w:rPr>
        <w:t>(Gómez-Baggethun and Barton, 2013; UNEP, 2010)</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especially in a cities as a coupled human-environment systems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{"citationID":"Bdpb8B8J","properties":{"formattedCitation":"(Wu, 2013)","plainCitation":"(Wu, 2013)","noteIndex":0},"citationItems":[{"id":1741,"uris":["http://zotero.org/users/3524663/items/7XZQA2LW"],"uri":["http://zotero.org/users/3524663/items/7XZQA2LW"],"itemData":{"id":1741,"type":"article-journal","container-title":"Landscape Ecology","DOI":"10.1007/s10980-013-9894-9","ISSN":"0921-2973, 1572-9761","issue":"6","journalAbbreviation":"Landscape Ecol","language":"en","page":"999-1023","source":"DOI.org (Crossref)","title":"Landscape sustainability science: ecosystem services and human well-being in changing landscapes","title-short":"Landscape sustainability science","volume":"28","author":[{"family":"Wu","given":"Jianguo"}],"issued":{"date-parts":[["2013",7]]}}}],"schema":"https://github.com/citation-style-language/schema/raw/master/csl-citation.json"}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(Wu, 2013)</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The concept of ES and its application to urban environments were addressed by major initiatives like the Millennium Ecosystem Assessment and The Economics of Ecosystems and Biodiversity, and have gained increasing attention in literature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{"citationID":"GWcgEsMg","properties":{"formattedCitation":"(Bolund and Hunhammar, 1999; Haase et al., 2014; Kremer et al., 2016)","plainCitation":"(Bolund and Hunhammar, 1999; Haase et al., 2014; Kremer et al., 2016)","noteIndex":0},"citationItems":[{"id":1241,"uris":["http://zotero.org/users/3524663/items/JY9ZI4CT"],"uri":["http://zotero.org/users/3524663/items/JY9ZI4CT"],"itemData":{"id":1241,"type":"article-journal","abstract":"Humanity is increasingly urban, but continues to depend on Nature for its survival. Cities are dependent on the ecosystems beyond the city limits, but also beneﬁt from internal urban ecosystems. The aim of this paper is to analyze the ecosystem services generated by ecosystems within the urban area. ‘Ecosystem services’ refers to the beneﬁts human populations derive from ecosystems. Seven different urban ecosystems have been identiﬁed: street trees; lawns/parks; urban forests; cultivated land; wetlands; lakes/sea; and streams. These systems generate a range of ecosystem services. In this paper, six local and direct services relevant for Stockholm are addressed: air ﬁltration, micro climate regulation, noise reduction, rainwater drainage, sewage treatment, and recreational and cultural values. It is concluded that the locally generated ecosystem services have a substantial impact on the quality-of-life in urban areas and should be addressed in land-use planning. © 1999 Elsevier Science B.V. All rights reserved.","container-title":"Ecological Economics","DOI":"10.1016/S0921-8009(99)00013-0","ISSN":"09218009","issue":"2","language":"en","page":"293-301","source":"Crossref","title":"Ecosystem services in urban areas","volume":"29","author":[{"family":"Bolund","given":"Per"},{"family":"Hunhammar","given":"Sven"}],"issued":{"date-parts":[["1999",5]]}}},{"id":1412,"uris":["http://zotero.org/users/3524663/items/AX4N3K7W"],"uri":["http://zotero.org/users/3524663/items/AX4N3K7W"],"itemData":{"id":1412,"type":"article-journal","abstract":"Although a number of comprehensive reviews have examined global ecosystem services (ES), few have focused on studies that assess urban ecosystem services (UES). Given that more than half of the world’s population lives in cities, understanding the dualism of the provision of and need for UES is of critical importance. Which UES are the focus of research, and what types of urban land use are examined? Are models or decision support systems used to assess the provision of UES? Are trade-offs considered? Do studies of UES engage stakeholders? To address these questions, we analyzed 217 papers derived from an ISI Web of Knowledge search using a set of standardized criteria. The results indicate that most UES studies have been undertaken in Europe, North America, and China, at city scale. Assessment methods involve biophysical models, Geographical Information Systems, and valuation, but few study ﬁndings have been implemented as land use policy.","container-title":"AMBIO","DOI":"10.1007/s13280-014-0504-0","ISSN":"0044-7447, 1654-7209","issue":"4","language":"en","page":"413-433","source":"Crossref","title":"A Quantitative Review of Urban Ecosystem Service Assessments: Concepts, Models, and Implementation","title-short":"A Quantitative Review of Urban Ecosystem Service Assessments","volume":"43","author":[{"family":"Haase","given":"Dagmar"},{"family":"Larondelle","given":"Neele"},{"family":"Andersson","given":"Erik"},{"family":"Artmann","given":"Martina"},{"family":"Borgström","given":"Sara"},{"family":"Breuste","given":"Jürgen"},{"family":"Gomez-Baggethun","given":"Erik"},{"family":"Gren","given":"Åsa"},{"family":"Hamstead","given":"Zoé"},{"family":"Hansen","given":"Rieke"},{"family":"Kabisch","given":"Nadja"},{"family":"Kremer","given":"Peleg"},{"family":"Langemeyer","given":"Johannes"},{"family":"Rall","given":"Emily Lorance"},{"family":"McPhearson","given":"Timon"},{"family":"Pauleit","given":"Stephan"},{"family":"Qureshi","given":"Salman"},{"family":"Schwarz","given":"Nina"},{"family":"Voigt","given":"Annette"},{"family":"Wurster","given":"Daniel"},{"family":"Elmqvist","given":"Thomas"}],"issued":{"date-parts":[["2014",5]]}}},{"id":1130,"uris":["http://zotero.org/users/3524663/items/DMFYUR6H"],"uri":["http://zotero.org/users/3524663/items/DMFYUR6H"],"itemData":{"id":1130,"type":"article-journal","abstract":"Mapping, modeling, and valuing urban ecosystem services are important for integrating the ecosystem services concept in urban planning and decision-making. However, decision-support tools able to consider multiple ecosystem services in the urban setting using complex and heterogeneous data are still in early development. Here, we use New York City (NYC) as a case study to evaluate and analyze how the value of multiple ecosystem services of urban green infrastructure shifts with shifting governance priorities. We ﬁrst examined the spatial distribution of ﬁve ecosystem services – storm water absorption, carbon storage, air pollution removal, local climate regulation, and recreation – to create the ﬁrst multiple ecosystem services evaluation of all green infrastructure in NYC. Then, combining an urban ecosystem services landscape approach with spatial multicriteria analysis weighting scenarios, we examine the distribution of these ecosystem services in the city. We contrast the current NYC policy preference –which is focused on heavy investment in stormwater absorption – with a valuation approach that also accounts for other ecosystem services. We ﬁnd substantial differences in the spatial distribution of priority areas for green infrastructure for the valuation scenarios. Among the scenarios we examined for NYC, we ﬁnd that a scenario in which only stormwater absorption is prioritized leads to the most unevenly distributed ES values. By contrast, we ﬁnd least variation in ES values where stormwater absorption, local climate regulation, carbon storage, air pollution removal, and recreational potential are all weighted equally.","container-title":"Environmental Science &amp; Policy","DOI":"10.1016/j.envsci.2016.04.012","ISSN":"14629011","language":"en","page":"57-68","source":"Crossref","title":"The value of urban ecosystem services in New York City: A spatially explicit multicriteria analysis of landscape scale valuation scenarios","title-short":"The value of urban ecosystem services in New York City","volume":"62","author":[{"family":"Kremer","given":"Peleg"},{"family":"Hamstead","given":"Zoé A."},{"family":"McPhearson","given":"Timon"}],"issued":{"date-parts":[["2016",8]]}}}],"schema":"https://github.com/citation-style-language/schema/raw/master/csl-citation.json"}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(Bolund and Hunhammar, 1999; Haase et al., 2014; Kremer et al., 2016)</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in a policy debate on green infrastructure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{"citationID":"EFkt1j4l","properties":{"formattedCitation":"(Burkhard et al., 2018)","plainCitation":"(Burkhard et al., 2018)","noteIndex":0},"citationItems":[{"id":1213,"uris":["http://zotero.org/users/3524663/items/E7YY2DYN"],"uri":["http://zotero.org/users/3524663/items/E7YY2DYN"],"itemData":{"id":1213,"type":"article-journal","abstract":"The European Union (EU) Horizon 2020 Coordination and Support Action ESMERALDA aimed at developing guidance and a ﬂexible methodology for Mapping and Assessment of Ecosystems and their Services (MAES) to support the EU member states in the implementation of the EU Biodiversity Strategy’s Target 2 Action 5. ESMERALDA’s key tasks included network creation, stakeholder engagement, enhancing ecosystem services mapping and assessment methods across various spatial scales and value domains, work in case studies and support of EU member states in MAES implementation. Thus ESMERALDA aimed at integrating various project outcomes around four major strands: i) Networking, ii) Policy, iii) Research and iv) Application. The objective was to provide guidance for integrated ecosystem service mapping and assessment that can be used for sustainable decision-making in policy, business, society, practice and science at EU, national and regional levels. This article presents the overall ESMERALDA approach of integrating the above-mentioned project components and outcomes and provides an overview of how the enhanced methods were applied and how they can be used to support MAES implementation in the EU member states. Experiences with implementing such a large pan-European Coordination and Support Action in the context of EU policy are discussed and recommendations for future actions are given.","container-title":"One Ecosystem","DOI":"10.3897/oneeco.3.e29153","ISSN":"2367-8194","language":"en","source":"Crossref","title":"Mapping and assessing ecosystem services in the EU - Lessons learned from the ESMERALDA approach of integration","URL":"https://oneecosystem.pensoft.net/articles.php?id=29153","volume":"3","author":[{"family":"Burkhard","given":"Benjamin"},{"family":"Maes","given":"Joachim"},{"family":"Potschin-Young","given":"Marion"},{"family":"Santos-Martín","given":"Fernando"},{"family":"Geneletti","given":"Davide"},{"family":"Stoev","given":"Pavel"},{"family":"Kopperoinen","given":"Leena"},{"family":"Adamescu","given":"Cristian"},{"family":"Adem Esmail","given":"Blal"},{"family":"Arany","given":"Ildikó"},{"family":"Arnell","given":"Andy"},{"family":"Balzan","given":"Mario"},{"family":"Barton","given":"David N."},{"family":"Beukering","given":"Pieter","non-dropping-particle":"van"},{"family":"Bicking","given":"Sabine"},{"family":"Borges","given":"Paulo"},{"family":"Borisova","given":"Bilyana"},{"family":"Braat","given":"Leon"},{"family":"M Brander","given":"Luke"},{"family":"Bratanova-Doncheva","given":"Svetla"},{"family":"Broekx","given":"Steven"},{"family":"Brown","given":"Claire"},{"family":"Cazacu","given":"Constantin"},{"family":"Crossman","given":"Neville"},{"family":"Czúcz","given":"Bálint"},{"family":"Daněk","given":"Jan"},{"family":"Groot","given":"Rudolf","dropping-particle":"de"},{"family":"Depellegrin","given":"Daniel"},{"family":"Dimopoulos","given":"Panayotis"},{"family":"Elvinger","given":"Nora"},{"family":"Erhard","given":"Markus"},{"family":"Fagerholm","given":"Nora"},{"family":"Frélichová","given":"Jana"},{"family":"Grêt-Regamey","given":"Adrienne"},{"family":"Grudova","given":"Margarita"},{"family":"Haines-Young","given":"Roy"},{"family":"Inghe","given":"Ola"},{"family":"Kallay","given":"Tamas"},{"family":"Kirin","given":"Tamara"},{"family":"Klug","given":"Hermann"},{"family":"Kokkoris","given":"Ioannis"},{"family":"Konovska","given":"Iskra"},{"family":"Kruse","given":"Marion"},{"family":"Kuzmova","given":"Iliyana"},{"family":"Lange","given":"Manfred"},{"family":"Liekens","given":"Inge"},{"family":"Lotan","given":"Alon"},{"family":"Lowicki","given":"Damian"},{"family":"Luque","given":"Sandra"},{"family":"Marta-Pedroso","given":"Cristina"},{"family":"Mizgajski","given":"Andrzej"},{"family":"Mononen","given":"Laura"},{"family":"Mulder","given":"Sara"},{"family":"Müller","given":"Felix"},{"family":"Nedkov","given":"Stoyan"},{"family":"Nikolova","given":"Mariana"},{"family":"Östergård","given":"Hannah"},{"family":"Penev","given":"Lyubomir"},{"family":"Pereira","given":"Paulo"},{"family":"Pitkänen","given":"Kati"},{"family":"Plieninger","given":"Tobias"},{"family":"Rabe","given":"Sven-Erik"},{"family":"Reichel","given":"Steffen"},{"family":"Roche","given":"Philip"},{"family":"Rusch","given":"Graciela"},{"family":"Ruskule","given":"Anda"},{"family":"Sapundzhieva","given":"Anna"},{"family":"Sepp","given":"Kalev"},{"family":"Sieber","given":"Ina"},{"family":"Šmid Hribar","given":"Mateja"},{"family":"Stašová","given":"Simona"},{"family":"Steinhoff-Knopp","given":"Bastian"},{"family":"Stępniewska","given":"Małgorzata"},{"family":"Teller","given":"Anne"},{"family":"Vackar","given":"David"},{"family":"Weelden","given":"Martine","non-dropping-particle":"van"},{"family":"Veidemane","given":"Kristina"},{"family":"Vejre","given":"Henrik"},{"family":"Vihervaara","given":"Petteri"},{"family":"Viinikka","given":"Arto"},{"family":"Villoslada","given":"Miguel"},{"family":"Weibel","given":"Bettina"},{"family":"Zulian","given":"Grazia"}],"accessed":{"date-parts":[["2019",8,16]]},"issued":{"date-parts":[["2018",9,5]]}}}],"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(Burkhard et al., 2018)</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However, ES concept might be too complex and sometimes does not meet the real world and requirements for planning applications, and even might be misinterpreted in practice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{"citationID":"Ge88eGaZ","properties":{"formattedCitation":"(Cz\\uc0\\u250{}cz et al., 2018; La Rosa et al., 2016; Luederitz et al., 2015)","plainCitation":"(Czúcz et al., 2018; La Rosa et al., 2016; Luederitz et al., 2015)","noteIndex":0},"citationItems":[{"id":1134,"uris":["http://zotero.org/users/3524663/items/KN2D7IRE"],"uri":["http://zotero.org/users/3524663/items/KN2D7IRE"],"itemData":{"id":1134,"type":"article-journal","abstract":"Global urbanization creates opportunities and challenges for human well-being and transition towards sustainability. Urban areas are human-environment systems that depend fundamentally on ecosystems, and thus require an understanding of the management of urban ecosystem services to ensure sustainable urban planning. The purpose of this study is to provide a systematic review of urban ecosystems services research, which addresses the combined domain of ecosystem services and urban development. We examined emerging trends and gaps in how urban ecosystem services are conceptualized in peer-reviewed case study literature, including the geographical distribution of research, the development and use of the urban ecosystem services concept, and the involvement of stakeholders. We highlight six challenges aimed at strengthening the concept's potential to facilitate meaningful inter- and transdisciplinary work for ecosystem services research and planning. Achieving a cohesive conceptual approach in the research ﬁeld will address (i) the need for more extensive spatial and contextual coverage, (ii) continual clariﬁcation of deﬁnitions, (iii) recognition of limited data transferability, (iv) more comprehensive stakeholder involvement, (v) more integrated research efforts, and (vi) translation of scientiﬁc ﬁndings into actionable knowledge, feeding information back into planning and management. We conclude with recommendations for conducting further research while incorporating these challenges. &amp; 2015 Elsevier B.V. All rights reserved.","container-title":"Ecosystem Services","DOI":"10.1016/j.ecoser.2015.05.001","ISSN":"22120416","language":"en","page":"98-112","source":"Crossref","title":"A review of urban ecosystem services: six key challenges for future research","title-short":"A review of urban ecosystem services","volume":"14","author":[{"family":"Luederitz","given":"Christopher"},{"family":"Brink","given":"Ebba"},{"family":"Gralla","given":"Fabienne"},{"family":"Hermelingmeier","given":"Verena"},{"family":"Meyer","given":"Moritz"},{"family":"Niven","given":"Lisa"},{"family":"Panzer","given":"Lars"},{"family":"Partelow","given":"Stefan"},{"family":"Rau","given":"Anna-Lena"},{"family":"Sasaki","given":"Ryuei"},{"family":"Abson","given":"David J."},{"family":"Lang","given":"Daniel J."},{"family":"Wamsler","given":"Christine"},{"family":"Wehrden","given":"Henrik","non-dropping-particle":"von"}],"issued":{"date-parts":[["2015",8]]}}},{"id":1133,"uris":["http://zotero.org/users/3524663/items/YEG6GCFA"],"uri":["http://zotero.org/users/3524663/items/YEG6GCFA"],"itemData":{"id":1133,"type":"article-journal","abstract":"The concept of Ecosystem Services has gained traction on the scientiﬁc agenda and has found its way into research on urban environments. Cities and towns, like any other ecosystem, provide speciﬁc services to their inhabitants and communities and they are beneﬁted by surrounding ecosystems as well. Among the different categories, typical Ecosystem Services categories such as food production and erosion control usually have a lesser importance within urban contexts. However, the very diverse range of land uses and ecosystems in urban contexts provide speciﬁc Cultural Ecosystem Services including recreational, cultural and educational values.","container-title":"Ecological Indicators","DOI":"10.1016/j.ecolind.2015.04.028","ISSN":"1470160X","language":"en","page":"74-89","source":"Crossref","title":"Indicators of Cultural Ecosystem Services for urban planning: A review","title-short":"Indicators of Cultural Ecosystem Services for urban planning","volume":"61","author":[{"family":"La Rosa","given":"Daniele"},{"family":"Spyra","given":"Marcin"},{"family":"Inostroza","given":"Luis"}],"issued":{"date-parts":[["2016",2]]}}},{"id":1657,"uris":["http://zotero.org/users/3524663/items/C93XKYVE"],"uri":["http://zotero.org/users/3524663/items/C93XKYVE"],"itemData":{"id":1657,"type":"article-journal","abstract":"We present a ‘concept matching’ systematic review linking the classes of the Common International Classiﬁcation for Ecosystem Services (CICES, v4.3) to the ways scientists deﬁne and apply ES indicators in published studies. With the dual aim of creating an overview how the different services are measured in the studies, and determining if CICES provides an appropriate structure to accommodate the ES assessed in the practical literature, we reviewed 85 scientiﬁc papers from which 440 indicators were identiﬁed. Almost all CICES classes were represented, with cultural and some regulating (e.g. global climate regulation, pollination) ES being the most frequently considered. The four most frequently studied CICES classes (or class clusters) were global climate regulation, aesthetic beauty, recreation, and bioremediation. Regulating and cultural services were more often assessed than provisioning services. Normalisation to unit area and time was common for indicators of several regulating and provisioning ES. Scores were</w:instrText>
      </w:r>
      <w:r w:rsidRPr="00426FD2">
        <w:rPr>
          <w:rFonts w:ascii="Times New Roman" w:eastAsia="Times New Roman" w:hAnsi="Times New Roman" w:cs="Times New Roman"/>
          <w:sz w:val="24"/>
          <w:szCs w:val="24"/>
          <w:lang w:val="it-IT"/>
        </w:rPr>
        <w:instrText xml:space="preserve"> most frequently used for cultural ES (except recreation) and some regulating services (e.g. </w:instrText>
      </w:r>
      <w:r>
        <w:rPr>
          <w:rFonts w:ascii="Times New Roman" w:eastAsia="Times New Roman" w:hAnsi="Times New Roman" w:cs="Times New Roman"/>
          <w:sz w:val="24"/>
          <w:szCs w:val="24"/>
        </w:rPr>
        <w:instrText>ﬂ</w:instrText>
      </w:r>
      <w:r w:rsidRPr="00426FD2">
        <w:rPr>
          <w:rFonts w:ascii="Times New Roman" w:eastAsia="Times New Roman" w:hAnsi="Times New Roman" w:cs="Times New Roman"/>
          <w:sz w:val="24"/>
          <w:szCs w:val="24"/>
          <w:lang w:val="it-IT"/>
        </w:rPr>
        <w:instrText>ood protection). Altogether 20% of the ES indicators were quanti</w:instrText>
      </w:r>
      <w:r>
        <w:rPr>
          <w:rFonts w:ascii="Times New Roman" w:eastAsia="Times New Roman" w:hAnsi="Times New Roman" w:cs="Times New Roman"/>
          <w:sz w:val="24"/>
          <w:szCs w:val="24"/>
        </w:rPr>
        <w:instrText>ﬁ</w:instrText>
      </w:r>
      <w:r w:rsidRPr="00426FD2">
        <w:rPr>
          <w:rFonts w:ascii="Times New Roman" w:eastAsia="Times New Roman" w:hAnsi="Times New Roman" w:cs="Times New Roman"/>
          <w:sz w:val="24"/>
          <w:szCs w:val="24"/>
          <w:lang w:val="it-IT"/>
        </w:rPr>
        <w:instrText xml:space="preserve">ed as an economic value, and monetisation is most frequently done for cultural and provisioning ES. Few regulating services, on the other hand, were monetised (including ones, like global climate regulation, for which appropriate techniques are relatively easily available). The work enabled a library of indicators to be compiled and made available. The </w:instrText>
      </w:r>
      <w:r>
        <w:rPr>
          <w:rFonts w:ascii="Times New Roman" w:eastAsia="Times New Roman" w:hAnsi="Times New Roman" w:cs="Times New Roman"/>
          <w:sz w:val="24"/>
          <w:szCs w:val="24"/>
        </w:rPr>
        <w:instrText>ﬁ</w:instrText>
      </w:r>
      <w:r w:rsidRPr="00426FD2">
        <w:rPr>
          <w:rFonts w:ascii="Times New Roman" w:eastAsia="Times New Roman" w:hAnsi="Times New Roman" w:cs="Times New Roman"/>
          <w:sz w:val="24"/>
          <w:szCs w:val="24"/>
          <w:lang w:val="it-IT"/>
        </w:rPr>
        <w:instrText xml:space="preserve">ndings can be used to help improve CICES so that it can provide a more robust and comprehensive framework for ecosystem assessments.","container-title":"Ecosystem Services","DOI":"10.1016/j.ecoser.2017.11.018","ISSN":"22120416","journalAbbreviation":"Ecosystem Services","language":"en","page":"145-157","source":"DOI.org (Crossref)","title":"Where concepts meet the real world: A systematic review of ecosystem service indicators and their classification using CICES","title-short":"Where concepts meet the real world","volume":"29","author":[{"family":"Czúcz","given":"Bálint"},{"family":"Arany","given":"Ildikó"},{"family":"Potschin-Young","given":"Marion"},{"family":"Bereczki","given":"Krisztina"},{"family":"Kertész","given":"Miklós"},{"family":"Kiss","given":"Márton"},{"family":"Aszalós","given":"Réka"},{"family":"Haines-Young","given":"Roy"}],"issued":{"date-parts":[["2018",2]]}}}],"schema":"https://github.com/citation-style-language/schema/raw/master/csl-citation.json"} </w:instrText>
      </w:r>
      <w:r>
        <w:rPr>
          <w:rFonts w:ascii="Times New Roman" w:eastAsia="Times New Roman" w:hAnsi="Times New Roman" w:cs="Times New Roman"/>
          <w:sz w:val="24"/>
          <w:szCs w:val="24"/>
        </w:rPr>
        <w:fldChar w:fldCharType="separate"/>
      </w:r>
      <w:r w:rsidRPr="00426FD2">
        <w:rPr>
          <w:rFonts w:ascii="Times New Roman" w:hAnsi="Times New Roman" w:cs="Times New Roman"/>
          <w:sz w:val="24"/>
          <w:szCs w:val="24"/>
          <w:lang w:val="it-IT"/>
        </w:rPr>
        <w:t>(Czúcz et al., 2018; La Rosa et al., 2016; Luederitz et al., 2015)</w:t>
      </w:r>
      <w:r>
        <w:rPr>
          <w:rFonts w:ascii="Times New Roman" w:eastAsia="Times New Roman" w:hAnsi="Times New Roman" w:cs="Times New Roman"/>
          <w:sz w:val="24"/>
          <w:szCs w:val="24"/>
        </w:rPr>
        <w:fldChar w:fldCharType="end"/>
      </w:r>
      <w:r w:rsidRPr="00426FD2">
        <w:rPr>
          <w:rFonts w:ascii="Times New Roman" w:eastAsia="Times New Roman" w:hAnsi="Times New Roman" w:cs="Times New Roman"/>
          <w:sz w:val="24"/>
          <w:szCs w:val="24"/>
          <w:lang w:val="it-IT"/>
        </w:rPr>
        <w:t xml:space="preserve">. </w:t>
      </w:r>
      <w:r>
        <w:rPr>
          <w:rFonts w:ascii="Times New Roman" w:eastAsia="Times New Roman" w:hAnsi="Times New Roman" w:cs="Times New Roman"/>
          <w:sz w:val="24"/>
          <w:szCs w:val="24"/>
        </w:rPr>
        <w:t xml:space="preserve">It is common situation when decision-makers pay attention to visible and directly usable ES, which are mainly provisional and cultural ES and underestimate the value of regulating and habitat ES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{"citationID":"HU0530gb","properties":{"formattedCitation":"(Mascarenhas et al., 2016; van Oudenhoven et al., 2018; Wissen Hayek et al., 2016)","plainCitation":"(Mascarenhas et al., 2016; van Oudenhoven et al., 2018; Wissen Hayek et al., 2016)","noteIndex":0},"citationItems":[{"id":230,"uris":["http://zotero.org/users/3524663/items/RUVJ34H2"],"uri":["http://zotero.org/users/3524663/items/RUVJ34H2"],"itemData":{"id":230,"type":"article-journal","container-title":"Ecological Indicators","DOI":"10.1016/j.ecolind.2015.03.035","ISSN":"1470160X","language":"en","page":"90-99","source":"CrossRef","title":"Bringing ecosystem services indicators into spatial planning practice: Lessons from collaborative development of a web-based visualization platform","title-short":"Bringing ecosystem services indicators into spatial planning practice","volume":"61","author":[{"family":"Wissen Hayek","given":"U."},{"family":"Teich","given":"M."},{"family":"Klein","given":"T.M."},{"family":"Grêt-Regamey","given":"A."}],"issued":{"date-parts":[["2016",2]]}}},{"id":1740,"uris":["http://zotero.org/users/3524663/items/SFRAJ4VW"],"uri":["http://zotero.org/users/3524663/items/SFRAJ4VW"],"itemData":{"id":1740,"type":"article-journal","abstract":"Ecosystem services (ES) assessments have been undergoing rapid developments. Despite considerable advancements it is still difﬁcult to comprehensively assess a large suite of ES, often requiring a selection of the most relevant ones. However, documented and tested procedures to select ES, particularly through participatory processes, are scarce. The aim of this research is to explore the participatory selection of ES, illustrated with the case of the Lisbon Metropolitan Area in Portugal, southwestern Europe. Drawing from a spatial planning context, different types of stakeholders were involved through a combination of participatory techniques. It was possible to identify differences in stakeholders' ES selection, while at the same time arriving at a set of priority ES and linking them with spatial planning goals that entail potential effects on ES. The strengths of the approach include the use of different participatory techniques, of drivers that help translating plans and of an existing ES classiﬁcation system to support it. On the other hand, the exploratory nature of the research meant that a limited range of types of stakeholders was covered. The participatory approach developed in this research has the potential to be adapted for ES selection in other planning contexts or in strategic environmental assessments.","container-title":"Ecosystem Services","DOI":"10.1016/j.ecoser.2016.02.011","ISSN":"22120416","journalAbbreviation":"Ecosystem Services","language":"en","page":"87-99","source":"DOI.org (Crossref)","title":"Participatory selection of ecosystem services for spatial planning: Insights from the Lisbon Metropolitan Area, Portugal","title-short":"Participatory selection of ecosystem services for spatial planning","volume":"18","author":[{"family":"Mascarenhas","given":"André"},{"family":"Ramos","given":"Tomás B."},{"family":"Haase","given":"Dagmar"},{"family":"Santos","given":"Rui"}],"issued":{"date-parts":[["2016",4]]}}},{"id":1639,"uris":["http://zotero.org/users/3524663/items/JLPJWNGB"],"uri":["http://zotero.org/users/3524663/items/JLPJWNGB"],"itemData":{"id":1639,"type":"article-journal","abstract":"Decision makers are increasingly interested in information from ecosystem services (ES) assessments. Scientists have for long recognised the importance of selecting appropriate indicators. Yet, while the amount and variety of indicators developed by scientists seems to increase continuously, the extent to which the indicators truly inform decision makers is often unknown and questioned. In this viewpoint paper, we reﬂect and provide guidance on how to develop appropriate ES indicators for informing decision making, building on scientiﬁc literature and practical experience collected from researchers involved in seven case studies. We synthesized 16 criteria for ES indicator selection and organized them according to the widely used categories of credibility, salience, legitimacy (CSL). We propose to consider additional criteria related to feasibility (F), as CSL criteria alone often seem to produce indicators which are unachievable in practice. Considering CSLF together requires a combination of scientiﬁc knowledge, communication skills, policy and governance insights and on-ﬁeld experience. In conclusion, we present a checklist to evaluate CSLF of your ES indicators. This checklist helps to detect and mitigate critical shortcomings in an early phase of the development process, and aids the development of eﬀective indicators to inform actual policy decisions.","container-title":"Ecological Indicators","DOI":"10.1016/j.ecolind.2018.06.020","ISSN":"1470160X","journalAbbreviation":"Ecological Indicators","language":"en","page":"417-426","source":"DOI.org (Crossref)","title":"Key criteria for developing ecosystem service indicators to inform decision making","volume":"95","author":[{"family":"Oudenhoven","given":"Alexander P.E.","non-dropping-particle":"van"},{"family":"Schröter","given":"Matthias"},{"family":"Drakou","given":"Evangelia G."},{"family":"Geijzendorffer","given":"Ilse R."},{"family":"Jacobs","given":"Sander"},{"family":"Bodegom","given":"Peter M.","non-dropping-particle":"van"},{"family":"Chazee","given":"Laurent"},{"family":"Czúcz","given":"Bálint"},{"family":"Grunewald","given":"Karsten"},{"family":"Lillebø","given":"Ana I."},{"family":"Mononen","given":"Laura"},{"family":"Nogueira","given":"António J.A."},{"family":"Pacheco-Romero","given":"Manuel"},{"family":"Perennou","given":"Christian"},{"family":"Remme","given":"Roy P."},{"family":"Rova","given":"Silvia"},{"family":"Syrbe","given":"Ralf-Uwe"},{"family":"Tratalos","given":"Jamie A."},{"family":"Vallejos","given":"María"},{"family":"Albert","given":"Christian"}],"issued":{"date-parts":[["2018",12]]}}}],"schema":"https://github.com/citation-style-language/schema/raw/master/csl-citation.json"}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(Mascarenhas et al., 2016; van Oudenhoven et al., 2018; Wissen Hayek et al., 2016)</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14:paraId="6E16C483" w14:textId="77777777" w:rsidR="00766E94" w:rsidRDefault="00766E94" w:rsidP="00766E94">
      <w:pPr>
        <w:widowControl w:val="0"/>
        <w:spacing w:after="0"/>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Urban green infrastructure (UGI) play an essential role in the sustainable functioning of urban ecosystems and provide the most important regulating and habitat ecosystem services such as carbon sequestration, microclimate formation, pollution and dust reduction in atmospheric air, water balance control, wildlife habitat, wind and noise reduction, etc.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{"citationID":"ujqXFCFH","properties":{"formattedCitation":"(Andersson et al., 2014; G\\uc0\\u243{}mez-Baggethun and Barton, 2013; Lovell and Taylor, 2013)","plainCitation":"(Andersson et al., 2014; Gómez-Baggethun and Barton, 2013; Lovell and Taylor, 2013)","noteIndex":0},"citationItems":[{"id":1242,"uris":["http://zotero.org/users/3524663/items/CTXX9ZL3"],"uri":["http://zotero.org/users/3524663/items/CTXX9ZL3"],"itemData":{"id":1242,"type":"article-journal","abstract":"While technological progress has fostered the conception of an urban society that is increasingly decoupled from ecosystems, demands on natural capital and ecosystem services keep increasing steadily in our urbanized planet. Decoupling of cities from ecological systems can only occur locally and partially, thanks to the appropriation of vast areas of ecosystem services provision beyond the city boundaries. Conserving and restoring ecosystem services in urban areas can reduce the ecological footprints and the ecological debts of cities while enhancing resilience, health, and quality of life for their inhabitants. In this paper we synthesize knowledge and methods to classify and value ecosystem services for urban planning. First, we categorize important ecosystem services and disservices in urban areas. Second, we describe valuation languages (economic costs, socio‐cultural values, resilience) that capture distinct value dimensions of urban ecosystem services. Third, we identify analytical challenges for valuation to inform urban planning in the face of high heterogeneity and fragmentation characterizing urban ecosystems. The paper discusses various ways through which urban ecosystems services can enhance resilience and quality of life in cities and identiﬁes a range of economic costs and socio‐cultural impacts that can derive from their loss. We conclude by identifying knowledge gaps and challenges for the research agenda on ecosystem services provided in urban areas. © 2012 Elsevier B.V. All rights reserved.","container-title":"Ecological Economics","DOI":"10.1016/j.ecolecon.2012.08.019","ISSN":"09218009","language":"en","page":"235-245","source":"Crossref","title":"Classifying and valuing ecosystem services for urban planning","volume":"86","author":[{"family":"Gómez-Baggethun","given":"Erik"},{"family":"Barton","given":"David N."}],"issued":{"date-parts":[["2013",2]]}}},{"id":1246,"uris":["http://zotero.org/users/3524663/items/DX9GZDPQ"],"uri":["http://zotero.org/users/3524663/items/DX9GZDPQ"],"itemData":{"id":1246,"type":"article-journal","container-title":"Landscape Ecology","DOI":"10.1007/s10980-013-9912-y","ISSN":"0921-2973, 1572-9761","issue":"8","language":"en","page":"1447-1463","source":"Crossref","title":"Supplying urban ecosystem services through multifunctional green infrastructure in the United States","volume":"28","author":[{"family":"Lovell","given":"Sarah Taylor"},{"family":"Taylor","given":"John R."}],"issued":{"date-parts":[["2013",10]]}}},{"id":1243,"uris":["http://zotero.org/users/3524663/items/K3QPU8D2"],"uri":["http://zotero.org/users/3524663/items/K3QPU8D2"],"itemData":{"id":1243,"type":"article-journal","abstract":"Within-city green infrastructure can offer opportunities and new contexts for people to become stewards of ecosystem services. We analyze cities as social–ecological systems, synthesize the literature, and provide examples from more than 15 years of research in the Stockholm urban region, Sweden. The social–ecological approach spans from investigating ecosystem properties to the social frameworks and personal values that drive and shape human interactions with nature. Key ﬁndings demonstrate that urban ecosystem services are generated by social–ecological systems and that local stewards are critically important. However, land-use planning and management seldom account for their role in the generation of urban ecosystem services. While the small scale patchwork of land uses in cities stimulates intense interactions across borders much focus is still on individual patches. The results highlight the importance and complexity of stewardship of urban biodiversity and ecosystem services and of the planning and governance of urban green infrastructure.","container-title":"AMBIO","DOI":"10.1007/s13280-014-0506-y","ISSN":"0044-7447, 1654-7209","issue":"4","language":"en","page":"445-453","source":"Crossref","title":"Reconnecting Cities to the Biosphere: Stewardship of Green Infrastructure and Urban Ecosystem Services","title-short":"Reconnecting Cities to the Biosphere","volume":"43","author":[{"family":"Andersson","given":"Erik"},{"family":"Barthel","given":"Stephan"},{"family":"Borgström","given":"Sara"},{"family":"Colding","given":"Johan"},{"family":"Elmqvist","given":"Thomas"},{"family":"Folke","given":"Carl"},{"family":"Gren","given":"Åsa"}],"issued":{"date-parts":[["2014",5]]}}}],"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szCs w:val="24"/>
        </w:rPr>
        <w:t>(Andersson et al., 2014; Gómez-Baggethun and Barton, 2013; Lovell and Taylor, 2013)</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The magnitude of the ES provided depend on the characteristics of UGI, such as vegetation type, age, structure and management practices, which is important compare to natural ecosystems. This may cause a trade-off between which service is maximized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{"citationID":"Sx1hJEsp","properties":{"formattedCitation":"(Bodnaruk et al., 2017)","plainCitation":"(Bodnaruk et al., 2017)","noteIndex":0},"citationItems":[{"id":1658,"uris":["http://zotero.org/users/3524663/items/I55A98N6"],"uri":["http://zotero.org/users/3524663/items/I55A98N6"],"itemData":{"id":1658,"type":"article-journal","abstract":"Urban trees can help mitigate some of the environmental degradation linked to the rapid urbanization of humanity. Many municipalities are implementing ambitious tree planting programs to help remove air pollution, mitigate urban heat island effects, and provide other ecosystem services and beneﬁts but lack quantitative tools to explore priority planting locations and potential tradeoffs between services. This work demonstrates a quantitative method for exploring priority planting and ecosystem service tradeoffs in Baltimore, Maryland using spatially explicit biophysical iTree models. Several planting schemes were created based on the individual optimization of a number of metrics related to services and beneﬁts of air pollution and heat mitigation ecosystem services. The results demonstrate that different tree planting schemes would be pursued based on the ecosystem service or beneﬁt maximized, revealing tradeoffs between services and priority planting locations. With further development including consideration of additional ecosystem services, disservices, user input, and costs of tree planting and maintenance, this approach could provide city planners, urban foresters, and members of the public with a powerful tool to better manage urban forest systems.","container-title":"Landscape and Urban Planning","DOI":"10.1016/j.landurbplan.2016.08.016","ISSN":"01692046","journalAbbreviation":"Landscape and Urban Planning","language":"en","page":"457-467","source":"DOI.org (Crossref)","title":"Where to plant urban trees? A spatially explicit methodology to explore ecosystem service tradeoffs","title-short":"Where to plant urban trees?","volume":"157","author":[{"family":"Bodnaruk","given":"E.W."},{"family":"Kroll","given":"C.N."},{"family":"Yang","given":"Y."},{"family":"Hirabayashi","given":"S."},{"family":"Nowak","given":"D.J."},{"family":"Endreny","given":"T.A."}],"issued":{"date-parts":[["2017",1]]}}}],"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(Bodnaruk et al., 2017)</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or between ecosystem</w:t>
      </w:r>
      <w:r w:rsidRPr="00D772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services and disservices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{"citationID":"XyPPnVDA","properties":{"formattedCitation":"(Speak et al., 2018; Teixeira et al., 2019)","plainCitation":"(Speak et al., 2018; Teixeira et al., 2019)","noteIndex":0},"citationItems":[{"id":1634,"uris":["http://zotero.org/users/3524663/items/YXJ3GQX8"],"uri":["http://zotero.org/users/3524663/items/YXJ3GQX8"],"itemData":{"id":1634,"type":"article-journal","abstract":"Considering ecosystem disservices (EDS) of urban forests alongside the services (ES) can lead to better-informed decisions about tree species selection and placement in cities. Finding a common assessment framework, that does not rely on a ﬁnancial model, can be tricky, and many studies consider, but do not include, EDS in their tree appraisals. Compound indicators represent a means to neatly combine disparate ecosystem data into one meaningful metric. In this study quantitative ﬁeld measurements, model outputs, and categorical data relating to some of the major ES and EDS of the urban forest of Meran, Italy, were successfully compressed into a single unit, overcoming epistemological boundaries surrounding diﬀerent urban ecosystem valuation methods. Several methods of compound indicator construction were considered and uncertainty and sensitivity analysis carried out on the species rankings which were produced. Signiﬁcant diﬀerences in ES/EDS provision were observed between trees on public and private land. Spatial analysis revealed hotspots of high ES provision and low EDS provision, and vice versa. With correct use, compound indicators can stand alongside other methods of measuring and valuing positive and negative aspects of urban ecosystems.","container-title":"Ecological Indicators","DOI":"10.1016/j.ecolind.2018.07.048","ISSN":"1470160X","journalAbbreviation":"Ecological Indicators","language":"en","page":"544-553","source":"DOI.org (Crossref)","title":"An ecosystem service-disservice ratio: Using composite indicators to assess the net benefits of urban trees","title-short":"An ecosystem service-disservice ratio","volume":"95","author":[{"family":"Speak","given":"Andrew"},{"family":"Escobedo","given":"Francisco J."},{"family":"Russo","given":"Alessio"},{"family":"Zerbe","given":"Stefan"}],"issued":{"date-parts":[["2018",12]]}}},{"id":1316,"uris":["http://zotero.org/users/3524663/items/K6ZSZM7U"],"uri":["http://zotero.org/users/3524663/items/K6ZSZM7U"],"itemData":{"id":1316,"type":"article-journal","abstract":"Context The landscape approach and the ecosystem services (ES) framework have been widely used to investigate human-nature relationships and orient landscape planning and management. However, ecosystem disservices (EDS) and their inﬂuence on how people interact with ecosystems have received less attention.","container-title":"Landscape Ecology","DOI":"10.1007/s10980-019-00778-y","ISSN":"0921-2973, 1572-9761","issue":"7","language":"en","page":"1583-1600","source":"Crossref","title":"Perceived ecosystem services (ES) and ecosystem disservices (EDS) from trees: insights from three case studies in Brazil and France","title-short":"Perceived ecosystem services (ES) and ecosystem disservices (EDS) from trees","volume":"34","author":[{"family":"Teixeira","given":"Fernanda Zimmermann"},{"family":"Bachi","given":"Laura"},{"family":"Blanco","given":"Julien"},{"family":"Zimmermann","given":"Ilaine"},{"family":"Welle","given":"Iara"},{"family":"Carvalho-Ribeiro","given":"Sónia M."}],"issued":{"date-parts":[["2019",7]]}}}],"schema":"https://github.com/citation-style-language/schema/raw/master/csl-citation.json"}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(Speak et al., 2018; Teixeira et al., 2019)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could be a reason for cost-benefit analysis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{"citationID":"IdJhws4I","properties":{"formattedCitation":"(Song et al., 2018; von D\\uc0\\u246{}hren and Haase, 2019)","plainCitation":"(Song et al., 2018; von Döhren and Haase, 2019)","noteIndex":0},"citationItems":[{"id":1649,"uris":["http://zotero.org/users/3524663/items/57FWYZ8M"],"uri":["http://zotero.org/users/3524663/items/57FWYZ8M"],"itemData":{"id":1649,"type":"article-journal","abstract":"Understanding the beneﬁts provided by urban trees is important to justify investment and improve stewardship. Many studies have attempted to quantify the beneﬁts of trees in monetary terms, though fewer have quantiﬁed the associated costs of planting and maintaining them. This systematic review examines the methods used to jointly analyse the costs and beneﬁts of trees in the urban landscape, assesses the relative balance of beneﬁts and costs, and attempts to understand the wide variation in economic values assigned in diﬀerent studies. The beneﬁts most frequently studied are those related to environmental regulation and property values, and the available data show that these usually outweigh the costs. Aesthetic, amenity, and shading beneﬁts have also been shown to provide signiﬁcant economic beneﬁts, while beneﬁts in terms of water regulation, carbon reduction and air quality are usually more modest. Variation in beneﬁts and costs among studies is attributed largely to diﬀerences in the species composition and age structure of urban tree populations, though methodological diﬀerences also play a role. Comparison between studies is made diﬃcult owing to diﬀerences in spatiotemporal scope, and in the way urban forest composition and demographic structure were reported. The overwhelming majority of studies concern deciduous trees in Northern America, and much less is known about urban forests in other regions, especially in the tropics. Future work should thus seek to ﬁll these knowledge gaps, and standardise research protocols across cities. In light of ambitious goals in many cities to increase tree cover, ongoing advances in valuation methods need to provide a more comprehensive accounting of beneﬁts and costs, and to better integrate economic assessment into the decision-making process.","container-title":"Urban Forestry &amp; Urban Greening","DOI":"10.1016/j.ufug.2017.11.017","ISSN":"16188667","journalAbbreviation":"Urban Forestry &amp; Urban Greening","language":"en","page":"162-170","source":"DOI.org (Crossref)","title":"The economic benefits and costs of trees in urban forest stewardship: A systematic review","title-short":"The economic benefits and costs of trees in urban forest stewardship","volume":"29","author":[{"family":"Song","given":"Xiao Ping"},{"family":"Tan","given":"Puay Yok"},{"family":"Edwards","given":"Peter"},{"family":"Richards","given":"Daniel"}],"issued":{"date-parts":[["2018",1]]}}},{"id":1644,"uris":["http://zotero.org/users/3524663/items/V93CFZM4"],"uri":["http://zotero.org/users/3524663/items/V93CFZM4"],"itemData":{"id":1644,"type":"article-journal","abstract":"Urban green infrastructure, including street trees, is thought to play an important role in providing urban ecosystem services (UES) such as carbon sequestration and air quality improvement. The concept of urban ecosystem disservices (UEDS) is comparably new in landscape ecology. Research into UEDS assessment is low compared to that of UES. This paper demonstrates an approach to assess the distribution of UEDS risks caused by street trees within the city of Berlin. The approach adapts concepts from urban ecosystem service and natural hazard and risk research to demonstrate the importance of including context-specific vulnerability indicators as additional information in the assessment of UEDS risks. A cluster analysis is carried out to recognize patterns in UEDS risk distribution throughout the city. The paper demonstrates, that using context indicators in addition to biophysical indicators supports the assessment of UEDS as part of the relationship between humans and the environment.","container-title":"Ecosystem Services","DOI":"10.1016/j.ecoser.2019.101031","ISSN":"22120416","journalAbbreviation":"Ecosystem Services","language":"en","page":"101031","source":"DOI.org (Crossref)","title":"Risk assessment concerning urban ecosystem disservices: The example of street trees in Berlin, Germany","title-short":"Risk assessment concerning urban ecosystem disservices","volume":"40","author":[{"family":"Döhren","given":"Peer","non-dropping-particle":"von"},{"family":"Haase","given":"Dagmar"}],"issued":{"date-parts":[["2019",12]]}}}],"schema":"https://github.com/citation-style-language/schema/raw/master/csl-citation.json"}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szCs w:val="24"/>
        </w:rPr>
        <w:t>(Song et al., 2018; von Döhren and Haase, 2019)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There are several studies that assess ES in different types of UGI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{"citationID":"5ZKy3Uc6","properties":{"formattedCitation":"(Blanusa et al., 2019; Lovell and Taylor, 2013; Nowak et al., 2006)","plainCitation":"(Blanusa et al., 2019; Lovell and Taylor, 2013; Nowak et al., 2006)","noteIndex":0},"citationItems":[{"id":1754,"uris":["http://zotero.org/users/3524663/items/QK9UND8U"],"uri":["http://zotero.org/users/3524663/items/QK9UND8U"],"itemData":{"id":1754,"type":"article-journal","abstract":"A modeling study using hourly meteorological and pollution concentration data from across the coterminous United States demonstrates that urban trees remove large amounts of air pollution that consequently improve urban air quality. Pollution removal (O3, PM10, NO2, SO2, CO) varied among cities with total annual air pollution removal by US urban trees estimated at 711,000 metric tons ($3.8 billion value). Pollution removal is only one of various ways that urban trees affect air quality. Integrated studies of tree effects on air pollution reveal that management of urban tree canopy cover could be a viable strategy to improve air quality and help meet clean air standards.","container-title":"Urban Forestry &amp; Urban Greening","DOI":"10.1016/j.ufug.2006.01.007","ISSN":"16188667","issue":"3-4","journalAbbreviation":"Urban Forestry &amp; Urban Greening","language":"en","page":"115-123","source":"DOI.org (Crossref)","title":"Air pollution removal by urban trees and shrubs in the United States","volume":"4","author":[{"family":"Nowak","given":"David J."},{"family":"Crane","given":"Daniel E."},{"family":"Stevens","given":"Jack C."}],"issued":{"date-parts":[["2006",4]]}}},{"id":1246,"uris":["http://zotero.org/users/3524663/items/DX9GZDPQ"],"uri":["http://zotero.org/users/3524663/items/DX9GZDPQ"],"itemData":{"id":1246,"type":"article-journal","container-title":"Landscape Ecology","DOI":"10.1007/s10980-013-9912-y","ISSN":"0921-2973, 1572-9761","issue":"8","language":"en","page":"1447-1463","source":"Crossref","title":"Supplying urban ecosystem services through multifunctional green infrastructure in the United States","volume":"28","author":[{"family":"Lovell","given":"Sarah Taylor"},{"family":"Taylor","given":"John R."}],"issued":{"date-parts":[["2013",10]]}}},{"id":1522,"uris":["http://zotero.org/users/3524663/items/3BYZAI8W"],"uri":["http://zotero.org/users/3524663/items/3BYZAI8W"],"itemData":{"id":1522,"type":"article-journal","abstract":"Urban hedges provide a number of important ecosystem services (ESs) including microclimate alteration, flood and pollution mitigation, and biodiversity provision, along with some disservices (DSs, e.g. invasiveness, allergenicity). However, hedge plant species differ in their capacity to promote different services, so it is important that the decision to plant hedges is evidence-based. The objectives of this study were thus to (i) to review the role of urban hedges within NW Europe; (ii) review the available literature detailing the ESs and DSs provided by different plant species and cultivars when used as hedge plants; (iii) identify where there is a lack of evidence for certain species or ESs/DSs; and (iv) develop a starting point for a discussion about appropriate species/cultivar selection to deliver multiple ESs, and avoid DSs.","container-title":"Urban Forestry &amp; Urban Greening","DOI":"10.1016/j.ufug.2019.126391","ISSN":"16188667","language":"en","page":"126391","source":"Crossref","title":"Urban hedges: A review of plant species and cultivars for ecosystem service delivery in north-west Europe","title-short":"Urban hedges","volume":"44","author":[{"family":"Blanusa","given":"Tijana"},{"family":"Garratt","given":"Michael"},{"family":"Cathcart-James","given":"Margaret"},{"family":"Hunt","given":"Leigh"},{"family":"Cameron","given":"Ross W.F."}],"issued":{"date-parts":[["2019",8]]}}}],"schema":"https://github.com/citation-style-language/schema/raw/master/csl-citation.json"}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 xml:space="preserve">(Blanusa et al., 2019; Lovell and Taylor, 2013; </w:t>
      </w:r>
      <w:r w:rsidRPr="00FD1141">
        <w:rPr>
          <w:rFonts w:ascii="Times New Roman" w:hAnsi="Times New Roman" w:cs="Times New Roman"/>
          <w:sz w:val="24"/>
        </w:rPr>
        <w:t>Nowak</w:t>
      </w:r>
      <w:r w:rsidRPr="00CF1243">
        <w:rPr>
          <w:rFonts w:ascii="Times New Roman" w:hAnsi="Times New Roman" w:cs="Times New Roman"/>
          <w:sz w:val="24"/>
        </w:rPr>
        <w:t xml:space="preserve"> et al., 2006)</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in areas with the same typology but different types of management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{"citationID":"sWbsxkZ3","properties":{"formattedCitation":"(Lilly et al., 2015; Schwilch et al., 2018)","plainCitation":"(Lilly et al., 2015; Schwilch et al., 2018)","noteIndex":0},"citationItems":[{"id":1739,"uris":["http://zotero.org/users/3524663/items/MES8FPFV"],"uri":["http://zotero.org/users/3524663/items/MES8FPFV"],"itemData":{"id":1739,"type":"article-journal","abstract":"Turfgrass is a large fraction of land cover in urbanized areas around the world, but little information exists about basic ecological processes in lawns or the controls on these processes. Here, we characterize biomass carbon stocks and ﬂuxes in tall fescue (Festuca arundinacea) appropriate for use on home lawns, managed with differing levels of irrigation, mowing height, and fertilization to test for effects of common management practices. Total standing biomass C (to 10 cm depth) averaged 6.04 Mg ha−1 over the course of the study, with slightly more C in roots than in stubble; management had little effect on the average standing biomass C pool, but there was substantial intraannual variation in biomass C stocks (&gt;2 Mg C ha−1), and the pattern of variation was affected by all three management practices. Net primary production (NPP) averaged 4.50 Mg C ha−1 yr−1; management did not affect NPP, but had signiﬁcant effects on how C was allocated to each component of production (roots, stubble, or clippings). Despite low standing biomass, turfgrass lawns generate a large annual ﬂux of C, and the allocation of that ﬂux is strongly modiﬁed by management.","container-title":"Landscape and Urban Planning","DOI":"10.1016/j.landurbplan.2014.10.011","ISSN":"01692046","journalAbbreviation":"Landscape and Urban Planning","language":"en","page":"119-126","source":"DOI.org (Crossref)","title":"Management alters C allocation in turfgrass lawns","volume":"134","author":[{"family":"Lilly","given":"Paul J."},{"family":"Jenkins","given":"Jennifer C."},{"family":"Carroll","given":"Mark J."}],"issued":{"date-parts":[["2015",2]]}}},{"id":1615,"uris":["http://zotero.org/users/3524663/items/3V4WFTET"],"uri":["http://zotero.org/users/3524663/items/3V4WFTET"],"itemData":{"id":1615,"type":"article-journal","container-title":"Sustainability","DOI":"10.3390/su10124416","ISSN":"2071-1050","issue":"12","language":"en","page":"4416","source":"Crossref","title":"Assessing Impacts of Soil Management Measures on Ecosystem Services","volume":"10","author":[{"family":"Schwilch","given":"Gudrun"},{"family":"Lemann","given":"Tatenda"},{"family":"Berglund","given":"Örjan"},{"family":"Camarotto","given":"Carlo"},{"family":"Cerdà","given":"Artemi"},{"family":"Daliakopoulos","given":"Ioannis"},{"family":"Kohnová","given":"Silvia"},{"family":"Krzeminska","given":"Dominika"},{"family":"Marañón","given":"Teodoro"},{"family":"Rietra","given":"René"},{"family":"Siebielec","given":"Grzegorz"},{"family":"Thorsson","given":"Johann"},{"family":"Tibbett","given":"Mark"},{"family":"Valente","given":"Sandra"},{"family":"Delden","given":"Hedwig","non-dropping-particle":"van"},{"family":"Akker","given":"Jan","non-dropping-particle":"van den"},{"family":"Verzandvoort","given":"Simone"},{"family":"Vrînceanu","given":"Nicoleta"},{"family":"Zoumides","given":"Christos"},{"family":"Hessel","given":"Rudi"}],"issued":{"date-parts":[["2018",11,26]]}}}],"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(Lilly et al., 2015; Schwilch et al., 2018)</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or in different types of vegetation within the same area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{"citationID":"D05wGPHA","properties":{"formattedCitation":"(Mexia et al., 2018)","plainCitation":"(Mexia et al., 2018)","noteIndex":0},"citationItems":[{"id":1145,"uris":["http://zotero.org/users/3524663/items/EXR2C4JY"],"uri":["http://zotero.org/users/3524663/items/EXR2C4JY"],"itemData":{"id":1145,"type":"article-journal","abstract":"Urban areas’ population has grown during the last century and it is expected that over 60% of the world population will live in cities by 2050. Urban parks provide several ecosystem services that are valuable to the wellbeing of city-dwellers and they are also considered a nature-based solution to tackle multiple environmental problems in cities. However, the type and amount of ecosystem services provided will vary with each park vegetation type, even within same the park. Our main goal was to quantify the trade-oﬀs in ecosystem services associated to diﬀerent vegetation types, using a spatially detailed approach. Rather than relying solely on general vegetation typologies, we took a more ecologically oriented approach, by explicitly considering diﬀerent units of vegetation structure and composition.","container-title":"Environmental Research","DOI":"10.1016/j.envres.2017.10.023","ISSN":"00139351","language":"en","page":"469-478","source":"Crossref","title":"Ecosystem services: Urban parks under a magnifying glass","title-short":"Ecosystem services","volume":"160","author":[{"family":"Mexia","given":"Teresa"},{"family":"Vieira","given":"Joana"},{"family":"Príncipe","given":"Adriana"},{"family":"Anjos","given":"Andreia"},{"family":"Silva","given":"Patrícia"},{"family":"Lopes","given":"Nuno"},{"family":"Freitas","given":"Catarina"},{"family":"Santos-Reis","given":"Margarida"},{"family":"Correia","given":"Otília"},{"family":"Branquinho","given":"Cristina"},{"family":"Pinho","given":"Pedro"}],"issued":{"date-parts":[["2018",1]]}}}],"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(Mexia et al., 2018)</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Several types of models identify ES via proxies, typically land-use/cover, based on expert knowledge and causal relationships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{"citationID":"8Sx8DXNk","properties":{"formattedCitation":"(Neugarten et al., 2018)","plainCitation":"(Neugarten et al., 2018)","noteIndex":0},"citationItems":[{"id":849,"uris":["http://zotero.org/users/3524663/items/WGNZX6LY"],"uri":["http://zotero.org/users/3524663/items/WGNZX6LY"],"itemData":{"id":849,"type":"book","edition":"1","ISBN":"978-2-8317-1917-7","language":"en","note":"DOI: 10.2305/IUCN.CH.2018.PAG.28.en","publisher":"IUCN, International Union for Conservation of Nature","source":"Crossref","title":"Tools for measuring, modelling, and valuing ecosystem services: guidance for Key Biodiversity Areas, natural World Heritage sites, and protected areas","title-short":"Tools for measuring, modelling, and valuing ecosystem services","URL":"https://portals.iucn.org/library/node/47778","author":[{"family":"Neugarten","given":"Rachel A."},{"family":"Langhammer","given":"Penny F."},{"family":"Osipova","given":"Elena"},{"family":"Bagstad","given":"Kenneth J."},{"family":"Bhagabati","given":"Nirmal"},{"family":"Butchart","given":"Stuart H.M."},{"family":"Dudley","given":"Nigel"},{"family":"Elliott","given":"Vittoria"},{"family":"Gerber","given":"Leah R."},{"family":"Gutierrez Arrellano","given":"Claudia"},{"family":"Ivanić","given":"Kasandra-Zoica"},{"family":"Kettunen","given":"Marianne"},{"family":"Mandle","given":"Lisa"},{"family":"Merriman","given":"Jennifer C."},{"family":"Mulligan","given":"Mark"},{"family":"Peh","given":"Kelvin S.-H."},{"family":"Raudsepp-Hearne","given":"Ciara"},{"family":"Semmens","given":"Darius J."},{"family":"Stolton","given":"Sue"},{"family":"Willcock","given":"Simon"}],"editor":[{"family":"Groves","given":"Craig"}],"accessed":{"date-parts":[["2019",7,29]]},"issued":{"date-parts":[["2018",8,7]]}}}],"schema":"https://github.com/citation-style-language/schema/raw/master/csl-citation.json"} </w:instrText>
      </w:r>
      <w:r>
        <w:rPr>
          <w:rFonts w:ascii="Times New Roman" w:eastAsia="Times New Roman" w:hAnsi="Times New Roman" w:cs="Times New Roman"/>
          <w:sz w:val="24"/>
          <w:szCs w:val="24"/>
        </w:rPr>
        <w:fldChar w:fldCharType="separate"/>
      </w:r>
      <w:r w:rsidRPr="00CB3D39">
        <w:rPr>
          <w:rFonts w:ascii="Times New Roman" w:hAnsi="Times New Roman" w:cs="Times New Roman"/>
          <w:sz w:val="24"/>
        </w:rPr>
        <w:t>(Neugarten et al., 2018)</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Urban ES assessing presents a special case due to the high, fine-resolution spatial heterogeneity of these landscapes that could lead to high mapping error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{"citationID":"fSxC4pTv","properties":{"formattedCitation":"(Zhao and Sander, 2018)","plainCitation":"(Zhao and Sander, 2018)","noteIndex":0},"citationItems":[{"id":1143,"uris":["http://zotero.org/users/3524663/items/Y3AUF44D"],"uri":["http://zotero.org/users/3524663/items/Y3AUF44D"],"itemData":{"id":1143,"type":"article-journal","abstract":"Ecosystem service (ES) mapping frequently uses secondary data and value-transfer methods to map services over broad extents at coarse resolutions, possibly causing poor prediction accuracy. Although ES map quality has received some recent attention in the literature, little is known about the accuracy of these maps in urban contexts or about the factors that inﬂuence this accuracy. To address this issue, we quantitatively compared and validated ES maps in a heterogeneous urban landscape to generate insight into ES map accuracy in these environments. Using aboveground biomass carbon storage as an example, we examined how input data resolution and assessment method aﬀect the accuracy of urban ES maps. Two mapping methods were employed: (1) maps based on ecosystem components involved in carbon storage (trees and lawns) and (2) maps based on land-cover proxies and data at coarse and ﬁne spatial resolutions. We compared carbon storage predicted by these methods to that estimated by using ﬁeld-collected data to examine the accuracy of predictions and spatial variation therein. Diﬀerent methods and data produced similar study area-wide estimates; however, the spatial distribution of estimates varied among methods. Estimates using ecosystem components agreed with the actual observations better than the proxy-based estimates, although map accuracy was improved by using higher resolution land-cover data. Thus, when study area-wide estimates suﬃce for decision making, proxy-based methods and coarse-resolution data should provide adequate assessments. Detailed ecosystem structure and composition data are needed when ﬁne-resolution, spatially-explicit estimates are required.","container-title":"Landscape and Urban Planning","DOI":"10.1016/j.landurbplan.2018.03.007","ISSN":"01692046","language":"en","page":"11-22","source":"Crossref","title":"Assessing the sensitivity of urban ecosystem service maps to input spatial data resolution and method choice","volume":"175","author":[{"family":"Zhao","given":"Chang"},{"family":"Sander","given":"Heather A."}],"issued":{"date-parts":[["2018",7]]}}}],"schema":"https://github.com/citation-style-language/schema/raw/master/csl-citation.json"}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(Zhao and Sander, 2018)</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That is why to better understand the ES provided by UGI researchers conducted direct measurements of different processes </w:t>
      </w:r>
      <w:r>
        <w:rPr>
          <w:rFonts w:ascii="Times New Roman" w:eastAsia="Times New Roman" w:hAnsi="Times New Roman" w:cs="Times New Roman"/>
          <w:sz w:val="24"/>
          <w:szCs w:val="24"/>
        </w:rPr>
        <w:lastRenderedPageBreak/>
        <w:fldChar w:fldCharType="begin"/>
      </w:r>
      <w:r>
        <w:rPr>
          <w:rFonts w:ascii="Times New Roman" w:eastAsia="Times New Roman" w:hAnsi="Times New Roman" w:cs="Times New Roman"/>
          <w:sz w:val="24"/>
          <w:szCs w:val="24"/>
        </w:rPr>
        <w:instrText xml:space="preserve"> ADDIN ZOTERO_ITEM CSL_CITATION {"citationID":"yejs4Blf","properties":{"formattedCitation":"(Nowak et al., 2006; Nowak and Crane, 2002)","plainCitation":"(Nowak et al., 2006; Nowak and Crane, 2002)","noteIndex":0},"citationItems":[{"id":1759,"uris":["http://zotero.org/users/3524663/items/WQXFYC3Y"],"uri":["http://zotero.org/users/3524663/items/WQXFYC3Y"],"itemData":{"id":1759,"type":"article-journal","abstract":"Based on ﬁeld data from 10 USA cities and national urban tree cover data, it is estimated that urban trees in the coterminous USA currently store 700 million tonnes of carbon ($14,300 million value) with a gross carbon sequestration rate of 22.8 million tC/yr ($460 million/year). Carbon storage within cities ranges from 1.2 million tC in New York, NY, to 19,300 tC in Jersey City, NJ. Regions with the greatest proportion of urban land are the Northeast (8.5%) and the southeast (7.1%). Urban forests in the north central, northeast, south central and southeast regions of the USA store and sequester the most carbon, with average carbon storage per hectare greatest in southeast, north central, northeast and Paciﬁc northwest regions, respectively. The national average urban forest carbon storage density is 25.1 tC/ha, compared with 53.5 tC/ha in forest stands. These data can be used to help assess the actual and potential role of urban forests in reducing atmospheric carbon dioxide, a dominant greenhouse gas. Published by Elsevier Science Ltd.","container-title":"Environmental Pollution","DOI":"10.1016/S0269-7491(01)00214-7","ISSN":"02697491","issue":"3","journalAbbreviation":"Environmental Pollution","language":"en","page":"381-389","source":"DOI.org (Crossref)","title":"Carbon storage and sequestration by urban trees in the USA","volume":"116","author":[{"family":"Nowak","given":"David J."},{"family":"Crane","given":"Daniel E."}],"issued":{"date-parts":[["2002",3]]}}},{"id":1754,"uris":["http://zotero.org/users/3524663/items/QK9UND8U"],"uri":["http://zotero.org/users/3524663/items/QK9UND8U"],"itemData":{"id":1754,"type":"article-journal","abstract":"A modeling study using hourly meteorological and pollution concentration data from across the coterminous United States demonstrates that urban trees remove large amounts of air pollution that consequently improve urban air quality. Pollution removal (O3, PM10, NO2, SO2, CO) varied among cities with total annual air pollution removal by US urban trees estimated at 711,000 metric tons ($3.8 billion value). Pollution removal is only one of various ways that urban trees affect air quality. Integrated studies of tree effects on air pollution reveal that management of urban tree canopy cover could be a viable strategy to improve air quality and help meet clean air standards.","container-title":"Urban Forestry &amp; Urban Greening","DOI":"10.1016/j.ufug.2006.01.007","ISSN":"16188667","issue":"3-4","journalAbbreviation":"Urban Forestry &amp; Urban Greening","language":"en","page":"115-123","source":"DOI.org (Crossref)","title":"Air pollution removal by urban trees and shrubs in the United States","volume":"4","author":[{"family":"Nowak","given":"David J."},{"family":"Crane","given":"Daniel E."},{"family":"Stevens","given":"Jack C."}],"issued":{"date-parts":[["2006",4]]}}}],"schema":"https://github.com/citation-style-language/schema/raw/master/csl-citation.json"}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(Nowak et al., 2006; Nowak and Crane, 2002)</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its modeling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{"citationID":"VmEvyXnX","properties":{"formattedCitation":"(Lin et al., 2019; R\\uc0\\u246{}tzer et al., 2019)","plainCitation":"(Lin et al., 2019; Rötzer et al., 2019)","noteIndex":0},"citationItems":[{"id":1521,"uris":["http://zotero.org/users/3524663/items/N9G84KRI"],"uri":["http://zotero.org/users/3524663/items/N9G84KRI"],"itemData":{"id":1521,"type":"article-journal","abstract":"Urban forest modeling is becoming increasingly complex, global, and transdisciplinary. Increased modeling of urban forest structure and function presents an urgent need for comparative studies to assess the similarities and diﬀerences between modeling techniques and applications. This paper provides a systematic review of 242 journal papers over the past two-decades, and identiﬁes 476 case studies. We assess model case studies among diﬀerent locations, units and scales, compare the ability and functional capacity of the models and diﬀerent tools, compare papers published in diﬀerent disciplines, and identify new emerging topics in the ﬁeld of urban forest modeling. Conclusions from this analysis include: (1) the spatial distribution of case studies is primarily clustered around the US, Europe, and China, with the most popular units to model being streets and parks; (2) the most commonly used model types are the i-Tree toolset, ENVI-met, computational ﬂuid dynamic models, and the Hedonic price model; (3) uncertainty assessment of urban forest models is limited; (4) spatially explicit models are critically important for estimating of ecosystem services as well as for environment management; (5) most case studies focus on biophysical beneﬁts with few studies estimating economic and social beneﬁts; and (6) linkages between urban forests and their social-psychological and health eﬀects are less common due to subjectivity and uncertainty in expressing and quantifying human cultures, attitudes and behaviors. Based on a comparison of diﬀerent models and a syntheses of case studies, we make suggestions for future research connecting urban forestry and urban ecosystems, model development, and ecosystem services. Such knowledge is critical for policy- and decision-makers, and can help improve urban forest planning, design and management.","container-title":"Urban Forestry &amp; Urban Greening","DOI":"10.1016/j.ufug.2019.126366","ISSN":"16188667","language":"en","page":"126366","source":"Crossref","title":"A review of urban forest modeling: Implications for management and future research","title-short":"A review of urban forest modeling","volume":"43","author":[{"family":"Lin","given":"Jian"},{"family":"Kroll","given":"Charles N."},{"family":"Nowak","given":"David J."},{"family":"Greenfield","given":"Eric J."}],"issued":{"date-parts":[["2019",7]]}}},{"id":1125,"uris":["http://zotero.org/users/3524663/items/E4I2PEKY"],"uri":["http://zotero.org/users/3524663/items/E4I2PEKY"],"itemData":{"id":1125,"type":"article-journal","abstract":"Global processes of urban growth lead to severe environmental impacts such as temperature increase with an intensiﬁcation of the urban heat island effect, and hydrological changes with far reaching consequences for plant growth and human health and well-being. Urban trees can help to mitigate the negative effects of climate change by providing ecosystem services such as carbon storage, shading, cooling by transpiration or reduction of rainwater runoff. The extent of each ecosystem service is closely linked with the tree species as well as with a tree's age, size, structure and vitality. To evaluate the ecosystem services of urban trees, the process-based growth model CityTree was developed which is able to estimate not only tree growth but also the species-speciﬁc ecosystem services including carbon storage, transpiration and runoff, shading, and cooling by transpiration. The model was parametrized for the species small-leaved lime (Tilia cordata), robinia (Robinia pseudoacacia), plane (Platanus × acerifolia) and horse chestnut (Aesculus hippocastanum). The model validation for tree growth (stem diameter increment, coefﬁcient of correlation = 0.76) as well as for the water balance (transpiration, coefﬁcient of correlation = 0.92) seems plausible and realistic. Tree growth and ecosystem services were simulated and analyzed for Central European cities both under current climate conditions and for the future climate scenarios. The simulations revealed that urban trees can signiﬁcantly improve the urban climate and mitigate climate change effects. The quantity of the improvements depends on tree species and tree size as well as on the speciﬁc site conditions. Such simulation scenarios can be a proper basis for planning options to mitigate urban climate changes in individual cities.","container-title":"Science of The Total Environment","DOI":"10.1016/j.scitotenv.2019.04.235","ISSN":"00489697","language":"en","page":"651-664","source":"Crossref","title":"Process based simulation of tree growth and ecosystem services of urban trees under present and future climate conditions","volume":"676","author":[{"family":"Rötzer","given":"T."},{"family":"Rahman","given":"M.A."},{"family":"Moser-Reischl","given":"A."},{"family":"Pauleit","given":"S."},{"family":"Pretzsch","given":"H."}],"issued":{"date-parts":[["2019",8]]}}}],"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szCs w:val="24"/>
        </w:rPr>
        <w:t>(Lin et al., 2019; Rötzer et al., 2019)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on a tree-level, which yielded in wide spreading use of software and tools, such as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-Tree model (</w:t>
      </w:r>
      <w:hyperlink r:id="rId12">
        <w:r>
          <w:rPr>
            <w:rFonts w:ascii="Times New Roman" w:eastAsia="Times New Roman" w:hAnsi="Times New Roman" w:cs="Times New Roman"/>
            <w:color w:val="0000FF"/>
            <w:sz w:val="24"/>
            <w:szCs w:val="24"/>
            <w:u w:val="single"/>
          </w:rPr>
          <w:t>http://www.itreetools.org</w:t>
        </w:r>
      </w:hyperlink>
      <w:r>
        <w:rPr>
          <w:rFonts w:ascii="Times New Roman" w:eastAsia="Times New Roman" w:hAnsi="Times New Roman" w:cs="Times New Roman"/>
          <w:sz w:val="24"/>
          <w:szCs w:val="24"/>
        </w:rPr>
        <w:t>).</w:t>
      </w:r>
    </w:p>
    <w:p w14:paraId="7A7DC275" w14:textId="60C45EF0" w:rsidR="00766E94" w:rsidRDefault="00766E94" w:rsidP="00766E94">
      <w:pPr>
        <w:spacing w:after="0"/>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understanding of the relationships between functional fluxes in ecosystems and services they provide is still very incomplete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{"citationID":"8Tw7uJa8","properties":{"formattedCitation":"(Drobnik et al., 2018; Van Reeth, 2013)","plainCitation":"(Drobnik et al., 2018; Van Reeth, 2013)","noteIndex":0},"citationItems":[{"id":1738,"uris":["http://zotero.org/users/3524663/items/HV8RM4MP"],"uri":["http://zotero.org/users/3524663/items/HV8RM4MP"],"itemData":{"id":1738,"type":"chapter","container-title":"Ecosystem Services","ISBN":"978-0-12-419964-4","language":"en","note":"DOI: 10.1016/B978-0-12-419964-4.00004-4","page":"41-61","publisher":"Elsevier","source":"DOI.org (Crossref)","title":"Ecosystem Service Indicators","URL":"https://linkinghub.elsevier.com/retrieve/pii/B9780124199644000044","author":[{"family":"Van Reeth","given":"Wouter"}],"accessed":{"date-parts":[["2020",2,29]]},"issued":{"date-parts":[["2013"]]}}},{"id":1648,"uris":["http://zotero.org/users/3524663/items/HQ628J7T"],"uri":["http://zotero.org/users/3524663/items/HQ628J7T"],"itemData":{"id":1648,"type":"article-journal","abstract":"Soils provide a broad set of vital ecosystem services (ES), yet soils are under threat worldwide. To avoid further degradation of soils and, in consequence, provision of soil-based ES, soil science has been calling for a comprehensive consideration of soil quality in decision-making, as soils are marginalized as a mere surface. Although a myriad of soil quality indicators exist, their disciplinary focus complicates discussion of conﬂicting soil uses. We present a novel approach to base soil quality not on soil function assessment alone but on a soil’s ability to support various ES. The soil quality index SQUID (Soil QUality InDicator) links a set of ten diﬀerent soil functions to various ESs using an expert-based Delphi approach. We apply it to ten suburban municipalities in the Canton of Zurich, Switzerland, where fast development of urban structures has led to signiﬁcant loss of fertile soils over the last two decades. To estimate the potential and the problems of the SQUID index, we compare it to an established soil quality index designed for spatial planning (BOKS – soil concept Stuttgart). Results suggest that SQUID is at a disadvantage for general overviews, but can be highly useful when detailed trade-oﬀ assessments are required. We conclude that the SQUID index might be a promising approach to better integrate soil quality into decision-making, as it has the potential to overcome disciplinary boundaries and to foster trade-oﬀ discussions between diﬀerent, possibly conﬂicting soil use interests.","container-title":"Ecological Indicators","DOI":"10.1016/j.ecolind.2018.06.052","ISSN":"1470160X","journalAbbreviation":"Ecological Indicators","language":"en","page":"151-169","source":"DOI.org (Crossref)","title":"Soil quality indicators – From soil functions to ecosystem services","volume":"94","author":[{"family":"Drobnik","given":"Thomas"},{"family":"Greiner","given":"Lucie"},{"family":"Keller","given":"Armin"},{"family":"Grêt-Regamey","given":"Adrienne"}],"issued":{"date-parts":[["2018",11]]}}}],"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(Drobnik et al., 2018; Van Reeth, 2013)</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To overcome this high complexity in human-environmental systems scientists use ecological indicators that generally are variables that provide aggregated information on certain phenomena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{"citationID":"30Z4o9Xm","properties":{"formattedCitation":"(M\\uc0\\u252{}ller and Burkhard, 2012)","plainCitation":"(Müller and Burkhard, 2012)","noteIndex":0},"citationItems":[{"id":1651,"uris":["http://zotero.org/users/3524663/items/MKECJWHQ"],"uri":["http://zotero.org/users/3524663/items/MKECJWHQ"],"itemData":{"id":1651,"type":"article-journal","abstract":"In this short welcome note for the new journal ‘‘Ecosystem Services’’, the main interrelations between the ecosystem service concept and the approach of ecological indicators are brieﬂy discussed with respect to three key issues: at ﬁrst, some deﬁnitions are analyzed to answer the question if ecosystem services can be understood as ecological indicators. Due to a positive answer, the position of ecosystem services in the DPSIR indicator framework is determined as the central impact component. It is stated that different viewpoints are possible to interrelate the services; an environmental starting point focusing on the linkage to ecological processes and functions on the one side, and the relations with human well-being criteria and management obligations on the other. Finally, the actual needs for further research and application are outlined from an indicator-based aspect and the broad ﬁeld of potential contributions for the new journal is summarized.","container-title":"Ecosystem Services","DOI":"10.1016/j.ecoser.2012.06.001","ISSN":"22120416","issue":"1","journalAbbreviation":"Ecosystem Services","language":"en","page":"26-30","source":"DOI.org (Crossref)","title":"The indicator side of ecosystem services","volume":"1","author":[{"family":"Müller","given":"Felix"},{"family":"Burkhard","given":"Benjamin"}],"issued":{"date-parts":[["2012",7]]}}}],"schema":"https://github.com/citation-style-language/schema/raw/master/csl-citation.json"}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szCs w:val="24"/>
        </w:rPr>
        <w:t>(Müller and Burkhard, 2012)</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For the ES assessment the importance of developing appropriate indicators has been recognized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{"citationID":"3O2LEQkL","properties":{"formattedCitation":"(Burkhard et al., 2018; van Oudenhoven et al., 2018)","plainCitation":"(Burkhard et al., 2018; van Oudenhoven et al., 2018)","noteIndex":0},"citationItems":[{"id":1213,"uris":["http://zotero.org/users/3524663/items/E7YY2DYN"],"uri":["http://zotero.org/users/3524663/items/E7YY2DYN"],"itemData":{"id":1213,"type":"article-journal","abstract":"The European Union (EU) Horizon 2020 Coordination and Support Action ESMERALDA aimed at developing guidance and a ﬂexible methodology for Mapping and Assessment of Ecosystems and their Services (MAES) to support the EU member states in the implementation of the EU Biodiversity Strategy’s Target 2 Action 5. ESMERALDA’s key tasks included network creation, stakeholder engagement, enhancing ecosystem services mapping and assessment methods across various spatial scales and value domains, work in case studies and support of EU member states in MAES implementation. Thus ESMERALDA aimed at integrating various project outcomes around four major strands: i) Networking, ii) Policy, iii) Research and iv) Application. The objective was to provide guidance for integrated ecosystem service mapping and assessment that can be used for sustainable decision-making in policy, business, society, practice and science at EU, national and regional levels. This article presents the overall ESMERALDA approach of integrating the above-mentioned project components and outcomes and provides an overview of how the enhanced methods were applied and how they can be used to support MAES implementation in the EU member states. Experiences with implementing such a large pan-European Coordination and Support Action in the context of EU policy are discussed and recommendations for future actions are given.","container-title":"One Ecosystem","DOI":"10.3897/oneeco.3.e29153","ISSN":"2367-8194","language":"en","source":"Crossref","title":"Mapping and assessing ecosystem services in the EU - Lessons learned from the ESMERALDA approach of integration","URL":"https://oneecosystem.pensoft.net/articles.php?id=29153","volume":"3","author":[{"family":"Burkhard","given":"Benjamin"},{"family":"Maes","given":"Joachim"},{"family":"Potschin-Young","given":"Marion"},{"family":"Santos-Martín","given":"Fernando"},{"family":"Geneletti","given":"Davide"},{"family":"Stoev","given":"Pavel"},{"family":"Kopperoinen","given":"Leena"},{"family":"Adamescu","given":"Cristian"},{"family":"Adem Esmail","given":"Blal"},{"family":"Arany","given":"Ildikó"},{"family":"Arnell","given":"Andy"},{"family":"Balzan","given":"Mario"},{"family":"Barton","given":"David N."},{"family":"Beukering","given":"Pieter","non-dropping-particle":"van"},{"family":"Bicking","given":"Sabine"},{"family":"Borges","given":"Paulo"},{"family":"Borisova","given":"Bilyana"},{"family":"Braat","given":"Leon"},{"family":"M Brander","given":"Luke"},{"family":"Bratanova-Doncheva","given":"Svetla"},{"family":"Broekx","given":"Steven"},{"family":"Brown","given":"Claire"},{"family":"Cazacu","given":"Constantin"},{"family":"Crossman","given":"Neville"},{"family":"Czúcz","given":"Bálint"},{"family":"Daněk","given":"Jan"},{"family":"Groot","given":"Rudolf","dropping-particle":"de"},{"family":"Depellegrin","given":"Daniel"},{"family":"Dimopoulos","given":"Panayotis"},{"family":"Elvinger","given":"Nora"},{"family":"Erhard","given":"Markus"},{"family":"Fagerholm","given":"Nora"},{"family":"Frélichová","given":"Jana"},{"family":"Grêt-Regamey","given":"Adrienne"},{"family":"Grudova","given":"Margarita"},{"family":"Haines-Young","given":"Roy"},{"family":"Inghe","given":"Ola"},{"family":"Kallay","given":"Tamas"},{"family":"Kirin","given":"Tamara"},{"family":"Klug","given":"Hermann"},{"family":"Kokkoris","given":"Ioannis"},{"family":"Konovska","given":"Iskra"},{"family":"Kruse","given":"Marion"},{"family":"Kuzmova","given":"Iliyana"},{"family":"Lange","given":"Manfred"},{"family":"Liekens","given":"Inge"},{"family":"Lotan","given":"Alon"},{"family":"Lowicki","given":"Damian"},{"family":"Luque","given":"Sandra"},{"family":"Marta-Pedroso","given":"Cristina"},{"family":"Mizgajski","given":"Andrzej"},{"family":"Mononen","given":"Laura"},{"family":"Mulder","given":"Sara"},{"family":"Müller","given":"Felix"},{"family":"Nedkov","given":"Stoyan"},{"family":"Nikolova","given":"Mariana"},{"family":"Östergård","given":"Hannah"},{"family":"Penev","given":"Lyubomir"},{"family":"Pereira","given":"Paulo"},{"family":"Pitkänen","given":"Kati"},{"family":"Plieninger","given":"Tobias"},{"family":"Rabe","given":"Sven-Erik"},{"family":"Reichel","given":"Steffen"},{"family":"Roche","given":"Philip"},{"family":"Rusch","given":"Graciela"},{"family":"Ruskule","given":"Anda"},{"family":"Sapundzhieva","given":"Anna"},{"family":"Sepp","given":"Kalev"},{"family":"Sieber","given":"Ina"},{"family":"Šmid Hribar","given":"Mateja"},{"family":"Stašová","given":"Simona"},{"family":"Steinhoff-Knopp","given":"Bastian"},{"family":"Stępniewska","given":"Małgorzata"},{"family":"Teller","given":"Anne"},{"family":"Vackar","given":"David"},{"family":"Weelden","given":"Martine","non-dropping-particle":"van"},{"family":"Veidemane","given":"Kristina"},{"family":"Vejre","given":"Henrik"},{"family":"Vihervaara","given":"Petteri"},{"family":"Viinikka","given":"Arto"},{"family":"Villoslada","given":"Miguel"},{"family":"Weibel","given":"Bettina"},{"family":"Zulian","given":"Grazia"}],"accessed":{"date-parts":[["2019",8,16]]},"issued":{"date-parts":[["2018",9,5]]}}},{"id":1639,"uris":["http://zotero.org/users/3524663/items/JLPJWNGB"],"uri":["http://zotero.org/users/3524663/items/JLPJWNGB"],"itemData":{"id":1639,"type":"article-journal","abstract":"Decision makers are increasingly interested in information from ecosystem services (ES) assessments. Scientists have for long recognised the importance of selecting appropriate indicators. Yet, while the amount and variety of indicators developed by scientists seems to increase continuously, the extent to which the indicators truly inform decision makers is often unknown and questioned. In this viewpoint paper, we reﬂect and provide guidance on how to develop appropriate ES indicators for informing decision making, building on scientiﬁc literature and practical experience collected from researchers involved in seven case studies. We synthesized 16 criteria for ES indicator selection and organized them according to the widely used categories of credibility, salience, legitimacy (CSL). We propose to consider additional criteria related to feasibility (F), as CSL criteria alone often seem to produce indicators which are unachievable in practice. Considering CSLF together requires a combination of scientiﬁc knowledge, communication skills, policy and governance insights and on-ﬁeld experience. In conclusion, we present a checklist to evaluate CSLF of your ES indicators. This checklist helps to detect and mitigate critical shortcomings in an early phase of the development process, and aids the development of eﬀective indicators to inform actual policy decisions.","container-title":"Ecological Indicators","DOI":"10.1016/j.ecolind.2018.06.020","ISSN":"1470160X","journalAbbreviation":"Ecological Indicators","language":"en","page":"417-426","source":"DOI.org (Crossref)","title":"Key criteria for developing ecosystem service indicators to inform decision making","volume":"95","author":[{"family":"Oudenhoven","given":"Alexander P.E.","non-dropping-particle":"van"},{"family":"Schröter","given":"Matthias"},{"family":"Drakou","given":"Evangelia G."},{"family":"Geijzendorffer","given":"Ilse R."},{"family":"Jacobs","given":"Sander"},{"family":"Bodegom","given":"Peter M.","non-dropping-particle":"van"},{"family":"Chazee","given":"Laurent"},{"family":"Czúcz","given":"Bálint"},{"family":"Grunewald","given":"Karsten"},{"family":"Lillebø","given":"Ana I."},{"family":"Mononen","given":"Laura"},{"family":"Nogueira","given":"António J.A."},{"family":"Pacheco-Romero","given":"Manuel"},{"family":"Perennou","given":"Christian"},{"family":"Remme","given":"Roy P."},{"family":"Rova","given":"Silvia"},{"family":"Syrbe","given":"Ralf-Uwe"},{"family":"Tratalos","given":"Jamie A."},{"family":"Vallejos","given":"María"},{"family":"Albert","given":"Christian"}],"issued":{"date-parts":[["2018",12]]}}}],"schema":"https://github.com/citation-style-language/schema/raw/master/csl-citation.json"}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(Burkhard et al., 2018; van Oudenhoven et al., 2018)</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many ES indicators have been developed, applied, tested and reviewed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{"citationID":"3OVlripL","properties":{"formattedCitation":"(G\\uc0\\u243{}mez-Baggethun and Barton, 2013; La Rosa et al., 2016; Wissen Hayek et al., 2016)","plainCitation":"(Gómez-Baggethun and Barton, 2013; La Rosa et al., 2016; Wissen Hayek et al., 2016)","noteIndex":0},"citationItems":[{"id":1242,"uris":["http://zotero.org/users/3524663/items/CTXX9ZL3"],"uri":["http://zotero.org/users/3524663/items/CTXX9ZL3"],"itemData":{"id":1242,"type":"article-journal","abstract":"While technological progress has fostered the conception of an urban society that is increasingly decoupled from ecosystems, demands on natural capital and ecosystem services keep increasing steadily in our urbanized planet. Decoupling of cities from ecological systems can only occur locally and partially, thanks to the appropriation of vast areas of ecosystem services provision beyond the city boundaries. Conserving and restoring ecosystem services in urban areas can reduce the ecological footprints and the ecological debts of cities while enhancing resilience, health, and quality of life for their inhabitants. In this paper we synthesize knowledge and methods to classify and value ecosystem services for urban planning. First, we categorize important ecosystem services and disservices in urban areas. Second, we describe valuation languages (economic costs, socio‐cultural values, resilience) that capture distinct value dimensions of urban ecosystem services. Third, we identify analytical challenges for valuation to inform urban planning in the face of high heterogeneity and fragmentation characterizing urban ecosystems. The paper discusses various ways through which urban ecosystems services can enhance resilience and quality of life in cities and identiﬁes a range of economic costs and socio‐cultural impacts that can derive from their loss. We conclude by identifying knowledge gaps and challenges for the research agenda on ecosystem services provided in urban areas. © 2012 Elsevier B.V. All rights reserved.","container-title":"Ecological Economics","DOI":"10.1016/j.ecolecon.2012.08.019","ISSN":"09218009","language":"en","page":"235-245","source":"Crossref","title":"Classifying and valuing ecosystem services for urban planning","volume":"86","author":[{"family":"Gómez-Baggethun","given":"Erik"},{"family":"Barton","given":"David N."}],"issued":{"date-parts":[["2013",2]]}}},{"id":1133,"uris":["http://zotero.org/users/3524663/items/YEG6GCFA"],"uri":["http://zotero.org/users/3524663/items/YEG6GCFA"],"itemData":{"id":1133,"type":"article-journal","abstract":"The concept of Ecosystem Services has gained traction on the scientiﬁc agenda and has found its way into research on urban environments. Cities and towns, like any other ecosystem, provide speciﬁc services to their inhabitants and communities and they are beneﬁted by surrounding ecosystems as well. Among the different categories, typical Ecosystem Services categories such as food production and erosion control usually have a lesser importance within urban contexts. However, the very diverse range of land uses and ecosystems in urban contexts provide speciﬁc Cultural Ecosystem Services including recreational, cultural and educational values.","container-title":"Ecological Indicators","DOI":"10.1016/j.ecolind.2015.04.028","ISSN":"1470160X","language":"en","page":"74-89","source":"Crossref","title":"Indicators of Cultural Ecosystem Services for urban planning: A review","title-short":"Indicators of Cultural Ecosystem Services for urban planning","volume":"61","author":[{"family":"La Rosa","given":"Daniele"},{"family":"Spyra","given":"Marcin"},{"family":"Inostroza","given":"Luis"}],"issued":{"date-parts":[["2016",2]]}}},{"id":230,"uris":["http://zotero.org/users/3524663/items/RUVJ34H2"],"uri":["http://zotero.org/users/3524663/items/RUVJ34H2"],"itemData":{"id":230,"type":"article-journal","container-title":"Ecological Indicators","DOI":"10.1016/j.ecolind.2015.03.035","ISSN":"1470160X","language":"en","page":"90-99","source":"CrossRef","title":"Bringing ecosystem services indicators into spatial planning practice: Lessons from collaborative development of a web-based visualization platform","title-short":"Bringing ecosystem services indicators into spatial planning practice","volume":"61","author":[{"family":"Wissen Hayek","given":"U."},{"family":"Teich","given":"M."},{"family":"Klein","given":"T.M."},{"family":"Grêt-Regamey","given":"A."}],"issued":{"date-parts":[["2016",2]]}}}],"schema":"https://github.com/citation-style-language/schema/raw/master/csl-citation.json"}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szCs w:val="24"/>
        </w:rPr>
        <w:t>(Gómez-Baggethun and Barton, 2013; La Rosa et al., 2016; Wissen Hayek et al., 2016)</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ES indicators need to be relevant to specific purpose (e.g. to reflect difference in land management -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{"citationID":"vuFQsPRA","properties":{"formattedCitation":"(van Oudenhoven et al. 2012)","plainCitation":"(van Oudenhoven et al. 2012)","dontUpdate":true,"noteIndex":0},"citationItems":[{"id":1638,"uris":["http://zotero.org/users/3524663/items/X47XM5MG"],"uri":["http://zotero.org/users/3524663/items/X47XM5MG"],"itemData":{"id":1638,"type":"article-journal","abstract":"Land management is an important factor that affects ecosystem services provision. However, interactions between land management, ecological processes and ecosystem service provision are still not fully understood. Indicators can help to better understand these interactions and provide information for policy-makers to prioritise land management interventions. In this paper, we develop a framework for the systematic selection of indicators, to assess the link between land management and ecosystem services provision in a spatially explicit manner. Our framework distinguishes between ecosystem properties, ecosystem functions, and ecosystem services. We tested the framework in a case study in The Netherlands. For the case study, we identiﬁed 12 property indicators, 9 function indicators and 9 service indicators. The indicators were used to examine the effect of land management on food provision, air quality regulation and recreation opportunities. Land management was found to not only affect ecosystem properties, but also ecosystem functions and services directly. Several criteria were used to evaluate the usefulness of the selected indicators, including scalability, sensitivity to land management change, spatial explicitness, and portability. The results show that the proposed framework can be used to determine quantitative links between indicators, so that land management effects on ecosystem services provision can be modelled in a spatially explicit manner.","container-title":"Ecological Indicators","DOI":"10.1016/j.ecolind.2012.01.012","ISSN":"1470160X","journalAbbreviation":"Ecological Indicators","language":"en","page":"110-122","source":"DOI.org (Crossref)","title":"Framework for systematic indicator selection to assess effects of land management on ecosystem services","volume":"21","author":[{"family":"Oudenhoven","given":"Alexander P.E.","non-dropping-particle":"van"},{"family":"Petz","given":"Katalin"},{"family":"Alkemade","given":"Rob"},{"family":"Hein","given":"Lars"},{"family":"Groot","given":"Rudolf S.","non-dropping-particle":"de"}],"issued":{"date-parts":[["2012",10]]}}}],"schema":"https://github.com/citation-style-language/schema/raw/master/csl-citation.json"} </w:instrText>
      </w:r>
      <w:r>
        <w:rPr>
          <w:rFonts w:ascii="Times New Roman" w:eastAsia="Times New Roman" w:hAnsi="Times New Roman" w:cs="Times New Roman"/>
          <w:sz w:val="24"/>
          <w:szCs w:val="24"/>
        </w:rPr>
        <w:fldChar w:fldCharType="separate"/>
      </w:r>
      <w:r w:rsidRPr="00B10A3D">
        <w:rPr>
          <w:rFonts w:ascii="Times New Roman" w:hAnsi="Times New Roman" w:cs="Times New Roman"/>
          <w:sz w:val="24"/>
        </w:rPr>
        <w:t>van Oudenhoven et al. 2012)</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or component (e.g. soils -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{"citationID":"H9H3JbCj","properties":{"formattedCitation":"(Andrea et al. 2018; Drobnik et al. 2018)","plainCitation":"(Andrea et al. 2018; Drobnik et al. 2018)","dontUpdate":true,"noteIndex":0},"citationItems":[{"id":1577,"uris":["http://zotero.org/users/3524663/items/SAXAXKSE"],"uri":["http://zotero.org/users/3524663/items/SAXAXKSE"],"itemData":{"id":1577,"type":"article-journal","abstract":"Soil management is fundamental to all agroecosystems and aﬀects ecosystem processes that are involved in the provision of multiple ecosystem services (ES). Agricultural soils are the habitat for key functional organisms which collectively as soil biota contribute to soil ES provision: supporting biomass production and nutrient cycling, regulating of climate, water and biological control of pests and diseases. As result of an increased awareness on the importance of soil ES, soil science is playing an active role in informing the ecological intensiﬁcation of agriculture. In this study, the lessons learned from Italian case studies on the usefulness of using a soil health assessment framework based on multiple soil ES are presented. Soil health as an integrative property of agroecosystem management can be evaluated with a set of physical, chemical, and biological indicators representative of essential soil ES. This is the basis of the Soil Management Assessment Framework (SMAF) (Andrews et al., 2004) and it is based on a three-step process that includes indicator selection, indicator interpretation, and integration into a ﬁnal index. In northern Italy, several ﬁeld trials have been set up to assess multiple ES provision from bioenergy crops cultivated on marginal conditions and from contrasting vegetable cropping systems. These studies revealed how the use of a comprehensive soil health assessment framework can help: (1) to identify the best soil management practices that deliver multiple ES and (2) to support resourceeﬃcient production. Beyond academic research, the integration of multiple indicators of soil health within the assessment of agroecosystems sustainability is essential if we want to promote ecological intensiﬁcation of food and bioenergy production.","container-title":"Applied Soil Ecology","DOI":"10.1016/j.apsoil.2017.06.031","ISSN":"09291393","language":"en","page":"693-698","source":"Crossref","title":"Soil and ecosystem services: Current knowledge and evidences from Italian case studies","title-short":"Soil and ecosystem services","volume":"123","author":[{"family":"Andrea","given":"Ferrarini"},{"family":"Bini","given":"Claudio"},{"family":"Amaducci","given":"Stefano"}],"issued":{"date-parts":[["2018",2]]}}},{"id":1648,"uris":["http://zotero.org/users/3524663/items/HQ628J7T"],"uri":["http://zotero.org/users/3524663/items/HQ628J7T"],"itemData":{"id":1648,"type":"article-journal","abstract":"Soils provide a broad set of vital ecosystem services (ES), yet soils are under threat worldwide. To avoid further degradation of soils and, in consequence, provision of soil-based ES, soil science has been calling for a comprehensive consideration of soil quality in decision-making, as soils are marginalized as a mere surface. Although a myriad of soil quality indicators exist, their disciplinary focus complicates discussion of conﬂicting soil uses. We present a novel approach to base soil quality not on soil function assessment alone but on a soil’s ability to support various ES. The soil quality index SQUID (Soil QUality InDicator) links a set of ten diﬀerent soil functions to various ESs using an expert-based Delphi approach. We apply it to ten suburban municipalities in the Canton of Zurich, Switzerland, where fast development of urban structures has led to signiﬁcant loss of fertile soils over the last two decades. To estimate the potential and the problems of the SQUID index, we compare it to an established soil quality index designed for spatial planning (BOKS – soil concept Stuttgart). Results suggest that SQUID is at a disadvantage for general overviews, but can be highly useful when detailed trade-oﬀ assessments are required. We conclude that the SQUID index might be a promising approach to better integrate soil quality into decision-making, as it has the potential to overcome disciplinary boundaries and to foster trade-oﬀ discussions between diﬀerent, possibly conﬂicting soil use interests.","container-title":"Ecological Indicators","DOI":"10.1016/j.ecolind.2018.06.052","ISSN":"1470160X","journalAbbreviation":"Ecological Indicators","language":"en","page":"151-169","source":"DOI.org (Crossref)","title":"Soil quality indicators – From soil functions to ecosystem services","volume":"94","author":[{"family":"Drobnik","given":"Thomas"},{"family":"Greiner","given":"Lucie"},{"family":"Keller","given":"Armin"},{"family":"Grêt-Regamey","given":"Adrienne"}],"issued":{"date-parts":[["2018",11]]}}}],"schema":"https://github.com/citation-style-language/schema/raw/master/csl-citation.json"} </w:instrText>
      </w:r>
      <w:r>
        <w:rPr>
          <w:rFonts w:ascii="Times New Roman" w:eastAsia="Times New Roman" w:hAnsi="Times New Roman" w:cs="Times New Roman"/>
          <w:sz w:val="24"/>
          <w:szCs w:val="24"/>
        </w:rPr>
        <w:fldChar w:fldCharType="separate"/>
      </w:r>
      <w:r w:rsidRPr="00B10A3D">
        <w:rPr>
          <w:rFonts w:ascii="Times New Roman" w:hAnsi="Times New Roman" w:cs="Times New Roman"/>
          <w:sz w:val="24"/>
        </w:rPr>
        <w:t>Andrea et al. 2018; Drobnik et al. 2018)</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or spatial-temporal scale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{"citationID":"KBfwCZIO","properties":{"formattedCitation":"(Aalders and Stanik, 2019; Norton et al., 2016)","plainCitation":"(Aalders and Stanik, 2019; Norton et al., 2016)","noteIndex":0},"citationItems":[{"id":1650,"uris":["http://zotero.org/users/3524663/items/AE2RPNQV"],"uri":["http://zotero.org/users/3524663/items/AE2RPNQV"],"itemData":{"id":1650,"type":"article-journal","abstract":"Understanding the interactions between ecosystems and their underlying environmental constraints, the services which they provide, and the people beneﬁting from those services, are essential for the effective management and sustainability of socio-ecosystems (ecosystems which support and are impacted upon by humans). Ecosystem service (ES) indicators attempt to provide a means of measuring service provision, but the scale at which they are developed is likely to impact on how they can be used to inﬂuence the effective management of socio-ecosystems. This paper compares science and practice in the development of service measures at contrasting scales in: (a) an active research project, focused on local catchment management to improve water quality at Loweswater in the English Lake District, and (b) a science-based study developing national scale indicators of water quality using the Countryside Survey dataset.","container-title":"Ecological Indicators","DOI":"10.1016/j.ecolind.2015.08.051","ISSN":"1470160X","journalAbbreviation":"Ecological Indicators","language":"en","page":"130-140","source":"DOI.org (Crossref)","title":"The importance of scale in the development of ecosystem service indicators?","volume":"61","author":[{"family":"Norton","given":"Lisa"},{"family":"Greene","given":"Sheila"},{"family":"Scholefield","given":"Paul"},{"family":"Dunbar","given":"Mike"}],"issued":{"date-parts":[["2016",2]]}}},{"id":1319,"uris":["http://zotero.org/users/3524663/items/BZ4KFS59"],"uri":["http://zotero.org/users/3524663/items/BZ4KFS59"],"itemData":{"id":1319,"type":"article-journal","abstract":"Context The diverse use of spatial units and scales in cultural ecosystem service (CES) assessments hinders the development of systematic approaches and the comparability of CES studies conducted in different environmental contexts.","container-title":"Landscape Ecology","DOI":"10.1007/s10980-019-00827-6","ISSN":"0921-2973, 1572-9761","issue":"7","language":"en","page":"1635-1651","source":"Crossref","title":"Spatial units and scales for cultural ecosystem services: a comparison illustrated by cultural heritage and entertainment services in Scotland","title-short":"Spatial units and scales for cultural ecosystem services","volume":"34","author":[{"family":"Aalders","given":"Inge"},{"family":"Stanik","given":"Nils"}],"issued":{"date-parts":[["2019",7]]}}}],"schema":"https://github.com/citation-style-language/schema/raw/master/csl-citation.json"}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(Aalders and Stanik, 2019; Norton et al., 2016)</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to avoid uncertainties from that side, but at the same time ES indicators should inform decision making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{"citationID":"pRovBnez","properties":{"formattedCitation":"(Cz\\uc0\\u250{}cz et al., 2018; Willcock et al., 2016)","plainCitation":"(Czúcz et al., 2018; Willcock et al., 2016)","noteIndex":0},"citationItems":[{"id":1580,"uris":["http://zotero.org/users/3524663/items/9K4S4AP2"],"uri":["http://zotero.org/users/3524663/items/9K4S4AP2"],"itemData":{"id":1580,"type":"article-journal","abstract":"To achieve sustainability goals, it is important to incorporate ecosystem service (ES) information into decision-making processes. However, little is known about the correspondence between the needs of ES information users and the data provided by the researcher community. We surveyed stakeholders within sub-Saharan Africa, determining their ES data requirements using a targeted sampling strategy. Of those respondents utilising ES information ( 490%; n¼ 60), 27% report having sufﬁcient data; with the remainder requiring additional data – particularly at higher spatial resolutions and at multiple points in time. The majority of respondents focus on provisioning and regulating services, particularly food and fresh water supply (both 58%) and climate regulation (49%). Their focus is generally at national scales or below and in accordance with data availability. Among the stakeholders surveyed, we performed a follow-up assessment for a sub-sample of 17 technical experts. The technical experts are unanimous that ES models must be able to incorporate scenarios, and most agree that ES models should be at least 90% accurate. However, relatively coarse-resolution (1–10 km2) models are sufﬁcient for many services. To maximise the impact of future research, dynamic, multi-scale datasets on ES must be delivered alongside capacity-building efforts.","container-title":"Ecosystem Services","DOI":"10.1016/j.ecoser.2016.02.038","ISSN":"22120416","language":"en","page":"110-117","source":"Crossref","title":"Do ecosystem service maps and models meet stakeholders’ needs? A preliminary survey across sub-Saharan Africa","title-short":"Do ecosystem service maps and models meet stakeholders’ needs?","volume":"18","author":[{"family":"Willcock","given":"Simon"},{"family":"Hooftman","given":"Danny"},{"family":"Sitas","given":"Nadia"},{"family":"O’Farrell","given":"Patrick"},{"family":"Hudson","given":"Malcolm D."},{"family":"Reyers","given":"Belinda"},{"family":"Eigenbrod","given":"Felix"},{"family":"Bullock","given":"James M."}],"issued":{"date-parts":[["2016",4]]}}},{"id":1657,"uris":["http://zotero.org/users/3524663/items/C93XKYVE"],"uri":["http://zotero.org/users/3524663/items/C93XKYVE"],"itemData":{"id":1657,"type":"article-journal","abstract":"We present a ‘concept matching’ systematic review linking the classes of the Common International Classiﬁcation for Ecosystem Services (CICES, v4.3) to the ways scientists deﬁne and apply ES indicators in published studies. With the dual aim of creating an overview how the different services are measured in the studies, and determining if CICES provides an appropriate structure to accommodate the ES assessed in the practical literature, we reviewed 85 scientiﬁc papers from which 440 indicators were identiﬁed. Almost all CICES classes were represented, with cultural and some regulating (e.g. global climate regulation, pollination) ES being the most frequently considered. The four most frequently studied CICES classes (or class clusters) were global climate regulation, aesthetic beauty, recreation, and bioremediation. Regulating and cultural services were more often assessed than provisioning services. Normalisation to unit area and time was common for indicators of several regulating and provisioning ES. Scores were most frequently used for cultural ES (except recreation) and some regulating services (e.g. ﬂood protection). Altogether 20% of the ES indicators were quantiﬁed as an economic value, and monetisation is most frequently done for cultural and provisioning ES. Few regulating services, on the other hand, were monetised (including ones, like global climate regulation, for which appropriate techniques are relatively easily available). The work enabled a library of indicators to be compiled and made available. The ﬁndings can be used to help improve CICES so that it can provide a more robust and comprehensive framework for ecosystem assessments.","container-title":"Ecosystem Services","DOI":"10.1016/j.ecoser.2017.11.018","ISSN":"22120416","journalAbbreviation":"Ecosystem Services","language":"en","page":"145-157","source":"DOI.org (Crossref)","title":"Where concepts meet the real world: A systematic review of ecosystem service indicators and their classification using CICES","title-short":"Where concepts meet the real world","volume":"29","author":[{"family":"Czúcz","given":"Bálint"},{"family":"Arany","given":"Ildikó"},{"family":"Potschin-Young","given":"Marion"},{"family":"Bereczki","given":"Krisztina"},{"family":"Kertész","given":"Miklós"},{"family":"Kiss","given":"Márton"},{"family":"Aszalós","given":"Réka"},{"family":"Haines-Young","given":"Roy"}],"issued":{"date-parts":[["2018",2]]}}}],"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szCs w:val="24"/>
        </w:rPr>
        <w:t>(Czúcz et al., 2018; Willcock et al., 2016)</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It’s completely clear for decision-makers that “you cannot manage what you do not measure”, thus these indicators should be linked to measurable policy targets and should help to monitor policy progress. And from another side we see a growing interest from citizens to the widespread measurements of the environmental conditions they are living in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{"citationID":"Uqk5GQEN","properties":{"formattedCitation":"(Njue et al., 2019; Schr\\uc0\\u246{}ter et al., 2017)","plainCitation":"(Njue et al., 2019; Schröter et al., 2017)","noteIndex":0},"citationItems":[{"id":1525,"uris":["http://zotero.org/users/3524663/items/HWZPBTL3"],"uri":["http://zotero.org/users/3524663/items/HWZPBTL3"],"itemData":{"id":1525,"type":"article-journal","abstract":"Citizen science approaches provide opportunities to support ecosystem service assessments. To evaluate the recent trends, challenges and opportunities of utilizing citizen science in ecosystem service studies we conducted a systematic literature and project review. We reviewed the range of ecosystem services and formats of participation in citizen science in 17 peer-reviewed scientiﬁc publications and 102 ongoing or ﬁnished citizen science projects, out of over 500 screened publications and over 1400 screened projects. We found that citizen science is predominantly applied in assessing regulating and cultural services. The assessments were often performed by using proxy indicators that only implicitly provide information on ecosystem services. Direct assessments of ecosystem services are still rare. Participation formats mostly comprise contributory citizen science projects that focus on volunteered data collection. However, there is potential to increase citizen involvement in comprehensive ecosystem service assessments, including the development of research questions, design, data analysis and dissemination of ﬁndings. Levels of involvement could be enhanced to strengthen strategic knowledge on the environment, scientiﬁc literacy and the empowerment of citizens in helping to inform and monitor policies and management efforts related to ecosystem services. We provide an outlook how to better operationalise citizen science approaches to assess ecosystem services.","container-title":"Ecosystem Services","DOI":"10.1016/j.ecoser.2017.09.017","ISSN":"22120416","language":"en","page":"80-94","source":"Crossref","title":"Citizen science for assessing ecosystem services: Status, challenges and opportunities","title-short":"Citizen science for assessing ecosystem services","volume":"28","author":[{"family":"Schröter","given":"Matthias"},{"family":"Kraemer","given":"Roland"},{"family":"Mantel","given":"Martin"},{"family":"Kabisch","given":"Nadja"},{"family":"Hecker","given":"Susanne"},{"family":"Richter","given":"Anett"},{"family":"Neumeier","given":"Veronika"},{"family":"Bonn","given":"Aletta"}],"issued":{"date-parts":[["2017",12]]}}},{"id":1519,"uris":["http://zotero.org/users/3524663/items/YWAZ3VTR"],"uri":["http://zotero.org/users/3524663/items/YWAZ3VTR"],"itemData":{"id":1519,"type":"article-journal","abstract":"Hydrological monitoring is essential to guide evidence-based decision making necessary for sustainable water resource management and governance. Limited hydrometric datasets and the pressure on long-term hydrological monitoring networks make it paramount to explore alternative methods for data collection. This is particularly the case for low-income countries, where data scarcity is more pronounced, and where conventional monitoring methods are expensive and logistically challenging. Citizen science in hydrological research has recently gained popularity and crowdsourced monitoring is a promising cost-effective approach for data collection. Citizen science also has the potential to enhance knowledge co-creation and science-based evidence that underpins the governance and management of water resources. This paper provides a comprehensive review on citizen science and crowdsourced data collection within the context of hydrology, based on a synthesis of 71 articles from 2001 to 2018. Application of citizen science in hydrology is increasing in number and breadth, generating a plethora of scientiﬁc data. Citizen science approaches differ in scale, scope and degree of citizen involvement. Most of the programs are found in North America and Europe. Participation mostly comprises a contributory citizen science model, which engages citizens in data collection. In order to leverage the full potential of citizen science in knowledge co-generation, future citizen science projects in hydrology could beneﬁt from more co-created types of projects that establish strong ties between research and public engagement, thereby enhancing the long-term sustainability of monitoring networks.","container-title":"Science of The Total Environment","DOI":"10.1016/j.scitotenv.2019.07.337","ISSN":"00489697","language":"en","page":"133531","source":"Crossref","title":"Citizen science in hydrological monitoring and ecosystem services management: State of the art and future prospects","title-short":"Citizen science in hydrological monitoring and ecosystem services management","volume":"693","author":[{"family":"Njue","given":"N."},{"family":"Stenfert Kroese","given":"J."},{"family":"Gräf","given":"J."},{"family":"Jacobs","given":"S.R."},{"family":"Weeser","given":"B."},{"family":"Breuer","given":"L."},{"family":"Rufino","given":"M.C."}],"issued":{"date-parts":[["2019",11]]}}}],"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szCs w:val="24"/>
        </w:rPr>
        <w:t>(Njue et al., 2019; Schröter et al., 2017)</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so it is also necessary to create clearly understandable indicators for involving people. We should also take into account fast development of cutting-edge technologies of observation, modeling, computing and even acting in a new Industry 4.0 world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{"citationID":"ahhl50vU","properties":{"formattedCitation":"(Nitoslawski et al., 2019)","plainCitation":"(Nitoslawski et al., 2019)","noteIndex":0},"citationItems":[{"id":1523,"uris":["http://zotero.org/users/3524663/items/685XCHC3"],"uri":["http://zotero.org/users/3524663/items/685XCHC3"],"itemData":{"id":1523,"type":"article-journal","abstract":"Smart cities are increasingly part of urban sustainability discourses. There is a growing interest in understanding how citizen engagement, connected technology, and data analytics can support sustainable development. Evidence has also repeatedly shown that green infrastructure such as urban forests address diverse urban challenges and are critical components of urban sustainability and resilience. Nevertheless, it is unclear whether green space and urban forest management are gaining significant traction in smart city planning. It is thus timely to consider whether and to what extent urban forests and other green spaces can be effectively integrated into smart city planning, to maximize green benefits for all city dwellers.","container-title":"Sustainable Cities and Society","DOI":"10.1016/j.scs.2019.101770","ISSN":"22106707","language":"en","page":"101770","source":"Crossref","title":"Smarter ecosystems for smarter cities? A review of trends, technologies, and turning points for smart urban forestry","title-short":"Smarter ecosystems for smarter cities?","volume":"51","author":[{"family":"Nitoslawski","given":"Sophie A."},{"family":"Galle","given":"Nadine J."},{"family":"Van Den Bosch","given":"Cecil Konijnendijk"},{"family":"Steenberg","given":"James W.N."}],"issued":{"date-parts":[["2019",11]]}}}],"schema":"https://github.com/citation-style-language/schema/raw/master/csl-citation.json"}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(Nitoslawski et al., 2019)</w:t>
      </w:r>
      <w:r>
        <w:rPr>
          <w:rFonts w:ascii="Times New Roman" w:eastAsia="Times New Roman" w:hAnsi="Times New Roman" w:cs="Times New Roman"/>
          <w:sz w:val="24"/>
          <w:szCs w:val="24"/>
        </w:rPr>
        <w:fldChar w:fldCharType="end"/>
      </w:r>
      <w:r w:rsidR="00C71806">
        <w:rPr>
          <w:rFonts w:ascii="Times New Roman" w:eastAsia="Times New Roman" w:hAnsi="Times New Roman" w:cs="Times New Roman"/>
          <w:sz w:val="24"/>
          <w:szCs w:val="24"/>
        </w:rPr>
        <w:t>.</w:t>
      </w:r>
    </w:p>
    <w:p w14:paraId="4599FFDC" w14:textId="77777777" w:rsidR="00766E94" w:rsidRDefault="00766E94" w:rsidP="00766E94">
      <w:pPr>
        <w:spacing w:after="0"/>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widespread integration into the urban environment of Information and Communication Technologies (ICTs) and Internet of Things (IoT) tools makes our cities “smart”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{"citationID":"KWoLaetL","properties":{"formattedCitation":"(Albino et al., 2015)","plainCitation":"(Albino et al., 2015)","noteIndex":0},"citationItems":[{"id":1736,"uris":["http://zotero.org/users/3524663/items/PMBK6H8T"],"uri":["http://zotero.org/users/3524663/items/PMBK6H8T"],"itemData":{"id":1736,"type":"article-journal","container-title":"Journal of Urban Technology","DOI":"10.1080/10630732.2014.942092","ISSN":"1063-0732","issue":"1","journalAbbreviation":"Journal of Urban Technology","note":"publisher: Routledge","page":"3-21","title":"Smart Cities: Definitions, Dimensions, Performance, and Initiatives","volume":"22","author":[{"family":"Albino","given":"Vito"},{"family":"Berardi","given":"Umberto"},{"family":"Dangelico","given":"Rosa Maria"}],"issued":{"date-parts":[["2015"]]}}}],"schema":"https://github.com/citation-style-language/schema/raw/master/csl-citation.json"}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(Albino et al., 2015)</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Smart technologies are already being applied in environmental management. The species and structure of individual trees was mapped and assessed with remote sensing, aided by machine learning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{"citationID":"pPbcGFVG","properties":{"formattedCitation":"(Alonzo et al., 2014)","plainCitation":"(Alonzo et al., 2014)","noteIndex":0},"citationItems":[{"id":1735,"uris":["http://zotero.org/users/3524663/items/TDPK5L8I"],"uri":["http://zotero.org/users/3524663/items/TDPK5L8I"],"itemData":{"id":1735,"type":"article-journal","abstract":"In this study we fused high-spatial resolution (3.7 m) hyperspectral imagery with 22 pulse/m2 lidar data at the individual crown object scale to map 29 common tree species in Santa Barbara, California, USA. We ﬁrst adapted and parallelized a watershed segmentation algorithm to delineate individual crowns from a gridded canopy maxima model. From each segment, we extracted all spectra exceeding a Normalized Difference Vegetation Index (NDVI) threshold and a suite of crown structural metrics computed directly from the three-dimensional lidar point cloud. The variables were fused and crowns were classiﬁed using canonical discriminant analysis. The full complement of spectral bands along with 7 lidar-derived structural metrics were reduced to 28 canonical variates and classiﬁed. Species-level and leaf-type level maps were produced with respective overall accuracies of 83.4% (kappa = 82.6) and 93.5%. The addition of lidar data resulted in an increase in classiﬁcation accuracy of 4.2 percentage points over spectral data alone. The value of the lidar structural metrics for urban species discrimination became particularly evident when mapping crowns that were either small or morphologically unique. For instance, the accuracy with which we mapped the tall palm species Washingtonia robusta increased from 29% using spectral bands to 71% with the fused dataset. Additionally, we evaluated the role that automated segmentation plays in classiﬁcation error and the prospects for mapping urban forest species not included in a training sample. The ability to accurately map urban forest species is an important step towards spatially explicit urban forest ecosystem assessment.","container-title":"Remote Sensing of Environment","DOI":"10.1016/j.rse.2014.03.018","ISSN":"00344257","journalAbbreviation":"Remote Sensing of Environment","language":"en","page":"70-83","source":"DOI.org (Crossref)","title":"Urban tree species mapping using hyperspectral and lidar data fusion","volume":"148","author":[{"family":"Alonzo","given":"Michael"},{"family":"Bookhagen","given":"Bodo"},{"family":"Roberts","given":"Dar A."}],"issued":{"date-parts":[["2014",5]]}}}],"schema":"https://github.com/citation-style-language/schema/raw/master/csl-citation.json"}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(Alonzo et al., 2014)</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Forest regeneration was assisted by drones or unmanned aerial vehicles (UAVs) through surveying, fertilizer spraying, and precision aerial seeding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{"citationID":"ClTeJTI4","properties":{"formattedCitation":"(Elliott, 2016)","plainCitation":"(Elliott, 2016)","noteIndex":0},"citationItems":[{"id":1734,"uris":["http://zotero.org/users/3524663/items/B4DYTJJ8"],"uri":["http://zotero.org/users/3524663/items/B4DYTJJ8"],"itemData":{"id":1734,"type":"article-journal","abstract":"Assisted (or accelerated) natural regeneration (ANR) will play an important role in meeting the UN target to restore forest to 350 million hectares of degraded land, by 2030. However, since most accessible land is already used for agriculture, most of the sites, available for ANR, are far from roads and/or on difficult terrain, where implementing ANR with human labour is not practical. Therefore, this paper explores the potential of emerging technologies, such as low-cost UAVs (drones) and new imaging devices, to automate ANR tasks, including site monitoring (to assess site potential for natural regeneration, plan interventions and assess progress), maintenance of natural regeneration (particularly weeding) and species enrichment through aerial seeding. The usefulness of existing technologies is reviewed and future innovations needed, to provide practicable support for ANR, are discussed. Intensive collaboration, among technologists and forest ecologists, will be essential to ensure that technological innovations are based firmly on sound restoration science.","container-title":"Biotropica","DOI":"10.1111/btp.12387","ISSN":"1744-7429","issue":"6","language":"th","note":"_eprint: https://onlinelibrary.wiley.com/doi/pdf/10.1111/btp.12387","page":"825-833","source":"Wiley Online Library","title":"The potential for automating assisted natural regeneration of tropical forest ecosystems","volume":"48","author":[{"family":"Elliott","given":"Stephen"}],"issued":{"date-parts":[["2016"]]}}}],"schema":"https://github.com/citation-style-language/schema/raw/master/csl-citation.json"}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(Elliott, 2016)</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Wireless sensor networks have been deployed in greenhouse settings to measure and regulate environmental parameters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{"citationID":"ahfX8i9S","properties":{"formattedCitation":"(Bauer et al., 2019; Mesas-Carrascosa et al., 2015)","plainCitation":"(Bauer et al., 2019; Mesas-Carrascosa et al., 2015)","noteIndex":0},"citationItems":[{"id":2148,"uris":["http://zotero.org/users/3524663/items/B4MCUQ8J"],"uri":["http://zotero.org/users/3524663/items/B4MCUQ8J"],"itemData":{"id":2148,"type":"article-journal","abstract":"A precise and up-to-date situational awareness of crop conditions is important for precision farming. The temporally continuous monitoring of relevant crop parameters has recently been shown to assist in a large number of applications. In this context, the leaf area index (LAI) is a key parameter. However, continuous LAI monitoring using traditional assessment methods is hardly possible and very expensive. For this reason, low-cost sensors based on Wireless Sensor Network (WSN) technology have been developed and interconnected to agricultural in situ sensor networks that seem promising for LAI assessment. In this paper, an approach for the processing and filtering of distributed in situ sensor data for a credible LAI estimation is proposed. This approach is developed based on a long-term WSN deployment in experimental plots with different wheat cultivars (Triticum aestivum L.) and water regimes. Non-negligible environmental impacts on radiation-based LAI assessment are also taken into account. A comparative analysis with a conventional LAI instrument shows that WSNs with adequately processed data gathered by low-cost sensors have the potential to produce credible LAI trajectories with high temporal resolution, that fit the dynamic crop growth process. Moreover, they are also shown to be able to detect yield-limiting trends and even to differentiate between individual wheat cultivars. Hence, those WSNs enable new applications and can greatly support modern crop management, cultivation, and plant breeding.","container-title":"Computers and Electronics in Agriculture","DOI":"10.1016/j.compag.2019.104867","ISSN":"01681699","language":"en","page":"104867","source":"Crossref","title":"Processing and filtering of leaf area index time series assessed by in-situ wireless sensor networks","volume":"165","author":[{"family":"Bauer","given":"Jan"},{"family":"Jarmer","given":"Thomas"},{"family":"Schittenhelm","given":"Siegfried"},{"family":"Siegmann","given":"Bastian"},{"family":"Aschenbruck","given":"Nils"}],"issued":{"date-parts":[["2019",10]]}}},{"id":1733,"uris":["http://zotero.org/users/3524663/items/5QKRSUMN"],"uri":["http://zotero.org/users/3524663/items/5QKRSUMN"],"itemData":{"id":1733,"type":"article-journal","container-title":"Biosystems Engineering","DOI":"10.1016/j.biosystemseng.2015.07.005","ISSN":"15375110","journalAbbreviation":"Biosystems Engineering","language":"en","page":"73-83","source":"DOI.org (Crossref)","title":"Open source hardware to monitor environmental parameters in precision agriculture","volume":"137","author":[{"family":"Mesas-Carrascosa","given":"F.J."},{"family":"Verdú Santano","given":"D."},{"family":"Meroño","given":"J.E."},{"family":"Sánchez de la Orden","given":"M."},{"family":"García-Ferrer","given":"A."}],"issued":{"date-parts":[["2015",9]]}}}],"schema":"https://github.com/citation-style-language/schema/raw/master/csl-citation.json"} </w:instrText>
      </w:r>
      <w:r>
        <w:rPr>
          <w:rFonts w:ascii="Times New Roman" w:eastAsia="Times New Roman" w:hAnsi="Times New Roman" w:cs="Times New Roman"/>
          <w:sz w:val="24"/>
          <w:szCs w:val="24"/>
        </w:rPr>
        <w:fldChar w:fldCharType="separate"/>
      </w:r>
      <w:r w:rsidRPr="006A565F">
        <w:rPr>
          <w:rFonts w:ascii="Times New Roman" w:hAnsi="Times New Roman" w:cs="Times New Roman"/>
          <w:sz w:val="24"/>
        </w:rPr>
        <w:t>(Bauer et al., 2019; Mesas-Carrascosa et al., 2015)</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Acoustic sensors were used to assess the urban noise pollution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{"citationID":"7FcvtSkS","properties":{"formattedCitation":"(Farina et al., 2014; Mydlarz et al., 2019)","plainCitation":"(Farina et al., 2014; Mydlarz et al., 2019)","noteIndex":0},"citationItems":[{"id":1395,"uris":["http://zotero.org/users/3524663/items/AGIL56UL"],"uri":["http://zotero.org/users/3524663/items/AGIL56UL"],"itemData":{"id":1395,"type":"article-journal","container-title":"Urban Ecosystems","DOI":"10.1007/s11252-014-0365-0","ISSN":"1083-8155, 1573-1642","issue":"4","language":"en","page":"923-944","source":"Crossref","title":"Low cost (audio) recording (LCR) for advancing soundscape ecology towards the conservation of sonic complexity and biodiversity in natural and urban landscapes","volume":"17","author":[{"family":"Farina","given":"A."},{"family":"James","given":"P."},{"family":"Bobryk","given":"C."},{"family":"Pieretti","given":"N."},{"family":"Lattanzi","given":"E."},{"family":"McWilliam","given":"J."}],"issued":{"date-parts":[["2014",12]]}}},{"id":1731,"uris":["http://zotero.org/users/3524663/items/7PDDXYKD"],"uri":["http://zotero.org/users/3524663/items/7PDDXYKD"],"itemData":{"id":1731,"type":"article-journal","abstract":"Noise pollution is one of the topmost quality of life issues for urban residents in the United States. Continued exposure to high levels of noise has proven effects on health, including acute effects such as sleep disruption, and long-term effects such as hypertension, heart disease, and hearing loss. To investigate and ultimately aid in the mitigation of urban noise, a network of 55 sensor nodes has been deployed across New York City for over two years, collecting sound pressure level (SPL) and audio data. This network has cumulatively amassed over 75 years of calibrated, high-resolution SPL measurements and 35 years of audio data. In addition, high frequency telemetry data have been collected that provides an indication of a sensors’ health. These telemetry data were analyzed over an 18-month period across 31 of the sensors. It has been used to develop a prototype model for pre-failure detection which has the ability to identify sensors in a prefail state 69.1% of the time. The entire network infrastructure is outlined, including the operation of the sensors, followed by an analysis of its data yield and the development of the fault detection approach and the future system integration plans for this.","container-title":"Sensors","DOI":"10.3390/s19061415","ISSN":"1424-8220","issue":"6","journalAbbreviation":"Sensors","language":"en","page":"1415","source":"DOI.org (Crossref)","title":"The Life of a New York City Noise Sensor Network","volume":"19","author":[{"family":"Mydlarz","given":"Charlie"},{"family":"Sharma","given":"Mohit"},{"family":"Lockerman","given":"Yitzchak"},{"family":"Steers","given":"Ben"},{"family":"Silva","given":"Claudio"},{"family":"Bello","given":"Juan"}],"issued":{"date-parts":[["2019",3,22]]}}}],"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(Farina et al., 2014; Mydlarz et al., 2019)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The huge data collected through these technologies provide more insight into the UGI and can be used in analysis, modeling, and prediction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{"citationID":"Qag6Ehys","properties":{"formattedCitation":"(Kitchin, 2014)","plainCitation":"(Kitchin, 2014)","noteIndex":0},"citationItems":[{"id":1730,"uris":["http://zotero.org/users/3524663/items/JZXC2GZV"],"uri":["http://zotero.org/users/3524663/items/JZXC2GZV"],"itemData":{"id":1730,"type":"article-journal","abstract":"Smart cities’ is a term that has gained traction in academia, business and government to describe cities that, on the one hand, are increasingly composed of and monitored by pervasive and ubiquitous computing and, on the other, whose economy and governance is being driven by innovation, creativity and entrepreneurship, enacted by smart people. This paper focuses on the former and, drawing on a number of examples, details how cities are being instrumented with digital devices and infrastructure that produce ‘big data’. Such data, smart city advocates argue enables real-time analysis of city life, new modes of urban governance, and provides the raw material for envisioning and enacting more efﬁcient, sustainable, competitive, productive, open and transparent cities. The ﬁnal section of the paper provides a critical reﬂection on the implications of big data and smart urbanism, examining ﬁve emerging concerns: the politics of big urban data, technocratic governance and city development, corporatisation of city governance and technological lock-ins, buggy, brittle and hackable cities, and the panoptic city.","container-title":"GeoJournal","DOI":"10.1007/s10708-013-9516-8","ISSN":"0343-2521, 1572-9893","issue":"1","journalAbbreviation":"GeoJournal","language":"en","page":"1-14","source":"DOI.org (Crossref)","title":"The real-time city? Big data and smart urbanism","title-short":"The real-time city?","volume":"79","author":[{"family":"Kitchin","given":"Rob"}],"issued":{"date-parts":[["2014",2]]}}}],"schema":"https://github.com/citation-style-language/schema/raw/master/csl-citation.json"}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(Kitchin, 2014)</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Traditional monitoring methods do not allow assessing the state of UGI with the spatial-temporal resolution needed for the diagnosis of stressful situations and for decision-making on the management and development of an urban environment. Such new smart digital technologies can be used as tools to improve the human well-being through balancing the ES provided by UGI. The use of wireless network sensors and data loggers can provide information about environmental parameters at a local scale and its visualization in real time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{"citationID":"bruh20GF","properties":{"formattedCitation":"(Kitchin, 2014; Nitoslawski et al., 2019)","plainCitation":"(Kitchin, 2014; Nitoslawski et al., 2019)","noteIndex":0},"citationItems":[{"id":1730,"uris":["http://zotero.org/users/3524663/items/JZXC2GZV"],"uri":["http://zotero.org/users/3524663/items/JZXC2GZV"],"itemData":{"id":1730,"type":"article-journal","abstract":"Smart cities’ is a term that has gained traction in academia, business and government to describe cities that, on the one hand, are increasingly composed of and monitored by pervasive and ubiquitous computing and, on the other, whose economy and governance is being driven by innovation, creativity and entrepreneurship, enacted by smart people. This paper focuses on the former and, drawing on a number of examples, details how cities are being instrumented with digital devices and infrastructure that produce ‘big data’. Such data, smart city advocates argue enables real-time analysis of city life, new modes of urban governance, and provides the raw material for envisioning and enacting more efﬁcient, sustainable, competitive, productive, open and transparent cities. The ﬁnal section of the paper provides a critical reﬂection on the implications of big data and smart urbanism, examining ﬁve emerging concerns: the politics of big urban data, technocratic governance and city development, corporatisation of city governance and technological lock-ins, buggy, brittle and hackable cities, and the panoptic city.","container-title":"GeoJournal","DOI":"10.1007/s10708-013-9516-8","ISSN":"0343-2521, 1572-9893","issue":"1","journalAbbreviation":"GeoJournal","language":"en","page":"1-14","source":"DOI.org (Crossref)","title":"The real-time city? Big data and smart urbanism","title-short":"The real-time city?","volume":"79","author":[{"family":"Kitchin","given":"Rob"}],"issued":{"date-parts":[["2014",2]]}}},{"id":1523,"uris":["http://zotero.org/users/3524663/items/685XCHC3"],"uri":["http://zotero.org/users/3524663/items/685XCHC3"],"itemData":{"id":1523,"type":"article-journal","abstract":"Smart cities are increasingly part of urban sustainability discourses. There is a growing interest in understanding how citizen engagement, connected technology, and data analytics can support sustainable development. Evidence has also repeatedly shown that green infrastructure such as urban forests address diverse urban challenges and are critical components of urban sustainability and resilience. Nevertheless, it is unclear whether green space and urban forest management are gaining significant traction in smart city planning. It is thus timely to consider whether and to what extent urban forests and other green spaces can be effectively integrated into smart city planning, to maximize green benefits for all city dwellers.","container-title":"Sustainable Cities and Society","DOI":"10.1016/j.scs.2019.101770","ISSN":"22106707","language":"en","page":"101770","source":"Crossref","title":"Smarter ecosystems for smarter cities? A review of trends, technologies, and turning points for smart urban forestry","title-short":"Smarter ecosystems for smarter cities?","volume":"51","author":[{"family":"Nitoslawski","given":"Sophie A."},{"family":"Galle","given":"Nadine J."},{"family":"Van Den Bosch","given":"Cecil Konijnendijk"},{"family":"Steenberg","given":"James W.N."}],"issued":{"date-parts":[["2019",11]]}}}],"schema":"https://github.com/citation-style-language/schema/raw/master/csl-citation.json"}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(Kitchin, 2014; Nitoslawski et al., 2019)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14:paraId="3FF9706A" w14:textId="77777777" w:rsidR="00766E94" w:rsidRDefault="00766E94" w:rsidP="00766E94">
      <w:pPr>
        <w:spacing w:after="0"/>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 the aim of this work was to show the possibilities and discuss the challenges of real-time tree-level monitoring of ecosystem services in urban conditions. W</w:t>
      </w:r>
      <w:r w:rsidRPr="00CB3D39">
        <w:rPr>
          <w:rFonts w:ascii="Times New Roman" w:eastAsia="Times New Roman" w:hAnsi="Times New Roman" w:cs="Times New Roman"/>
          <w:sz w:val="24"/>
          <w:szCs w:val="24"/>
        </w:rPr>
        <w:t xml:space="preserve">e </w:t>
      </w:r>
      <w:r>
        <w:rPr>
          <w:rFonts w:ascii="Times New Roman" w:eastAsia="Times New Roman" w:hAnsi="Times New Roman" w:cs="Times New Roman"/>
          <w:sz w:val="24"/>
          <w:szCs w:val="24"/>
        </w:rPr>
        <w:t>focused on next</w:t>
      </w:r>
      <w:r w:rsidRPr="00CB3D39">
        <w:rPr>
          <w:rFonts w:ascii="Times New Roman" w:eastAsia="Times New Roman" w:hAnsi="Times New Roman" w:cs="Times New Roman"/>
          <w:sz w:val="24"/>
          <w:szCs w:val="24"/>
        </w:rPr>
        <w:t xml:space="preserve"> objectives</w:t>
      </w:r>
      <w:r>
        <w:rPr>
          <w:rFonts w:ascii="Times New Roman" w:eastAsia="Times New Roman" w:hAnsi="Times New Roman" w:cs="Times New Roman"/>
          <w:sz w:val="24"/>
          <w:szCs w:val="24"/>
        </w:rPr>
        <w:t xml:space="preserve">: </w:t>
      </w:r>
    </w:p>
    <w:p w14:paraId="5F5A7603" w14:textId="77777777" w:rsidR="00766E94" w:rsidRDefault="00766E94" w:rsidP="00766E94">
      <w:pPr>
        <w:spacing w:after="0"/>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test the real-time monitoring technology by measuring trees functioning parameters in different conditions,</w:t>
      </w:r>
    </w:p>
    <w:p w14:paraId="2C6E3353" w14:textId="77777777" w:rsidR="00766E94" w:rsidRDefault="00766E94" w:rsidP="00766E94">
      <w:pPr>
        <w:spacing w:after="0"/>
        <w:ind w:firstLine="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justify the indicators that can be useful to interpret measurements in terms of ecosystem services,</w:t>
      </w:r>
    </w:p>
    <w:p w14:paraId="1AB3AFA7" w14:textId="453ECF41" w:rsidR="00766E94" w:rsidRDefault="00766E94" w:rsidP="00766E94">
      <w:pPr>
        <w:spacing w:after="0"/>
        <w:ind w:firstLine="708"/>
        <w:jc w:val="both"/>
        <w:rPr>
          <w:rFonts w:ascii="Times New Roman" w:eastAsia="Times New Roman" w:hAnsi="Times New Roman" w:cs="Times New Roman"/>
          <w:sz w:val="24"/>
          <w:szCs w:val="24"/>
        </w:rPr>
      </w:pPr>
      <w:r w:rsidRPr="00D12ABE">
        <w:rPr>
          <w:rFonts w:ascii="Times New Roman" w:eastAsia="Times New Roman" w:hAnsi="Times New Roman" w:cs="Times New Roman"/>
          <w:sz w:val="24"/>
          <w:szCs w:val="24"/>
        </w:rPr>
        <w:t xml:space="preserve">3) analyze local </w:t>
      </w:r>
      <w:r w:rsidR="006214F9">
        <w:rPr>
          <w:rFonts w:ascii="Times New Roman" w:eastAsia="Times New Roman" w:hAnsi="Times New Roman" w:cs="Times New Roman"/>
          <w:sz w:val="24"/>
          <w:szCs w:val="24"/>
        </w:rPr>
        <w:t xml:space="preserve">and individual </w:t>
      </w:r>
      <w:r w:rsidRPr="00D12ABE">
        <w:rPr>
          <w:rFonts w:ascii="Times New Roman" w:eastAsia="Times New Roman" w:hAnsi="Times New Roman" w:cs="Times New Roman"/>
          <w:sz w:val="24"/>
          <w:szCs w:val="24"/>
        </w:rPr>
        <w:t>factors influencing ecosystem services</w:t>
      </w:r>
      <w:r>
        <w:rPr>
          <w:rFonts w:ascii="Times New Roman" w:eastAsia="Times New Roman" w:hAnsi="Times New Roman" w:cs="Times New Roman"/>
          <w:sz w:val="24"/>
          <w:szCs w:val="24"/>
        </w:rPr>
        <w:t xml:space="preserve"> provisioning.</w:t>
      </w:r>
    </w:p>
    <w:p w14:paraId="71941849" w14:textId="77777777" w:rsidR="00364A09" w:rsidRDefault="00364A09" w:rsidP="00364A09">
      <w:pPr>
        <w:spacing w:before="100" w:beforeAutospacing="1" w:after="100" w:afterAutospacing="1"/>
        <w:rPr>
          <w:rFonts w:ascii="Times New Roman" w:eastAsia="Times New Roman" w:hAnsi="Times New Roman" w:cs="Times New Roman"/>
          <w:b/>
          <w:sz w:val="24"/>
          <w:szCs w:val="24"/>
        </w:rPr>
      </w:pPr>
      <w:r>
        <w:rPr>
          <w:rFonts w:ascii="Times New Roman" w:eastAsia="Times New Roman" w:hAnsi="Times New Roman" w:cs="Times New Roman"/>
          <w:b/>
          <w:sz w:val="24"/>
          <w:szCs w:val="24"/>
        </w:rPr>
        <w:t>2. Materials and Methods.</w:t>
      </w:r>
    </w:p>
    <w:p w14:paraId="5974AB45" w14:textId="77777777" w:rsidR="00364A09" w:rsidRDefault="00364A09" w:rsidP="00364A09">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2.1. Study site and installations</w:t>
      </w:r>
    </w:p>
    <w:p w14:paraId="15F52F01" w14:textId="7EF9088B" w:rsidR="00CB3D39" w:rsidRDefault="00CB3D39" w:rsidP="00364A09">
      <w:pPr>
        <w:spacing w:after="0"/>
        <w:ind w:firstLine="700"/>
        <w:jc w:val="both"/>
        <w:rPr>
          <w:rFonts w:ascii="Times New Roman" w:eastAsia="Times New Roman" w:hAnsi="Times New Roman" w:cs="Times New Roman"/>
          <w:sz w:val="24"/>
          <w:szCs w:val="24"/>
        </w:rPr>
      </w:pPr>
      <w:r w:rsidRPr="00CB3D39">
        <w:rPr>
          <w:rFonts w:ascii="Times New Roman" w:eastAsia="Times New Roman" w:hAnsi="Times New Roman" w:cs="Times New Roman"/>
          <w:sz w:val="24"/>
          <w:szCs w:val="24"/>
        </w:rPr>
        <w:t xml:space="preserve">With a population of over 12 million people, Moscow is the largest metropolis in Europe. The territory of the Moscow metropolis is located in the center of the East European Plain and has a temperate continental climate. The </w:t>
      </w:r>
      <w:r>
        <w:rPr>
          <w:rFonts w:ascii="Times New Roman" w:eastAsia="Times New Roman" w:hAnsi="Times New Roman" w:cs="Times New Roman"/>
          <w:sz w:val="24"/>
          <w:szCs w:val="24"/>
        </w:rPr>
        <w:t>typical</w:t>
      </w:r>
      <w:r w:rsidRPr="00CB3D39">
        <w:rPr>
          <w:rFonts w:ascii="Times New Roman" w:eastAsia="Times New Roman" w:hAnsi="Times New Roman" w:cs="Times New Roman"/>
          <w:sz w:val="24"/>
          <w:szCs w:val="24"/>
        </w:rPr>
        <w:t xml:space="preserve"> vegetation, including species characteristic of the South Taiga zone, has been preserved mainly in specially protected natural areas, while a significant part of </w:t>
      </w:r>
      <w:r>
        <w:rPr>
          <w:rFonts w:ascii="Times New Roman" w:eastAsia="Times New Roman" w:hAnsi="Times New Roman" w:cs="Times New Roman"/>
          <w:sz w:val="24"/>
          <w:szCs w:val="24"/>
        </w:rPr>
        <w:t>green infrastructure</w:t>
      </w:r>
      <w:r w:rsidRPr="00CB3D39">
        <w:rPr>
          <w:rFonts w:ascii="Times New Roman" w:eastAsia="Times New Roman" w:hAnsi="Times New Roman" w:cs="Times New Roman"/>
          <w:sz w:val="24"/>
          <w:szCs w:val="24"/>
        </w:rPr>
        <w:t xml:space="preserve"> is represented by introduced species: linden, maple, willow, ornamental forms of trees and shrubs. The New Moscow Development Project, adopted in 2012, has started active urbanization on an area of more than 1,500 km2, the impact of which on soils and</w:t>
      </w:r>
      <w:r>
        <w:rPr>
          <w:rFonts w:ascii="Times New Roman" w:eastAsia="Times New Roman" w:hAnsi="Times New Roman" w:cs="Times New Roman"/>
          <w:sz w:val="24"/>
          <w:szCs w:val="24"/>
        </w:rPr>
        <w:t xml:space="preserve"> ecosystems is already visible</w:t>
      </w:r>
      <w:r w:rsidR="00011912">
        <w:rPr>
          <w:rFonts w:ascii="Times New Roman" w:eastAsia="Times New Roman" w:hAnsi="Times New Roman" w:cs="Times New Roman"/>
          <w:sz w:val="24"/>
          <w:szCs w:val="24"/>
        </w:rPr>
        <w:t xml:space="preserve"> </w:t>
      </w:r>
      <w:r w:rsidR="00011912">
        <w:rPr>
          <w:rFonts w:ascii="Times New Roman" w:eastAsia="Times New Roman" w:hAnsi="Times New Roman" w:cs="Times New Roman"/>
          <w:sz w:val="24"/>
          <w:szCs w:val="24"/>
        </w:rPr>
        <w:fldChar w:fldCharType="begin"/>
      </w:r>
      <w:r w:rsidR="00011912">
        <w:rPr>
          <w:rFonts w:ascii="Times New Roman" w:eastAsia="Times New Roman" w:hAnsi="Times New Roman" w:cs="Times New Roman"/>
          <w:sz w:val="24"/>
          <w:szCs w:val="24"/>
        </w:rPr>
        <w:instrText xml:space="preserve"> ADDIN ZOTERO_ITEM CSL_CITATION {"citationID":"Sg1Z1HE8","properties":{"formattedCitation":"(Vasenev et al., 2019)","plainCitation":"(Vasenev et al., 2019)","noteIndex":0},"citationItems":[{"id":2190,"uris":["http://zotero.org/users/3524663/items/KFUPPCTP"],"uri":["http://zotero.org/users/3524663/items/KFUPPCTP"],"itemData":{"id":2190,"type":"article-journal","abstract":"Urbanization coincides with remarkable environmental changes, including conversion of natural landscapes into urban. Moscow megapolis is among the largest urbanized areas in Europe. An ambitious New Moscow project expanded the megapolis on extra 1500 km2 of former fallow lands, croplands and forests. The research aimed to monitor land use changes in New Moscow between 1989 and 2016 years. Landsat 5 and Landsat 8 images (30 m spectral resolution) and Sentinel – 2 images (10 m spectral resolution) were analyzed. All the images were collected for the similar summer period (from June to August). The images were preprocessed and classified by Semi-Automatic Classification Plugin in open source QGIS software to derive land cover maps. The following land cover classes were identified: water, built-up areas, bare soils, croplands and forested areas, and the total area covered by each class was estimated. The following land-use change pathways were reported: 1) reduction of the forested areas by 2.5% (almost 2000 ha) between 1989 and 1998; 2) partial reforestation (more than 1000 ha) and abandonment of croplands (more than 3000 ha) between 1998 and 2010 and 3) intensive urbanization (more than 11000 ha) between 2010 and 2016. New build-up areas and infrastructures were constructed on former forested areas and croplands. Although, some uncertainties in the absolute estimates are expected due to the classification errors, the general urbanization trend can be clearly distinguished as a principal outcome after the five years of New Moscow project.","container-title":"GEOGRAPHY, ENVIRONMENT, SUSTAINABILITY","DOI":"10.24057/2071-9388-2019-89","ISSN":"2542-1565, 2071-9388","issue":"4","language":"en","page":"24-34","source":"Crossref","title":"Land-Use Change in New Moscow: First Outcomes after Five Years of Urbanization","title-short":"Land-Use Change in New Moscow","volume":"12","author":[{"family":"Vasenev","given":"Viacheslav I."},{"family":"Yaroslavtsev","given":"Alexey M."},{"family":"Vasenev","given":"Ivan I."},{"family":"Demina","given":"Sofiya A."},{"family":"Dovltetyarova","given":"Elvira A."}],"issued":{"date-parts":[["2019",12,31]]}}}],"schema":"https://github.com/citation-style-language/schema/raw/master/csl-citation.json"} </w:instrText>
      </w:r>
      <w:r w:rsidR="00011912">
        <w:rPr>
          <w:rFonts w:ascii="Times New Roman" w:eastAsia="Times New Roman" w:hAnsi="Times New Roman" w:cs="Times New Roman"/>
          <w:sz w:val="24"/>
          <w:szCs w:val="24"/>
        </w:rPr>
        <w:fldChar w:fldCharType="separate"/>
      </w:r>
      <w:r w:rsidR="00011912" w:rsidRPr="00011912">
        <w:rPr>
          <w:rFonts w:ascii="Times New Roman" w:hAnsi="Times New Roman" w:cs="Times New Roman"/>
          <w:sz w:val="24"/>
        </w:rPr>
        <w:t>(Vasenev et al., 2019)</w:t>
      </w:r>
      <w:r w:rsidR="00011912">
        <w:rPr>
          <w:rFonts w:ascii="Times New Roman" w:eastAsia="Times New Roman" w:hAnsi="Times New Roman" w:cs="Times New Roman"/>
          <w:sz w:val="24"/>
          <w:szCs w:val="24"/>
        </w:rPr>
        <w:fldChar w:fldCharType="end"/>
      </w:r>
      <w:r w:rsidRPr="00CB3D39">
        <w:rPr>
          <w:rFonts w:ascii="Times New Roman" w:eastAsia="Times New Roman" w:hAnsi="Times New Roman" w:cs="Times New Roman"/>
          <w:sz w:val="24"/>
          <w:szCs w:val="24"/>
        </w:rPr>
        <w:t xml:space="preserve"> and w</w:t>
      </w:r>
      <w:r w:rsidR="00011912">
        <w:rPr>
          <w:rFonts w:ascii="Times New Roman" w:eastAsia="Times New Roman" w:hAnsi="Times New Roman" w:cs="Times New Roman"/>
          <w:sz w:val="24"/>
          <w:szCs w:val="24"/>
        </w:rPr>
        <w:t>ill only increase in the future.</w:t>
      </w:r>
    </w:p>
    <w:p w14:paraId="6BDB4E8E" w14:textId="50F25B38" w:rsidR="00364A09" w:rsidRPr="00A91143" w:rsidRDefault="00364A09" w:rsidP="00364A09">
      <w:pPr>
        <w:spacing w:after="0"/>
        <w:ind w:firstLine="700"/>
        <w:jc w:val="both"/>
        <w:rPr>
          <w:rFonts w:ascii="Times New Roman" w:eastAsia="Times New Roman" w:hAnsi="Times New Roman" w:cs="Times New Roman"/>
          <w:sz w:val="24"/>
          <w:szCs w:val="24"/>
        </w:rPr>
      </w:pPr>
      <w:proofErr w:type="spellStart"/>
      <w:r w:rsidRPr="00806DDE">
        <w:rPr>
          <w:rFonts w:ascii="Times New Roman" w:eastAsia="Times New Roman" w:hAnsi="Times New Roman" w:cs="Times New Roman"/>
          <w:sz w:val="24"/>
          <w:szCs w:val="24"/>
        </w:rPr>
        <w:t>Bolotnaya</w:t>
      </w:r>
      <w:proofErr w:type="spellEnd"/>
      <w:r w:rsidRPr="00806DDE">
        <w:rPr>
          <w:rFonts w:ascii="Times New Roman" w:eastAsia="Times New Roman" w:hAnsi="Times New Roman" w:cs="Times New Roman"/>
          <w:sz w:val="24"/>
          <w:szCs w:val="24"/>
        </w:rPr>
        <w:t xml:space="preserve"> square is a small green area (370m length and 120m width) </w:t>
      </w:r>
      <w:r>
        <w:rPr>
          <w:rFonts w:ascii="Times New Roman" w:eastAsia="Times New Roman" w:hAnsi="Times New Roman" w:cs="Times New Roman"/>
          <w:sz w:val="24"/>
          <w:szCs w:val="24"/>
        </w:rPr>
        <w:t xml:space="preserve">situated on the island </w:t>
      </w:r>
      <w:proofErr w:type="spellStart"/>
      <w:r>
        <w:rPr>
          <w:rFonts w:ascii="Times New Roman" w:eastAsia="Times New Roman" w:hAnsi="Times New Roman" w:cs="Times New Roman"/>
          <w:sz w:val="24"/>
          <w:szCs w:val="24"/>
        </w:rPr>
        <w:t>Balchug</w:t>
      </w:r>
      <w:proofErr w:type="spellEnd"/>
      <w:r>
        <w:rPr>
          <w:rFonts w:ascii="Times New Roman" w:eastAsia="Times New Roman" w:hAnsi="Times New Roman" w:cs="Times New Roman"/>
          <w:sz w:val="24"/>
          <w:szCs w:val="24"/>
        </w:rPr>
        <w:t xml:space="preserve"> </w:t>
      </w:r>
      <w:r w:rsidRPr="00806DDE">
        <w:rPr>
          <w:rFonts w:ascii="Times New Roman" w:eastAsia="Times New Roman" w:hAnsi="Times New Roman" w:cs="Times New Roman"/>
          <w:sz w:val="24"/>
          <w:szCs w:val="24"/>
        </w:rPr>
        <w:t xml:space="preserve">in the center of </w:t>
      </w:r>
      <w:r w:rsidR="00DF007F">
        <w:rPr>
          <w:rFonts w:ascii="Times New Roman" w:eastAsia="Times New Roman" w:hAnsi="Times New Roman" w:cs="Times New Roman"/>
          <w:sz w:val="24"/>
          <w:szCs w:val="24"/>
        </w:rPr>
        <w:t>Moscow (f</w:t>
      </w:r>
      <w:r>
        <w:rPr>
          <w:rFonts w:ascii="Times New Roman" w:eastAsia="Times New Roman" w:hAnsi="Times New Roman" w:cs="Times New Roman"/>
          <w:sz w:val="24"/>
          <w:szCs w:val="24"/>
        </w:rPr>
        <w:t>ig</w:t>
      </w:r>
      <w:r w:rsidR="00DF007F">
        <w:rPr>
          <w:rFonts w:ascii="Times New Roman" w:eastAsia="Times New Roman" w:hAnsi="Times New Roman" w:cs="Times New Roman"/>
          <w:sz w:val="24"/>
          <w:szCs w:val="24"/>
        </w:rPr>
        <w:t>.</w:t>
      </w:r>
      <w:r>
        <w:rPr>
          <w:rFonts w:ascii="Times New Roman" w:eastAsia="Times New Roman" w:hAnsi="Times New Roman" w:cs="Times New Roman"/>
          <w:sz w:val="24"/>
          <w:szCs w:val="24"/>
        </w:rPr>
        <w:t>1), 600m to the south from the Kremlin.</w:t>
      </w:r>
      <w:r w:rsidRPr="00F327C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w:t>
      </w:r>
      <w:r w:rsidR="008736F9">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 site</w:t>
      </w:r>
      <w:r w:rsidR="008736F9">
        <w:rPr>
          <w:rFonts w:ascii="Times New Roman" w:eastAsia="Times New Roman" w:hAnsi="Times New Roman" w:cs="Times New Roman"/>
          <w:sz w:val="24"/>
          <w:szCs w:val="24"/>
        </w:rPr>
        <w:t xml:space="preserve"> is</w:t>
      </w:r>
      <w:r>
        <w:rPr>
          <w:rFonts w:ascii="Times New Roman" w:eastAsia="Times New Roman" w:hAnsi="Times New Roman" w:cs="Times New Roman"/>
          <w:sz w:val="24"/>
          <w:szCs w:val="24"/>
        </w:rPr>
        <w:t xml:space="preserve"> located only 700m to the west from </w:t>
      </w:r>
      <w:proofErr w:type="spellStart"/>
      <w:r>
        <w:rPr>
          <w:rFonts w:ascii="Times New Roman" w:eastAsia="Times New Roman" w:hAnsi="Times New Roman" w:cs="Times New Roman"/>
          <w:sz w:val="24"/>
          <w:szCs w:val="24"/>
        </w:rPr>
        <w:t>Balchug</w:t>
      </w:r>
      <w:proofErr w:type="spellEnd"/>
      <w:r>
        <w:rPr>
          <w:rFonts w:ascii="Times New Roman" w:eastAsia="Times New Roman" w:hAnsi="Times New Roman" w:cs="Times New Roman"/>
          <w:sz w:val="24"/>
          <w:szCs w:val="24"/>
        </w:rPr>
        <w:t xml:space="preserve"> meteorological station that provided data each 3 hours.</w:t>
      </w:r>
      <w:r w:rsidRPr="00806DD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Study</w:t>
      </w:r>
      <w:r w:rsidRPr="00806DDE">
        <w:rPr>
          <w:rFonts w:ascii="Times New Roman" w:eastAsia="Times New Roman" w:hAnsi="Times New Roman" w:cs="Times New Roman"/>
          <w:sz w:val="24"/>
          <w:szCs w:val="24"/>
        </w:rPr>
        <w:t xml:space="preserve"> area represents </w:t>
      </w:r>
      <w:r w:rsidR="008736F9">
        <w:rPr>
          <w:rFonts w:ascii="Times New Roman" w:eastAsia="Times New Roman" w:hAnsi="Times New Roman" w:cs="Times New Roman"/>
          <w:sz w:val="24"/>
          <w:szCs w:val="24"/>
        </w:rPr>
        <w:t xml:space="preserve">a typical </w:t>
      </w:r>
      <w:r w:rsidRPr="00806DDE">
        <w:rPr>
          <w:rFonts w:ascii="Times New Roman" w:eastAsia="Times New Roman" w:hAnsi="Times New Roman" w:cs="Times New Roman"/>
          <w:sz w:val="24"/>
          <w:szCs w:val="24"/>
        </w:rPr>
        <w:t>urban green infrastructure under the high influence of urban heat island and high level of anthropogenic load.</w:t>
      </w:r>
      <w:r>
        <w:rPr>
          <w:rFonts w:ascii="Times New Roman" w:eastAsia="Times New Roman" w:hAnsi="Times New Roman" w:cs="Times New Roman"/>
          <w:sz w:val="24"/>
          <w:szCs w:val="24"/>
        </w:rPr>
        <w:t xml:space="preserve"> </w:t>
      </w:r>
      <w:r w:rsidRPr="00806DDE">
        <w:rPr>
          <w:rFonts w:ascii="Times New Roman" w:eastAsia="Times New Roman" w:hAnsi="Times New Roman" w:cs="Times New Roman"/>
          <w:sz w:val="24"/>
          <w:szCs w:val="24"/>
        </w:rPr>
        <w:t>The main works on its improvement (tree planting) were completed by 1948.</w:t>
      </w:r>
    </w:p>
    <w:p w14:paraId="57618B48" w14:textId="48059F03" w:rsidR="00364A09" w:rsidRPr="00421097" w:rsidRDefault="00364A09" w:rsidP="00364A09">
      <w:pPr>
        <w:spacing w:after="0"/>
        <w:jc w:val="both"/>
        <w:rPr>
          <w:rFonts w:ascii="Times New Roman" w:eastAsia="Times New Roman" w:hAnsi="Times New Roman" w:cs="Times New Roman"/>
          <w:sz w:val="24"/>
          <w:szCs w:val="24"/>
        </w:rPr>
      </w:pPr>
      <w:commentRangeStart w:id="2"/>
      <w:del w:id="3" w:author="Алексей Ярославцев" w:date="2020-05-11T14:43:00Z">
        <w:r w:rsidDel="00432091">
          <w:rPr>
            <w:rFonts w:ascii="Times New Roman" w:eastAsia="Times New Roman" w:hAnsi="Times New Roman" w:cs="Times New Roman"/>
            <w:noProof/>
            <w:sz w:val="24"/>
            <w:szCs w:val="24"/>
            <w:lang w:val="ru-RU"/>
          </w:rPr>
          <w:drawing>
            <wp:inline distT="0" distB="0" distL="0" distR="0" wp14:anchorId="7393FF6D" wp14:editId="2530464C">
              <wp:extent cx="5801445" cy="4035505"/>
              <wp:effectExtent l="0" t="0" r="8890" b="3175"/>
              <wp:docPr id="1" name="Рисунок 4"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11197" cy="4042289"/>
                      </a:xfrm>
                      <a:prstGeom prst="rect">
                        <a:avLst/>
                      </a:prstGeom>
                      <a:noFill/>
                    </pic:spPr>
                  </pic:pic>
                </a:graphicData>
              </a:graphic>
            </wp:inline>
          </w:drawing>
        </w:r>
      </w:del>
      <w:ins w:id="4" w:author="Алексей Ярославцев" w:date="2020-05-11T14:43:00Z">
        <w:r w:rsidR="00432091" w:rsidRPr="00041055">
          <w:rPr>
            <w:rFonts w:ascii="Times New Roman" w:eastAsia="Times New Roman" w:hAnsi="Times New Roman" w:cs="Times New Roman"/>
            <w:noProof/>
            <w:sz w:val="24"/>
            <w:szCs w:val="24"/>
            <w:lang w:val="ru-RU"/>
          </w:rPr>
          <w:drawing>
            <wp:inline distT="0" distB="0" distL="0" distR="0" wp14:anchorId="1AB201EB" wp14:editId="3E057D2E">
              <wp:extent cx="5940425" cy="4285271"/>
              <wp:effectExtent l="0" t="0" r="3175"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0425" cy="4285271"/>
                      </a:xfrm>
                      <a:prstGeom prst="rect">
                        <a:avLst/>
                      </a:prstGeom>
                      <a:noFill/>
                    </pic:spPr>
                  </pic:pic>
                </a:graphicData>
              </a:graphic>
            </wp:inline>
          </w:drawing>
        </w:r>
      </w:ins>
    </w:p>
    <w:p w14:paraId="54291FFF" w14:textId="77777777" w:rsidR="00364A09" w:rsidRDefault="00364A09" w:rsidP="00DF007F">
      <w:pPr>
        <w:spacing w:after="0"/>
        <w:ind w:firstLine="6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Figure1. Study area.</w:t>
      </w:r>
      <w:commentRangeEnd w:id="2"/>
      <w:r w:rsidR="00744E11">
        <w:rPr>
          <w:rStyle w:val="a7"/>
        </w:rPr>
        <w:commentReference w:id="2"/>
      </w:r>
    </w:p>
    <w:p w14:paraId="5CB1E5C1" w14:textId="77777777" w:rsidR="00DF007F" w:rsidRPr="00D12ABE" w:rsidRDefault="00DF007F" w:rsidP="00DF007F">
      <w:pPr>
        <w:spacing w:after="0"/>
        <w:ind w:firstLine="697"/>
        <w:jc w:val="both"/>
        <w:rPr>
          <w:rFonts w:ascii="Times New Roman" w:eastAsia="Times New Roman" w:hAnsi="Times New Roman" w:cs="Times New Roman"/>
          <w:sz w:val="24"/>
          <w:szCs w:val="24"/>
        </w:rPr>
      </w:pPr>
    </w:p>
    <w:p w14:paraId="5DA6D52C" w14:textId="736FBC70" w:rsidR="001D47A6" w:rsidRDefault="001912A9" w:rsidP="00011912">
      <w:pPr>
        <w:spacing w:after="0"/>
        <w:ind w:firstLine="7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w:t>
      </w:r>
      <w:ins w:id="5" w:author="Алексей Ярославцев" w:date="2020-05-11T14:15:00Z">
        <w:r w:rsidR="001C24E9">
          <w:rPr>
            <w:rFonts w:ascii="Times New Roman" w:eastAsia="Times New Roman" w:hAnsi="Times New Roman" w:cs="Times New Roman"/>
            <w:sz w:val="24"/>
            <w:szCs w:val="24"/>
          </w:rPr>
          <w:t>i</w:t>
        </w:r>
      </w:ins>
      <w:del w:id="6" w:author="Алексей Ярославцев" w:date="2020-05-11T14:15:00Z">
        <w:r w:rsidDel="001C24E9">
          <w:rPr>
            <w:rFonts w:ascii="Times New Roman" w:eastAsia="Times New Roman" w:hAnsi="Times New Roman" w:cs="Times New Roman"/>
            <w:sz w:val="24"/>
            <w:szCs w:val="24"/>
          </w:rPr>
          <w:delText>e</w:delText>
        </w:r>
      </w:del>
      <w:r>
        <w:rPr>
          <w:rFonts w:ascii="Times New Roman" w:eastAsia="Times New Roman" w:hAnsi="Times New Roman" w:cs="Times New Roman"/>
          <w:sz w:val="24"/>
          <w:szCs w:val="24"/>
        </w:rPr>
        <w:t xml:space="preserve">xteen </w:t>
      </w:r>
      <w:proofErr w:type="spellStart"/>
      <w:r w:rsidR="00364A09">
        <w:rPr>
          <w:rFonts w:ascii="Times New Roman" w:eastAsia="Times New Roman" w:hAnsi="Times New Roman" w:cs="Times New Roman"/>
          <w:sz w:val="24"/>
          <w:szCs w:val="24"/>
        </w:rPr>
        <w:t>TreeTalker</w:t>
      </w:r>
      <w:proofErr w:type="spellEnd"/>
      <w:r w:rsidR="00364A09">
        <w:rPr>
          <w:rFonts w:ascii="Times New Roman" w:eastAsia="Times New Roman" w:hAnsi="Times New Roman" w:cs="Times New Roman"/>
          <w:sz w:val="24"/>
          <w:szCs w:val="24"/>
        </w:rPr>
        <w:t xml:space="preserve">+ (TT+) devices were installed on trees: </w:t>
      </w:r>
      <w:r>
        <w:rPr>
          <w:rFonts w:ascii="Times New Roman" w:eastAsia="Times New Roman" w:hAnsi="Times New Roman" w:cs="Times New Roman"/>
          <w:sz w:val="24"/>
          <w:szCs w:val="24"/>
        </w:rPr>
        <w:t>5</w:t>
      </w:r>
      <w:r w:rsidR="00364A09">
        <w:rPr>
          <w:rFonts w:ascii="Times New Roman" w:eastAsia="Times New Roman" w:hAnsi="Times New Roman" w:cs="Times New Roman"/>
          <w:sz w:val="24"/>
          <w:szCs w:val="24"/>
        </w:rPr>
        <w:t xml:space="preserve"> on </w:t>
      </w:r>
      <w:r w:rsidR="00364A09" w:rsidRPr="0005675C">
        <w:rPr>
          <w:rFonts w:ascii="Times New Roman" w:eastAsia="Times New Roman" w:hAnsi="Times New Roman" w:cs="Times New Roman"/>
          <w:i/>
          <w:iCs/>
          <w:sz w:val="24"/>
          <w:szCs w:val="24"/>
        </w:rPr>
        <w:t>Acer platanoides</w:t>
      </w:r>
      <w:r w:rsidR="00364A09">
        <w:rPr>
          <w:rFonts w:ascii="Times New Roman" w:eastAsia="Times New Roman" w:hAnsi="Times New Roman" w:cs="Times New Roman"/>
          <w:sz w:val="24"/>
          <w:szCs w:val="24"/>
        </w:rPr>
        <w:t xml:space="preserve"> (average DBH 38.7 cm), </w:t>
      </w:r>
      <w:r>
        <w:rPr>
          <w:rFonts w:ascii="Times New Roman" w:eastAsia="Times New Roman" w:hAnsi="Times New Roman" w:cs="Times New Roman"/>
          <w:sz w:val="24"/>
          <w:szCs w:val="24"/>
        </w:rPr>
        <w:t xml:space="preserve">3 </w:t>
      </w:r>
      <w:r w:rsidR="00364A09">
        <w:rPr>
          <w:rFonts w:ascii="Times New Roman" w:eastAsia="Times New Roman" w:hAnsi="Times New Roman" w:cs="Times New Roman"/>
          <w:sz w:val="24"/>
          <w:szCs w:val="24"/>
        </w:rPr>
        <w:t xml:space="preserve">on </w:t>
      </w:r>
      <w:r w:rsidR="00364A09" w:rsidRPr="0005675C">
        <w:rPr>
          <w:rFonts w:ascii="Times New Roman" w:eastAsia="Times New Roman" w:hAnsi="Times New Roman" w:cs="Times New Roman"/>
          <w:i/>
          <w:iCs/>
          <w:sz w:val="24"/>
          <w:szCs w:val="24"/>
        </w:rPr>
        <w:t>Betula pendula</w:t>
      </w:r>
      <w:r w:rsidR="00364A09">
        <w:rPr>
          <w:rFonts w:ascii="Times New Roman" w:eastAsia="Times New Roman" w:hAnsi="Times New Roman" w:cs="Times New Roman"/>
          <w:sz w:val="24"/>
          <w:szCs w:val="24"/>
        </w:rPr>
        <w:t xml:space="preserve"> (average DBH 21.8 cm), 3 on </w:t>
      </w:r>
      <w:r w:rsidR="00364A09" w:rsidRPr="0005675C">
        <w:rPr>
          <w:rFonts w:ascii="Times New Roman" w:eastAsia="Times New Roman" w:hAnsi="Times New Roman" w:cs="Times New Roman"/>
          <w:i/>
          <w:iCs/>
          <w:sz w:val="24"/>
          <w:szCs w:val="24"/>
        </w:rPr>
        <w:t>Larix sibirica</w:t>
      </w:r>
      <w:r w:rsidR="00364A09">
        <w:rPr>
          <w:rFonts w:ascii="Times New Roman" w:eastAsia="Times New Roman" w:hAnsi="Times New Roman" w:cs="Times New Roman"/>
          <w:sz w:val="24"/>
          <w:szCs w:val="24"/>
        </w:rPr>
        <w:t xml:space="preserve"> (average DBH 32.1 cm) and </w:t>
      </w:r>
      <w:r>
        <w:rPr>
          <w:rFonts w:ascii="Times New Roman" w:eastAsia="Times New Roman" w:hAnsi="Times New Roman" w:cs="Times New Roman"/>
          <w:sz w:val="24"/>
          <w:szCs w:val="24"/>
        </w:rPr>
        <w:t xml:space="preserve">5 </w:t>
      </w:r>
      <w:r w:rsidR="00364A09">
        <w:rPr>
          <w:rFonts w:ascii="Times New Roman" w:eastAsia="Times New Roman" w:hAnsi="Times New Roman" w:cs="Times New Roman"/>
          <w:sz w:val="24"/>
          <w:szCs w:val="24"/>
        </w:rPr>
        <w:t xml:space="preserve">on </w:t>
      </w:r>
      <w:proofErr w:type="spellStart"/>
      <w:r w:rsidR="00364A09" w:rsidRPr="0005675C">
        <w:rPr>
          <w:rFonts w:ascii="Times New Roman" w:eastAsia="Times New Roman" w:hAnsi="Times New Roman" w:cs="Times New Roman"/>
          <w:i/>
          <w:iCs/>
          <w:sz w:val="24"/>
          <w:szCs w:val="24"/>
        </w:rPr>
        <w:t>Tillia</w:t>
      </w:r>
      <w:proofErr w:type="spellEnd"/>
      <w:r w:rsidR="00364A09" w:rsidRPr="0005675C">
        <w:rPr>
          <w:rFonts w:ascii="Times New Roman" w:eastAsia="Times New Roman" w:hAnsi="Times New Roman" w:cs="Times New Roman"/>
          <w:i/>
          <w:iCs/>
          <w:sz w:val="24"/>
          <w:szCs w:val="24"/>
        </w:rPr>
        <w:t xml:space="preserve"> cordata</w:t>
      </w:r>
      <w:r w:rsidR="00364A09">
        <w:rPr>
          <w:rFonts w:ascii="Times New Roman" w:eastAsia="Times New Roman" w:hAnsi="Times New Roman" w:cs="Times New Roman"/>
          <w:sz w:val="24"/>
          <w:szCs w:val="24"/>
        </w:rPr>
        <w:t xml:space="preserve"> (average DBH 34.1 cm). </w:t>
      </w:r>
      <w:r w:rsidR="00C71806">
        <w:rPr>
          <w:rFonts w:ascii="Times New Roman" w:eastAsia="Times New Roman" w:hAnsi="Times New Roman" w:cs="Times New Roman"/>
          <w:sz w:val="24"/>
          <w:szCs w:val="24"/>
        </w:rPr>
        <w:t>At</w:t>
      </w:r>
      <w:r w:rsidR="008736F9">
        <w:rPr>
          <w:rFonts w:ascii="Times New Roman" w:eastAsia="Times New Roman" w:hAnsi="Times New Roman" w:cs="Times New Roman"/>
          <w:sz w:val="24"/>
          <w:szCs w:val="24"/>
        </w:rPr>
        <w:t xml:space="preserve"> onset of installation,</w:t>
      </w:r>
      <w:r w:rsidR="00364A09">
        <w:rPr>
          <w:rFonts w:ascii="Times New Roman" w:eastAsia="Times New Roman" w:hAnsi="Times New Roman" w:cs="Times New Roman"/>
          <w:sz w:val="24"/>
          <w:szCs w:val="24"/>
        </w:rPr>
        <w:t xml:space="preserve"> all trees were characterized by height, diameter, age group, VTA score, </w:t>
      </w:r>
      <w:r w:rsidR="00364A09" w:rsidRPr="00F902A5">
        <w:rPr>
          <w:rFonts w:ascii="Times New Roman" w:eastAsia="Times New Roman" w:hAnsi="Times New Roman" w:cs="Times New Roman"/>
          <w:sz w:val="24"/>
          <w:szCs w:val="24"/>
        </w:rPr>
        <w:t>(</w:t>
      </w:r>
      <w:r w:rsidR="00364A09">
        <w:rPr>
          <w:rFonts w:ascii="Times New Roman" w:eastAsia="Times New Roman" w:hAnsi="Times New Roman" w:cs="Times New Roman"/>
          <w:sz w:val="24"/>
          <w:szCs w:val="24"/>
        </w:rPr>
        <w:t>ranging from 1 (healthy conditions</w:t>
      </w:r>
      <w:r w:rsidR="00364A09" w:rsidRPr="00F902A5">
        <w:rPr>
          <w:rFonts w:ascii="Times New Roman" w:eastAsia="Times New Roman" w:hAnsi="Times New Roman" w:cs="Times New Roman"/>
          <w:sz w:val="24"/>
          <w:szCs w:val="24"/>
        </w:rPr>
        <w:t>)</w:t>
      </w:r>
      <w:r w:rsidR="00364A09">
        <w:rPr>
          <w:rFonts w:ascii="Times New Roman" w:eastAsia="Times New Roman" w:hAnsi="Times New Roman" w:cs="Times New Roman"/>
          <w:sz w:val="24"/>
          <w:szCs w:val="24"/>
        </w:rPr>
        <w:t xml:space="preserve"> to 7 (severe decline) and standing type (</w:t>
      </w:r>
      <w:r w:rsidR="00D65E68">
        <w:rPr>
          <w:rFonts w:ascii="Times New Roman" w:eastAsia="Times New Roman" w:hAnsi="Times New Roman" w:cs="Times New Roman"/>
          <w:sz w:val="24"/>
          <w:szCs w:val="24"/>
        </w:rPr>
        <w:t xml:space="preserve">see table </w:t>
      </w:r>
      <w:r w:rsidR="00766E94">
        <w:rPr>
          <w:rFonts w:ascii="Times New Roman" w:eastAsia="Times New Roman" w:hAnsi="Times New Roman" w:cs="Times New Roman"/>
          <w:sz w:val="24"/>
          <w:szCs w:val="24"/>
        </w:rPr>
        <w:t>3</w:t>
      </w:r>
      <w:r w:rsidR="00364A09">
        <w:rPr>
          <w:rFonts w:ascii="Times New Roman" w:eastAsia="Times New Roman" w:hAnsi="Times New Roman" w:cs="Times New Roman"/>
          <w:sz w:val="24"/>
          <w:szCs w:val="24"/>
        </w:rPr>
        <w:t>).</w:t>
      </w:r>
    </w:p>
    <w:p w14:paraId="3CC8B8A0" w14:textId="61EFDF78" w:rsidR="00364A09" w:rsidRDefault="00364A09" w:rsidP="00364A09">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TreeTalkers devices (TT+) (Nature4.0 BC </w:t>
      </w:r>
      <w:r w:rsidR="007A74A0">
        <w:rPr>
          <w:rFonts w:ascii="Times New Roman" w:eastAsia="Times New Roman" w:hAnsi="Times New Roman" w:cs="Times New Roman"/>
          <w:sz w:val="24"/>
          <w:szCs w:val="24"/>
        </w:rPr>
        <w:t>URL</w:t>
      </w:r>
      <w:r w:rsidR="0001191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www.nature4.org</w:t>
      </w:r>
      <w:r w:rsidR="00613AD3">
        <w:rPr>
          <w:rFonts w:ascii="Times New Roman" w:eastAsia="Times New Roman" w:hAnsi="Times New Roman" w:cs="Times New Roman"/>
          <w:sz w:val="24"/>
          <w:szCs w:val="24"/>
        </w:rPr>
        <w:t xml:space="preserve">, </w:t>
      </w:r>
      <w:r w:rsidR="00613AD3">
        <w:rPr>
          <w:rFonts w:ascii="Times New Roman" w:eastAsia="Times New Roman" w:hAnsi="Times New Roman" w:cs="Times New Roman"/>
          <w:sz w:val="24"/>
          <w:szCs w:val="24"/>
        </w:rPr>
        <w:fldChar w:fldCharType="begin"/>
      </w:r>
      <w:r w:rsidR="00995940">
        <w:rPr>
          <w:rFonts w:ascii="Times New Roman" w:eastAsia="Times New Roman" w:hAnsi="Times New Roman" w:cs="Times New Roman"/>
          <w:sz w:val="24"/>
          <w:szCs w:val="24"/>
        </w:rPr>
        <w:instrText xml:space="preserve"> ADDIN ZOTERO_ITEM CSL_CITATION {"citationID":"IDDBB4xG","properties":{"formattedCitation":"(Valentini et al. 2019)","plainCitation":"(Valentini et al. 2019)","dontUpdate":true,"noteIndex":0},"citationItems":[{"id":2089,"uris":["http://zotero.org/users/3524663/items/4K7EB497"],"uri":["http://zotero.org/users/3524663/items/4K7EB497"],"itemData":{"id":2089,"type":"article-journal","abstract":"Recently, Internet of Things (IoT) technologies have grown rapidly and represent now a unique opportunity to improve our environmental monitoring capabilities at extremely low costs. IoT is a new system of thinking in which objects, animals or people are equipped with unique identifiers and transfer data to a network without requiring human-to-human or human-to-computer interaction. IoT has evolved from the convergence of wireless technologies, microelectromechanical systems (MEMS) and the Internet. The development of these technologies in environmental monitoring domains allows real-time data transmission and numerous lowcost monitoring points. We have designed a new device, the TreeTalker©, which is capable of measuring water transport in trees, diametrical growth, spectral characteristics of leaves and microclimatic parameters and transmit data in semi-real time. Here we introduce the device’s features, provide an example of monitored data from a field test site and discuss the application of this new technology to tree monitoring in various contexts, from forest to urban green infrastructures management and ecological research.","container-title":"Annals of Silvicultural Research","DOI":"10.12899/asr-1847","ISSN":"2284-354X","issue":"2","language":"en","source":"DOI.org (CSL JSON)","title":"New tree monitoring systems: from Industry 4.0 to Nature 4.0","title-short":"New tree monitoring systems","URL":"http://doi.org/10.12899/asr-1847","volume":"43","author":[{"family":"Valentini","given":"Riccardo"},{"family":"Belelli Marchesini","given":"Luca"},{"family":"Gianelle","given":"Damiano"},{"family":"Sala","given":"Giovanna"},{"family":"Yarovslavtsev","given":"Alexey"},{"family":"Vasenev","given":"Viacheslav"},{"family":"Castaldi","given":"Simona"}],"accessed":{"date-parts":[["2020",4,23]]},"issued":{"date-parts":[["2019"]]}}}],"schema":"https://github.com/citation-style-language/schema/raw/master/csl-citation.json"} </w:instrText>
      </w:r>
      <w:r w:rsidR="00613AD3">
        <w:rPr>
          <w:rFonts w:ascii="Times New Roman" w:eastAsia="Times New Roman" w:hAnsi="Times New Roman" w:cs="Times New Roman"/>
          <w:sz w:val="24"/>
          <w:szCs w:val="24"/>
        </w:rPr>
        <w:fldChar w:fldCharType="separate"/>
      </w:r>
      <w:r w:rsidR="00613AD3" w:rsidRPr="00293F72">
        <w:rPr>
          <w:rFonts w:ascii="Times New Roman" w:hAnsi="Times New Roman" w:cs="Times New Roman"/>
          <w:sz w:val="24"/>
        </w:rPr>
        <w:t>Valentini et al. 2019)</w:t>
      </w:r>
      <w:r w:rsidR="00613AD3">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are microprocessor based IoT platform built around the ATMEL328 chip, equipped with a LoRa transceiver for radio transmission to a central gateway which collect the individual tree data and send to cloud using GSM/GPRS technology. The TT+ sensors are able to measure</w:t>
      </w:r>
      <w:r w:rsidR="00625FA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1) the sap flow density, </w:t>
      </w:r>
      <w:r>
        <w:rPr>
          <w:rFonts w:ascii="Times New Roman" w:eastAsia="Times New Roman" w:hAnsi="Times New Roman" w:cs="Times New Roman"/>
          <w:sz w:val="24"/>
          <w:szCs w:val="24"/>
        </w:rPr>
        <w:lastRenderedPageBreak/>
        <w:t>using</w:t>
      </w:r>
      <w:r w:rsidR="00625FA9">
        <w:rPr>
          <w:rFonts w:ascii="Times New Roman" w:eastAsia="Times New Roman" w:hAnsi="Times New Roman" w:cs="Times New Roman"/>
          <w:sz w:val="24"/>
          <w:szCs w:val="24"/>
        </w:rPr>
        <w:t xml:space="preserve"> a transient thermal dissipation methods</w:t>
      </w:r>
      <w:r>
        <w:rPr>
          <w:rFonts w:ascii="Times New Roman" w:eastAsia="Times New Roman" w:hAnsi="Times New Roman" w:cs="Times New Roman"/>
          <w:sz w:val="24"/>
          <w:szCs w:val="24"/>
        </w:rPr>
        <w:t xml:space="preserve"> </w:t>
      </w:r>
      <w:r w:rsidR="00625FA9">
        <w:rPr>
          <w:rFonts w:ascii="Times New Roman" w:eastAsia="Times New Roman" w:hAnsi="Times New Roman" w:cs="Times New Roman"/>
          <w:sz w:val="24"/>
          <w:szCs w:val="24"/>
        </w:rPr>
        <w:t xml:space="preserve">based on </w:t>
      </w:r>
      <w:r>
        <w:rPr>
          <w:rFonts w:ascii="Times New Roman" w:eastAsia="Times New Roman" w:hAnsi="Times New Roman" w:cs="Times New Roman"/>
          <w:sz w:val="24"/>
          <w:szCs w:val="24"/>
        </w:rPr>
        <w:t>an heating</w:t>
      </w:r>
      <w:r w:rsidR="00625FA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cooling cycle </w:t>
      </w:r>
      <w:r w:rsidR="00625FA9">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rPr>
        <w:t>10minutes every 1 hour</w:t>
      </w:r>
      <w:r w:rsidR="00625FA9">
        <w:rPr>
          <w:rFonts w:ascii="Times New Roman" w:eastAsia="Times New Roman" w:hAnsi="Times New Roman" w:cs="Times New Roman"/>
          <w:sz w:val="24"/>
          <w:szCs w:val="24"/>
        </w:rPr>
        <w:t xml:space="preserve"> </w:t>
      </w:r>
      <w:r w:rsidR="00613AD3">
        <w:rPr>
          <w:rFonts w:ascii="Times New Roman" w:eastAsia="Times New Roman" w:hAnsi="Times New Roman" w:cs="Times New Roman"/>
          <w:sz w:val="24"/>
          <w:szCs w:val="24"/>
        </w:rPr>
        <w:fldChar w:fldCharType="begin"/>
      </w:r>
      <w:r w:rsidR="00CF1243">
        <w:rPr>
          <w:rFonts w:ascii="Times New Roman" w:eastAsia="Times New Roman" w:hAnsi="Times New Roman" w:cs="Times New Roman"/>
          <w:sz w:val="24"/>
          <w:szCs w:val="24"/>
        </w:rPr>
        <w:instrText xml:space="preserve"> ADDIN ZOTERO_ITEM CSL_CITATION {"citationID":"jp88ewUN","properties":{"formattedCitation":"(Do et al., 2018)","plainCitation":"(Do et al., 2018)","noteIndex":0},"citationItems":[{"id":2103,"uris":["http://zotero.org/users/3524663/items/US6M9MXL"],"uri":["http://zotero.org/users/3524663/items/US6M9MXL"],"itemData":{"id":2103,"type":"article-journal","abstract":"The TTD10 method is an empirical evolution of the constant heat dissipation method of Granier (1985). By contrast to Granier, it uses a transient heating of 10 minutes, and it can be applied to a single-needle probe (Do et al., 2011). This system saves energy and cost and reduces thermal interference due to heat storage and passive thermal gradients. However, the heating duration increases the time resolution of measurement, i.e., 20 min with cooling, and assumes a relative stability of the flow rate over 10 min. Hence the objective was to reduce the heating time and measurement cycle. Previous multi-media laboratory data with both dual-needle and single-needle probes were used to test a generic calibration with the maximum temperature taken at 5 min. A calibration with similar sensitivity and accuracy to TTD10 was obtained under two conditions. The first condition used the difference between the maximum temperature and an offset temperature taken at 30 s. The second defined a new thermal index called K2. This new TTD5 system with singleneedle probe enhances the previous advantages of low energy, low cost and simplicity of TTD method, well adapted to large sampling experiments.","container-title":"Acta Horticulturae","DOI":"10.17660/ActaHortic.2018.1222.31","ISSN":"0567-7572, 2406-6168","issue":"1222","language":"en","page":"149-154","source":"Crossref","title":"Towards reduced heating duration in the transient thermal dissipation system of sap flow measurements","author":[{"family":"Do","given":"F.C."},{"family":"Puangjumpa","given":"N."},{"family":"Rocheteau","given":"A."},{"family":"Duthoit","given":"M."},{"family":"Nhean","given":"S."},{"family":"Isarangkool Na Ayutthaya","given":"S."}],"issued":{"date-parts":[["2018",11]]}}}],"schema":"https://github.com/citation-style-language/schema/raw/master/csl-citation.json"} </w:instrText>
      </w:r>
      <w:r w:rsidR="00613AD3">
        <w:rPr>
          <w:rFonts w:ascii="Times New Roman" w:eastAsia="Times New Roman" w:hAnsi="Times New Roman" w:cs="Times New Roman"/>
          <w:sz w:val="24"/>
          <w:szCs w:val="24"/>
        </w:rPr>
        <w:fldChar w:fldCharType="separate"/>
      </w:r>
      <w:r w:rsidR="00CF1243" w:rsidRPr="00CF1243">
        <w:rPr>
          <w:rFonts w:ascii="Times New Roman" w:hAnsi="Times New Roman" w:cs="Times New Roman"/>
          <w:sz w:val="24"/>
        </w:rPr>
        <w:t xml:space="preserve">(Do et al., </w:t>
      </w:r>
      <w:r w:rsidR="00CF1243" w:rsidRPr="005D429B">
        <w:rPr>
          <w:rFonts w:ascii="Times New Roman" w:hAnsi="Times New Roman" w:cs="Times New Roman"/>
          <w:sz w:val="24"/>
          <w:rPrChange w:id="7" w:author="Алексей Ярославцев" w:date="2020-05-11T15:31:00Z">
            <w:rPr>
              <w:rFonts w:ascii="Times New Roman" w:hAnsi="Times New Roman" w:cs="Times New Roman"/>
              <w:sz w:val="24"/>
            </w:rPr>
          </w:rPrChange>
        </w:rPr>
        <w:t>2018</w:t>
      </w:r>
      <w:r w:rsidR="00CF1243" w:rsidRPr="00CF1243">
        <w:rPr>
          <w:rFonts w:ascii="Times New Roman" w:hAnsi="Times New Roman" w:cs="Times New Roman"/>
          <w:sz w:val="24"/>
        </w:rPr>
        <w:t>)</w:t>
      </w:r>
      <w:r w:rsidR="00613AD3">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2) the light transmission spectra through the canopy in 12 spectral bands</w:t>
      </w:r>
      <w:r w:rsidR="00625FA9">
        <w:rPr>
          <w:rFonts w:ascii="Times New Roman" w:eastAsia="Times New Roman" w:hAnsi="Times New Roman" w:cs="Times New Roman"/>
          <w:sz w:val="24"/>
          <w:szCs w:val="24"/>
        </w:rPr>
        <w:t xml:space="preserve"> , using 2 spectrometers (VIS and NIR)</w:t>
      </w:r>
      <w:r>
        <w:rPr>
          <w:rFonts w:ascii="Times New Roman" w:eastAsia="Times New Roman" w:hAnsi="Times New Roman" w:cs="Times New Roman"/>
          <w:sz w:val="24"/>
          <w:szCs w:val="24"/>
        </w:rPr>
        <w:t>, 3) diameter growth with an optical IR pulsed device, 4) Stem position and oscillation in 3 axis</w:t>
      </w:r>
      <w:r w:rsidR="00625FA9">
        <w:rPr>
          <w:rFonts w:ascii="Times New Roman" w:eastAsia="Times New Roman" w:hAnsi="Times New Roman" w:cs="Times New Roman"/>
          <w:sz w:val="24"/>
          <w:szCs w:val="24"/>
        </w:rPr>
        <w:t xml:space="preserve"> with an on board accelerometer</w:t>
      </w:r>
      <w:r>
        <w:rPr>
          <w:rFonts w:ascii="Times New Roman" w:eastAsia="Times New Roman" w:hAnsi="Times New Roman" w:cs="Times New Roman"/>
          <w:sz w:val="24"/>
          <w:szCs w:val="24"/>
        </w:rPr>
        <w:t>. In addition air temperature and humidity is recorded at the single tree level. Specification</w:t>
      </w:r>
      <w:r w:rsidR="001912A9">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are listed in Table </w:t>
      </w:r>
      <w:r w:rsidR="00E27D74">
        <w:rPr>
          <w:rFonts w:ascii="Times New Roman" w:eastAsia="Times New Roman" w:hAnsi="Times New Roman" w:cs="Times New Roman"/>
          <w:sz w:val="24"/>
          <w:szCs w:val="24"/>
        </w:rPr>
        <w:t>1</w:t>
      </w:r>
      <w:r>
        <w:rPr>
          <w:rFonts w:ascii="Times New Roman" w:eastAsia="Times New Roman" w:hAnsi="Times New Roman" w:cs="Times New Roman"/>
          <w:sz w:val="24"/>
          <w:szCs w:val="24"/>
        </w:rPr>
        <w:t>.</w:t>
      </w:r>
    </w:p>
    <w:p w14:paraId="7D193F70" w14:textId="77777777" w:rsidR="00DF007F" w:rsidRDefault="00DF007F" w:rsidP="00DF007F">
      <w:pPr>
        <w:spacing w:after="0"/>
        <w:ind w:firstLine="720"/>
        <w:jc w:val="right"/>
        <w:rPr>
          <w:rFonts w:ascii="Times New Roman" w:eastAsia="Times New Roman" w:hAnsi="Times New Roman" w:cs="Times New Roman"/>
          <w:sz w:val="24"/>
          <w:szCs w:val="24"/>
        </w:rPr>
      </w:pPr>
    </w:p>
    <w:p w14:paraId="7B5FB806" w14:textId="6D4745A0" w:rsidR="00364A09" w:rsidRDefault="00613AD3" w:rsidP="00DF007F">
      <w:pPr>
        <w:spacing w:after="0"/>
        <w:ind w:firstLine="72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w:t>
      </w:r>
      <w:r w:rsidR="00766E94">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Measured parameters according to TT+ specification. </w:t>
      </w:r>
    </w:p>
    <w:tbl>
      <w:tblPr>
        <w:tblStyle w:val="a6"/>
        <w:tblW w:w="8789" w:type="dxa"/>
        <w:jc w:val="center"/>
        <w:tblLook w:val="04A0" w:firstRow="1" w:lastRow="0" w:firstColumn="1" w:lastColumn="0" w:noHBand="0" w:noVBand="1"/>
      </w:tblPr>
      <w:tblGrid>
        <w:gridCol w:w="2725"/>
        <w:gridCol w:w="2726"/>
        <w:gridCol w:w="3338"/>
      </w:tblGrid>
      <w:tr w:rsidR="00364A09" w:rsidRPr="00613AD3" w14:paraId="136DF0A7" w14:textId="77777777" w:rsidTr="00134425">
        <w:trPr>
          <w:trHeight w:val="241"/>
          <w:jc w:val="center"/>
        </w:trPr>
        <w:tc>
          <w:tcPr>
            <w:tcW w:w="2725" w:type="dxa"/>
          </w:tcPr>
          <w:p w14:paraId="2223BF95" w14:textId="77777777" w:rsidR="00364A09" w:rsidRPr="00613AD3" w:rsidRDefault="00364A09" w:rsidP="00364A09">
            <w:pPr>
              <w:rPr>
                <w:rFonts w:ascii="Times New Roman" w:hAnsi="Times New Roman" w:cs="Times New Roman"/>
                <w:b/>
                <w:sz w:val="24"/>
                <w:szCs w:val="24"/>
              </w:rPr>
            </w:pPr>
            <w:r w:rsidRPr="00613AD3">
              <w:rPr>
                <w:rFonts w:ascii="Times New Roman" w:hAnsi="Times New Roman" w:cs="Times New Roman"/>
                <w:b/>
                <w:sz w:val="24"/>
                <w:szCs w:val="24"/>
              </w:rPr>
              <w:t>Sensor</w:t>
            </w:r>
          </w:p>
        </w:tc>
        <w:tc>
          <w:tcPr>
            <w:tcW w:w="2726" w:type="dxa"/>
          </w:tcPr>
          <w:p w14:paraId="50798547" w14:textId="77777777" w:rsidR="00364A09" w:rsidRPr="00613AD3" w:rsidRDefault="00364A09" w:rsidP="00364A09">
            <w:pPr>
              <w:rPr>
                <w:rFonts w:ascii="Times New Roman" w:hAnsi="Times New Roman" w:cs="Times New Roman"/>
                <w:b/>
                <w:sz w:val="24"/>
                <w:szCs w:val="24"/>
              </w:rPr>
            </w:pPr>
            <w:r w:rsidRPr="00613AD3">
              <w:rPr>
                <w:rFonts w:ascii="Times New Roman" w:hAnsi="Times New Roman" w:cs="Times New Roman"/>
                <w:b/>
                <w:sz w:val="24"/>
                <w:szCs w:val="24"/>
              </w:rPr>
              <w:t>Range</w:t>
            </w:r>
          </w:p>
        </w:tc>
        <w:tc>
          <w:tcPr>
            <w:tcW w:w="3338" w:type="dxa"/>
          </w:tcPr>
          <w:p w14:paraId="60FADFF0" w14:textId="77777777" w:rsidR="00364A09" w:rsidRPr="00613AD3" w:rsidRDefault="00364A09" w:rsidP="00364A09">
            <w:pPr>
              <w:rPr>
                <w:rFonts w:ascii="Times New Roman" w:hAnsi="Times New Roman" w:cs="Times New Roman"/>
                <w:b/>
                <w:sz w:val="24"/>
                <w:szCs w:val="24"/>
              </w:rPr>
            </w:pPr>
            <w:r w:rsidRPr="00613AD3">
              <w:rPr>
                <w:rFonts w:ascii="Times New Roman" w:hAnsi="Times New Roman" w:cs="Times New Roman"/>
                <w:b/>
                <w:sz w:val="24"/>
                <w:szCs w:val="24"/>
              </w:rPr>
              <w:t>Accuracy</w:t>
            </w:r>
          </w:p>
        </w:tc>
      </w:tr>
      <w:tr w:rsidR="00364A09" w:rsidRPr="00613AD3" w14:paraId="3DB1783D" w14:textId="77777777" w:rsidTr="00134425">
        <w:trPr>
          <w:trHeight w:val="260"/>
          <w:jc w:val="center"/>
        </w:trPr>
        <w:tc>
          <w:tcPr>
            <w:tcW w:w="2725" w:type="dxa"/>
          </w:tcPr>
          <w:p w14:paraId="7BB5F0CF" w14:textId="77777777" w:rsidR="00364A09" w:rsidRPr="00613AD3" w:rsidRDefault="00364A09" w:rsidP="00364A09">
            <w:pPr>
              <w:rPr>
                <w:rFonts w:ascii="Times New Roman" w:hAnsi="Times New Roman" w:cs="Times New Roman"/>
                <w:sz w:val="24"/>
                <w:szCs w:val="24"/>
              </w:rPr>
            </w:pPr>
            <w:r w:rsidRPr="00613AD3">
              <w:rPr>
                <w:rFonts w:ascii="Times New Roman" w:hAnsi="Times New Roman" w:cs="Times New Roman"/>
                <w:sz w:val="24"/>
                <w:szCs w:val="24"/>
              </w:rPr>
              <w:t>Accelerometer</w:t>
            </w:r>
          </w:p>
        </w:tc>
        <w:tc>
          <w:tcPr>
            <w:tcW w:w="2726" w:type="dxa"/>
          </w:tcPr>
          <w:p w14:paraId="0DE4339B" w14:textId="77777777" w:rsidR="00364A09" w:rsidRPr="00613AD3" w:rsidRDefault="00364A09" w:rsidP="00364A09">
            <w:pPr>
              <w:rPr>
                <w:rFonts w:ascii="Times New Roman" w:hAnsi="Times New Roman" w:cs="Times New Roman"/>
                <w:sz w:val="24"/>
                <w:szCs w:val="24"/>
              </w:rPr>
            </w:pPr>
            <w:r w:rsidRPr="00613AD3">
              <w:rPr>
                <w:rFonts w:ascii="Times New Roman" w:hAnsi="Times New Roman" w:cs="Times New Roman"/>
                <w:sz w:val="24"/>
                <w:szCs w:val="24"/>
              </w:rPr>
              <w:t>0-360° (0-8g)</w:t>
            </w:r>
          </w:p>
        </w:tc>
        <w:tc>
          <w:tcPr>
            <w:tcW w:w="3338" w:type="dxa"/>
          </w:tcPr>
          <w:p w14:paraId="069C8546" w14:textId="77777777" w:rsidR="00364A09" w:rsidRPr="00613AD3" w:rsidRDefault="00364A09" w:rsidP="00364A09">
            <w:pPr>
              <w:rPr>
                <w:rFonts w:ascii="Times New Roman" w:hAnsi="Times New Roman" w:cs="Times New Roman"/>
                <w:sz w:val="24"/>
                <w:szCs w:val="24"/>
              </w:rPr>
            </w:pPr>
            <w:r w:rsidRPr="00613AD3">
              <w:rPr>
                <w:rFonts w:ascii="Times New Roman" w:hAnsi="Times New Roman" w:cs="Times New Roman"/>
                <w:sz w:val="24"/>
                <w:szCs w:val="24"/>
              </w:rPr>
              <w:sym w:font="Symbol" w:char="F0B1"/>
            </w:r>
            <w:r w:rsidRPr="00613AD3">
              <w:rPr>
                <w:rFonts w:ascii="Times New Roman" w:hAnsi="Times New Roman" w:cs="Times New Roman"/>
                <w:sz w:val="24"/>
                <w:szCs w:val="24"/>
              </w:rPr>
              <w:t xml:space="preserve"> 0.01°</w:t>
            </w:r>
          </w:p>
        </w:tc>
      </w:tr>
      <w:tr w:rsidR="00364A09" w:rsidRPr="00613AD3" w14:paraId="03772E82" w14:textId="77777777" w:rsidTr="00134425">
        <w:trPr>
          <w:trHeight w:val="483"/>
          <w:jc w:val="center"/>
        </w:trPr>
        <w:tc>
          <w:tcPr>
            <w:tcW w:w="2725" w:type="dxa"/>
          </w:tcPr>
          <w:p w14:paraId="5C5EA3A2" w14:textId="77777777" w:rsidR="00364A09" w:rsidRPr="00613AD3" w:rsidRDefault="00364A09" w:rsidP="00364A09">
            <w:pPr>
              <w:rPr>
                <w:rFonts w:ascii="Times New Roman" w:hAnsi="Times New Roman" w:cs="Times New Roman"/>
                <w:sz w:val="24"/>
                <w:szCs w:val="24"/>
              </w:rPr>
            </w:pPr>
            <w:r w:rsidRPr="00613AD3">
              <w:rPr>
                <w:rFonts w:ascii="Times New Roman" w:hAnsi="Times New Roman" w:cs="Times New Roman"/>
                <w:sz w:val="24"/>
                <w:szCs w:val="24"/>
              </w:rPr>
              <w:t>Diameter growth sensor</w:t>
            </w:r>
          </w:p>
        </w:tc>
        <w:tc>
          <w:tcPr>
            <w:tcW w:w="2726" w:type="dxa"/>
          </w:tcPr>
          <w:p w14:paraId="35B87823" w14:textId="77777777" w:rsidR="00364A09" w:rsidRPr="00613AD3" w:rsidRDefault="00364A09" w:rsidP="00364A09">
            <w:pPr>
              <w:rPr>
                <w:rFonts w:ascii="Times New Roman" w:hAnsi="Times New Roman" w:cs="Times New Roman"/>
                <w:sz w:val="24"/>
                <w:szCs w:val="24"/>
              </w:rPr>
            </w:pPr>
            <w:r w:rsidRPr="00613AD3">
              <w:rPr>
                <w:rFonts w:ascii="Times New Roman" w:hAnsi="Times New Roman" w:cs="Times New Roman"/>
                <w:sz w:val="24"/>
                <w:szCs w:val="24"/>
              </w:rPr>
              <w:t>0-1 cm</w:t>
            </w:r>
          </w:p>
        </w:tc>
        <w:tc>
          <w:tcPr>
            <w:tcW w:w="3338" w:type="dxa"/>
          </w:tcPr>
          <w:p w14:paraId="00E59AFB" w14:textId="77777777" w:rsidR="00364A09" w:rsidRPr="00613AD3" w:rsidRDefault="00364A09" w:rsidP="00364A09">
            <w:pPr>
              <w:rPr>
                <w:rFonts w:ascii="Times New Roman" w:hAnsi="Times New Roman" w:cs="Times New Roman"/>
                <w:sz w:val="24"/>
                <w:szCs w:val="24"/>
              </w:rPr>
            </w:pPr>
            <w:r w:rsidRPr="00613AD3">
              <w:rPr>
                <w:rFonts w:ascii="Times New Roman" w:hAnsi="Times New Roman" w:cs="Times New Roman"/>
                <w:sz w:val="24"/>
                <w:szCs w:val="24"/>
              </w:rPr>
              <w:sym w:font="Symbol" w:char="F0B1"/>
            </w:r>
            <w:r w:rsidRPr="00613AD3">
              <w:rPr>
                <w:rFonts w:ascii="Times New Roman" w:hAnsi="Times New Roman" w:cs="Times New Roman"/>
                <w:sz w:val="24"/>
                <w:szCs w:val="24"/>
              </w:rPr>
              <w:t xml:space="preserve">200 </w:t>
            </w:r>
            <w:commentRangeStart w:id="8"/>
            <w:r w:rsidRPr="00613AD3">
              <w:rPr>
                <w:rFonts w:ascii="Times New Roman" w:hAnsi="Times New Roman" w:cs="Times New Roman"/>
                <w:sz w:val="24"/>
                <w:szCs w:val="24"/>
              </w:rPr>
              <w:t></w:t>
            </w:r>
            <w:commentRangeEnd w:id="8"/>
            <w:r w:rsidR="002F32B4">
              <w:rPr>
                <w:rStyle w:val="a7"/>
              </w:rPr>
              <w:commentReference w:id="8"/>
            </w:r>
          </w:p>
        </w:tc>
      </w:tr>
      <w:tr w:rsidR="00364A09" w:rsidRPr="00613AD3" w14:paraId="1375B106" w14:textId="77777777" w:rsidTr="00134425">
        <w:trPr>
          <w:trHeight w:val="260"/>
          <w:jc w:val="center"/>
        </w:trPr>
        <w:tc>
          <w:tcPr>
            <w:tcW w:w="2725" w:type="dxa"/>
          </w:tcPr>
          <w:p w14:paraId="0E3FE1DC" w14:textId="77777777" w:rsidR="00364A09" w:rsidRPr="00613AD3" w:rsidRDefault="00364A09" w:rsidP="00364A09">
            <w:pPr>
              <w:rPr>
                <w:rFonts w:ascii="Times New Roman" w:hAnsi="Times New Roman" w:cs="Times New Roman"/>
                <w:sz w:val="24"/>
                <w:szCs w:val="24"/>
              </w:rPr>
            </w:pPr>
            <w:r w:rsidRPr="00613AD3">
              <w:rPr>
                <w:rFonts w:ascii="Times New Roman" w:hAnsi="Times New Roman" w:cs="Times New Roman"/>
                <w:sz w:val="24"/>
                <w:szCs w:val="24"/>
              </w:rPr>
              <w:t xml:space="preserve">Temperature probes </w:t>
            </w:r>
          </w:p>
        </w:tc>
        <w:tc>
          <w:tcPr>
            <w:tcW w:w="2726" w:type="dxa"/>
          </w:tcPr>
          <w:p w14:paraId="43C86F79" w14:textId="77777777" w:rsidR="00364A09" w:rsidRPr="00613AD3" w:rsidRDefault="00364A09" w:rsidP="00364A09">
            <w:pPr>
              <w:rPr>
                <w:rFonts w:ascii="Times New Roman" w:hAnsi="Times New Roman" w:cs="Times New Roman"/>
                <w:sz w:val="24"/>
                <w:szCs w:val="24"/>
              </w:rPr>
            </w:pPr>
            <w:r w:rsidRPr="00613AD3">
              <w:rPr>
                <w:rFonts w:ascii="Times New Roman" w:hAnsi="Times New Roman" w:cs="Times New Roman"/>
                <w:sz w:val="24"/>
                <w:szCs w:val="24"/>
              </w:rPr>
              <w:t>-40 ÷ +40 °C</w:t>
            </w:r>
          </w:p>
        </w:tc>
        <w:tc>
          <w:tcPr>
            <w:tcW w:w="3338" w:type="dxa"/>
          </w:tcPr>
          <w:p w14:paraId="7B695884" w14:textId="77777777" w:rsidR="00364A09" w:rsidRPr="00613AD3" w:rsidRDefault="00364A09" w:rsidP="00364A09">
            <w:pPr>
              <w:rPr>
                <w:rFonts w:ascii="Times New Roman" w:hAnsi="Times New Roman" w:cs="Times New Roman"/>
                <w:sz w:val="24"/>
                <w:szCs w:val="24"/>
              </w:rPr>
            </w:pPr>
            <w:r w:rsidRPr="00613AD3">
              <w:rPr>
                <w:rFonts w:ascii="Times New Roman" w:hAnsi="Times New Roman" w:cs="Times New Roman"/>
                <w:sz w:val="24"/>
                <w:szCs w:val="24"/>
              </w:rPr>
              <w:sym w:font="Symbol" w:char="F0B1"/>
            </w:r>
            <w:r w:rsidRPr="00613AD3">
              <w:rPr>
                <w:rFonts w:ascii="Times New Roman" w:hAnsi="Times New Roman" w:cs="Times New Roman"/>
                <w:sz w:val="24"/>
                <w:szCs w:val="24"/>
              </w:rPr>
              <w:t>0.1 °C</w:t>
            </w:r>
          </w:p>
        </w:tc>
      </w:tr>
      <w:tr w:rsidR="00364A09" w:rsidRPr="00613AD3" w14:paraId="0528A706" w14:textId="77777777" w:rsidTr="00134425">
        <w:trPr>
          <w:trHeight w:val="260"/>
          <w:jc w:val="center"/>
        </w:trPr>
        <w:tc>
          <w:tcPr>
            <w:tcW w:w="2725" w:type="dxa"/>
          </w:tcPr>
          <w:p w14:paraId="2514EA67" w14:textId="77777777" w:rsidR="00364A09" w:rsidRPr="00613AD3" w:rsidRDefault="00364A09" w:rsidP="00364A09">
            <w:pPr>
              <w:rPr>
                <w:rFonts w:ascii="Times New Roman" w:hAnsi="Times New Roman" w:cs="Times New Roman"/>
                <w:sz w:val="24"/>
                <w:szCs w:val="24"/>
              </w:rPr>
            </w:pPr>
            <w:r w:rsidRPr="00613AD3">
              <w:rPr>
                <w:rFonts w:ascii="Times New Roman" w:hAnsi="Times New Roman" w:cs="Times New Roman"/>
                <w:sz w:val="24"/>
                <w:szCs w:val="24"/>
              </w:rPr>
              <w:t xml:space="preserve">Stem humidity probe </w:t>
            </w:r>
          </w:p>
        </w:tc>
        <w:tc>
          <w:tcPr>
            <w:tcW w:w="2726" w:type="dxa"/>
          </w:tcPr>
          <w:p w14:paraId="2E71463D" w14:textId="77777777" w:rsidR="00364A09" w:rsidRPr="00613AD3" w:rsidRDefault="00364A09" w:rsidP="00364A09">
            <w:pPr>
              <w:rPr>
                <w:rFonts w:ascii="Times New Roman" w:hAnsi="Times New Roman" w:cs="Times New Roman"/>
                <w:sz w:val="24"/>
                <w:szCs w:val="24"/>
              </w:rPr>
            </w:pPr>
            <w:r w:rsidRPr="00613AD3">
              <w:rPr>
                <w:rFonts w:ascii="Times New Roman" w:hAnsi="Times New Roman" w:cs="Times New Roman"/>
                <w:sz w:val="24"/>
                <w:szCs w:val="24"/>
              </w:rPr>
              <w:t>0 – 100%</w:t>
            </w:r>
          </w:p>
        </w:tc>
        <w:tc>
          <w:tcPr>
            <w:tcW w:w="3338" w:type="dxa"/>
          </w:tcPr>
          <w:p w14:paraId="4AA05D50" w14:textId="77777777" w:rsidR="00364A09" w:rsidRPr="00613AD3" w:rsidRDefault="00364A09" w:rsidP="00364A09">
            <w:pPr>
              <w:rPr>
                <w:rFonts w:ascii="Times New Roman" w:hAnsi="Times New Roman" w:cs="Times New Roman"/>
                <w:sz w:val="24"/>
                <w:szCs w:val="24"/>
              </w:rPr>
            </w:pPr>
            <w:r w:rsidRPr="00613AD3">
              <w:rPr>
                <w:rFonts w:ascii="Times New Roman" w:hAnsi="Times New Roman" w:cs="Times New Roman"/>
                <w:sz w:val="24"/>
                <w:szCs w:val="24"/>
              </w:rPr>
              <w:sym w:font="Symbol" w:char="F0B1"/>
            </w:r>
            <w:r w:rsidRPr="00613AD3">
              <w:rPr>
                <w:rFonts w:ascii="Times New Roman" w:hAnsi="Times New Roman" w:cs="Times New Roman"/>
                <w:sz w:val="24"/>
                <w:szCs w:val="24"/>
              </w:rPr>
              <w:t xml:space="preserve"> 2% v/v</w:t>
            </w:r>
          </w:p>
        </w:tc>
      </w:tr>
      <w:tr w:rsidR="00364A09" w:rsidRPr="00613AD3" w14:paraId="026CA47B" w14:textId="77777777" w:rsidTr="00134425">
        <w:trPr>
          <w:trHeight w:val="1041"/>
          <w:jc w:val="center"/>
        </w:trPr>
        <w:tc>
          <w:tcPr>
            <w:tcW w:w="2725" w:type="dxa"/>
          </w:tcPr>
          <w:p w14:paraId="039C464F" w14:textId="77777777" w:rsidR="00364A09" w:rsidRPr="00613AD3" w:rsidRDefault="00364A09" w:rsidP="00364A09">
            <w:pPr>
              <w:rPr>
                <w:rFonts w:ascii="Times New Roman" w:hAnsi="Times New Roman" w:cs="Times New Roman"/>
                <w:sz w:val="24"/>
                <w:szCs w:val="24"/>
              </w:rPr>
            </w:pPr>
            <w:r w:rsidRPr="00613AD3">
              <w:rPr>
                <w:rFonts w:ascii="Times New Roman" w:hAnsi="Times New Roman" w:cs="Times New Roman"/>
                <w:sz w:val="24"/>
                <w:szCs w:val="24"/>
              </w:rPr>
              <w:t>Visible Spectrometer</w:t>
            </w:r>
          </w:p>
        </w:tc>
        <w:tc>
          <w:tcPr>
            <w:tcW w:w="2726" w:type="dxa"/>
          </w:tcPr>
          <w:p w14:paraId="1D41EFDC" w14:textId="77777777" w:rsidR="00364A09" w:rsidRPr="00613AD3" w:rsidRDefault="00364A09" w:rsidP="00364A09">
            <w:pPr>
              <w:rPr>
                <w:rFonts w:ascii="Times New Roman" w:hAnsi="Times New Roman" w:cs="Times New Roman"/>
                <w:sz w:val="24"/>
                <w:szCs w:val="24"/>
              </w:rPr>
            </w:pPr>
            <w:r w:rsidRPr="00613AD3">
              <w:rPr>
                <w:rFonts w:ascii="Times New Roman" w:hAnsi="Times New Roman" w:cs="Times New Roman"/>
                <w:sz w:val="24"/>
                <w:szCs w:val="24"/>
              </w:rPr>
              <w:t>400-700 nm</w:t>
            </w:r>
          </w:p>
        </w:tc>
        <w:tc>
          <w:tcPr>
            <w:tcW w:w="3338" w:type="dxa"/>
          </w:tcPr>
          <w:p w14:paraId="059B9661" w14:textId="77777777" w:rsidR="00364A09" w:rsidRPr="00613AD3" w:rsidRDefault="00364A09" w:rsidP="00364A09">
            <w:pPr>
              <w:rPr>
                <w:rFonts w:ascii="Times New Roman" w:hAnsi="Times New Roman" w:cs="Times New Roman"/>
                <w:sz w:val="24"/>
                <w:szCs w:val="24"/>
              </w:rPr>
            </w:pPr>
            <w:r w:rsidRPr="00613AD3">
              <w:rPr>
                <w:rFonts w:ascii="Times New Roman" w:hAnsi="Times New Roman" w:cs="Times New Roman"/>
                <w:sz w:val="24"/>
                <w:szCs w:val="24"/>
              </w:rPr>
              <w:sym w:font="Symbol" w:char="F0B1"/>
            </w:r>
            <w:r w:rsidRPr="00613AD3">
              <w:rPr>
                <w:rFonts w:ascii="Times New Roman" w:hAnsi="Times New Roman" w:cs="Times New Roman"/>
                <w:sz w:val="24"/>
                <w:szCs w:val="24"/>
              </w:rPr>
              <w:t xml:space="preserve"> 5 nm </w:t>
            </w:r>
            <w:r w:rsidRPr="00613AD3">
              <w:rPr>
                <w:rFonts w:ascii="Times New Roman" w:hAnsi="Times New Roman" w:cs="Times New Roman"/>
                <w:sz w:val="24"/>
                <w:szCs w:val="24"/>
              </w:rPr>
              <w:t xml:space="preserve">peak </w:t>
            </w:r>
          </w:p>
          <w:p w14:paraId="3CE4B758" w14:textId="77777777" w:rsidR="00364A09" w:rsidRPr="00613AD3" w:rsidRDefault="00364A09" w:rsidP="00364A09">
            <w:pPr>
              <w:rPr>
                <w:rFonts w:ascii="Times New Roman" w:hAnsi="Times New Roman" w:cs="Times New Roman"/>
                <w:sz w:val="24"/>
                <w:szCs w:val="24"/>
              </w:rPr>
            </w:pPr>
            <w:r w:rsidRPr="00613AD3">
              <w:rPr>
                <w:rFonts w:ascii="Times New Roman" w:hAnsi="Times New Roman" w:cs="Times New Roman"/>
                <w:sz w:val="24"/>
                <w:szCs w:val="24"/>
              </w:rPr>
              <w:sym w:font="Symbol" w:char="F0B1"/>
            </w:r>
            <w:r w:rsidRPr="00613AD3">
              <w:rPr>
                <w:rFonts w:ascii="Times New Roman" w:hAnsi="Times New Roman" w:cs="Times New Roman"/>
                <w:sz w:val="24"/>
                <w:szCs w:val="24"/>
              </w:rPr>
              <w:t xml:space="preserve"> 20 </w:t>
            </w:r>
            <w:proofErr w:type="spellStart"/>
            <w:r w:rsidRPr="00613AD3">
              <w:rPr>
                <w:rFonts w:ascii="Times New Roman" w:hAnsi="Times New Roman" w:cs="Times New Roman"/>
                <w:sz w:val="24"/>
                <w:szCs w:val="24"/>
              </w:rPr>
              <w:t>nmHBW</w:t>
            </w:r>
            <w:proofErr w:type="spellEnd"/>
          </w:p>
          <w:p w14:paraId="2D5A75F9" w14:textId="77777777" w:rsidR="00364A09" w:rsidRPr="00613AD3" w:rsidRDefault="00364A09" w:rsidP="00364A09">
            <w:pPr>
              <w:rPr>
                <w:rFonts w:ascii="Times New Roman" w:hAnsi="Times New Roman" w:cs="Times New Roman"/>
                <w:sz w:val="24"/>
                <w:szCs w:val="24"/>
              </w:rPr>
            </w:pPr>
            <w:r w:rsidRPr="00613AD3">
              <w:rPr>
                <w:rFonts w:ascii="Times New Roman" w:hAnsi="Times New Roman" w:cs="Times New Roman"/>
                <w:sz w:val="24"/>
                <w:szCs w:val="24"/>
              </w:rPr>
              <w:t>(450,500,550,570,600,650 nm)</w:t>
            </w:r>
          </w:p>
        </w:tc>
      </w:tr>
      <w:tr w:rsidR="00364A09" w:rsidRPr="00613AD3" w14:paraId="763D62DC" w14:textId="77777777" w:rsidTr="00134425">
        <w:trPr>
          <w:trHeight w:val="483"/>
          <w:jc w:val="center"/>
        </w:trPr>
        <w:tc>
          <w:tcPr>
            <w:tcW w:w="2725" w:type="dxa"/>
          </w:tcPr>
          <w:p w14:paraId="1CEEC00D" w14:textId="77777777" w:rsidR="00364A09" w:rsidRPr="00613AD3" w:rsidRDefault="00364A09" w:rsidP="00364A09">
            <w:pPr>
              <w:rPr>
                <w:rFonts w:ascii="Times New Roman" w:hAnsi="Times New Roman" w:cs="Times New Roman"/>
                <w:sz w:val="24"/>
                <w:szCs w:val="24"/>
              </w:rPr>
            </w:pPr>
            <w:r w:rsidRPr="00613AD3">
              <w:rPr>
                <w:rFonts w:ascii="Times New Roman" w:hAnsi="Times New Roman" w:cs="Times New Roman"/>
                <w:sz w:val="24"/>
                <w:szCs w:val="24"/>
              </w:rPr>
              <w:t>Near-Infrared Spectrometer</w:t>
            </w:r>
          </w:p>
        </w:tc>
        <w:tc>
          <w:tcPr>
            <w:tcW w:w="2726" w:type="dxa"/>
          </w:tcPr>
          <w:p w14:paraId="0E4A8380" w14:textId="77777777" w:rsidR="00364A09" w:rsidRPr="00613AD3" w:rsidRDefault="00364A09" w:rsidP="00364A09">
            <w:pPr>
              <w:rPr>
                <w:rFonts w:ascii="Times New Roman" w:hAnsi="Times New Roman" w:cs="Times New Roman"/>
                <w:sz w:val="24"/>
                <w:szCs w:val="24"/>
              </w:rPr>
            </w:pPr>
            <w:r w:rsidRPr="00613AD3">
              <w:rPr>
                <w:rFonts w:ascii="Times New Roman" w:hAnsi="Times New Roman" w:cs="Times New Roman"/>
                <w:sz w:val="24"/>
                <w:szCs w:val="24"/>
              </w:rPr>
              <w:t>700- 900 nm</w:t>
            </w:r>
          </w:p>
        </w:tc>
        <w:tc>
          <w:tcPr>
            <w:tcW w:w="3338" w:type="dxa"/>
          </w:tcPr>
          <w:p w14:paraId="5BA388A2" w14:textId="77777777" w:rsidR="00364A09" w:rsidRPr="00613AD3" w:rsidRDefault="00364A09" w:rsidP="00364A09">
            <w:pPr>
              <w:rPr>
                <w:rFonts w:ascii="Times New Roman" w:hAnsi="Times New Roman" w:cs="Times New Roman"/>
                <w:sz w:val="24"/>
                <w:szCs w:val="24"/>
              </w:rPr>
            </w:pPr>
            <w:r w:rsidRPr="00613AD3">
              <w:rPr>
                <w:rFonts w:ascii="Times New Roman" w:hAnsi="Times New Roman" w:cs="Times New Roman"/>
                <w:sz w:val="24"/>
                <w:szCs w:val="24"/>
              </w:rPr>
              <w:sym w:font="Symbol" w:char="F0B1"/>
            </w:r>
            <w:r w:rsidRPr="00613AD3">
              <w:rPr>
                <w:rFonts w:ascii="Times New Roman" w:hAnsi="Times New Roman" w:cs="Times New Roman"/>
                <w:sz w:val="24"/>
                <w:szCs w:val="24"/>
              </w:rPr>
              <w:t xml:space="preserve"> 5 nm </w:t>
            </w:r>
            <w:r w:rsidRPr="00613AD3">
              <w:rPr>
                <w:rFonts w:ascii="Times New Roman" w:hAnsi="Times New Roman" w:cs="Times New Roman"/>
                <w:sz w:val="24"/>
                <w:szCs w:val="24"/>
              </w:rPr>
              <w:t xml:space="preserve">peak </w:t>
            </w:r>
          </w:p>
          <w:p w14:paraId="2BBDA577" w14:textId="77777777" w:rsidR="00364A09" w:rsidRPr="00613AD3" w:rsidRDefault="00364A09" w:rsidP="00364A09">
            <w:pPr>
              <w:rPr>
                <w:rFonts w:ascii="Times New Roman" w:hAnsi="Times New Roman" w:cs="Times New Roman"/>
                <w:sz w:val="24"/>
                <w:szCs w:val="24"/>
              </w:rPr>
            </w:pPr>
            <w:r w:rsidRPr="00613AD3">
              <w:rPr>
                <w:rFonts w:ascii="Times New Roman" w:hAnsi="Times New Roman" w:cs="Times New Roman"/>
                <w:sz w:val="24"/>
                <w:szCs w:val="24"/>
              </w:rPr>
              <w:sym w:font="Symbol" w:char="F0B1"/>
            </w:r>
            <w:r w:rsidRPr="00613AD3">
              <w:rPr>
                <w:rFonts w:ascii="Times New Roman" w:hAnsi="Times New Roman" w:cs="Times New Roman"/>
                <w:sz w:val="24"/>
                <w:szCs w:val="24"/>
              </w:rPr>
              <w:t xml:space="preserve"> 10 </w:t>
            </w:r>
            <w:proofErr w:type="spellStart"/>
            <w:r w:rsidRPr="00613AD3">
              <w:rPr>
                <w:rFonts w:ascii="Times New Roman" w:hAnsi="Times New Roman" w:cs="Times New Roman"/>
                <w:sz w:val="24"/>
                <w:szCs w:val="24"/>
              </w:rPr>
              <w:t>nmHBW</w:t>
            </w:r>
            <w:proofErr w:type="spellEnd"/>
          </w:p>
          <w:p w14:paraId="25818E50" w14:textId="77777777" w:rsidR="00364A09" w:rsidRPr="00613AD3" w:rsidRDefault="00364A09" w:rsidP="00364A09">
            <w:pPr>
              <w:rPr>
                <w:rFonts w:ascii="Times New Roman" w:hAnsi="Times New Roman" w:cs="Times New Roman"/>
                <w:sz w:val="24"/>
                <w:szCs w:val="24"/>
              </w:rPr>
            </w:pPr>
            <w:r w:rsidRPr="00613AD3">
              <w:rPr>
                <w:rFonts w:ascii="Times New Roman" w:hAnsi="Times New Roman" w:cs="Times New Roman"/>
                <w:sz w:val="24"/>
                <w:szCs w:val="24"/>
              </w:rPr>
              <w:t>(610,680,730,760,810,860 nm)</w:t>
            </w:r>
          </w:p>
        </w:tc>
      </w:tr>
      <w:tr w:rsidR="00364A09" w:rsidRPr="00613AD3" w14:paraId="5B77A5FA" w14:textId="77777777" w:rsidTr="00134425">
        <w:trPr>
          <w:trHeight w:val="539"/>
          <w:jc w:val="center"/>
        </w:trPr>
        <w:tc>
          <w:tcPr>
            <w:tcW w:w="2725" w:type="dxa"/>
          </w:tcPr>
          <w:p w14:paraId="2C067CEC" w14:textId="77777777" w:rsidR="00364A09" w:rsidRPr="00613AD3" w:rsidRDefault="00364A09" w:rsidP="00364A09">
            <w:pPr>
              <w:rPr>
                <w:rFonts w:ascii="Times New Roman" w:hAnsi="Times New Roman" w:cs="Times New Roman"/>
                <w:sz w:val="24"/>
                <w:szCs w:val="24"/>
              </w:rPr>
            </w:pPr>
            <w:r w:rsidRPr="00613AD3">
              <w:rPr>
                <w:rFonts w:ascii="Times New Roman" w:hAnsi="Times New Roman" w:cs="Times New Roman"/>
                <w:sz w:val="24"/>
                <w:szCs w:val="24"/>
              </w:rPr>
              <w:t>Air and humidity sensor</w:t>
            </w:r>
          </w:p>
        </w:tc>
        <w:tc>
          <w:tcPr>
            <w:tcW w:w="2726" w:type="dxa"/>
          </w:tcPr>
          <w:p w14:paraId="0FF32BE6" w14:textId="77777777" w:rsidR="00364A09" w:rsidRPr="00613AD3" w:rsidRDefault="00364A09" w:rsidP="00364A09">
            <w:pPr>
              <w:rPr>
                <w:rFonts w:ascii="Times New Roman" w:hAnsi="Times New Roman" w:cs="Times New Roman"/>
                <w:sz w:val="24"/>
                <w:szCs w:val="24"/>
              </w:rPr>
            </w:pPr>
            <w:r w:rsidRPr="00613AD3">
              <w:rPr>
                <w:rFonts w:ascii="Times New Roman" w:hAnsi="Times New Roman" w:cs="Times New Roman"/>
                <w:sz w:val="24"/>
                <w:szCs w:val="24"/>
              </w:rPr>
              <w:t>-10 ÷ +85</w:t>
            </w:r>
          </w:p>
          <w:p w14:paraId="7EE7D8F0" w14:textId="77777777" w:rsidR="00364A09" w:rsidRPr="00613AD3" w:rsidRDefault="00364A09" w:rsidP="00364A09">
            <w:pPr>
              <w:rPr>
                <w:rFonts w:ascii="Times New Roman" w:hAnsi="Times New Roman" w:cs="Times New Roman"/>
                <w:sz w:val="24"/>
                <w:szCs w:val="24"/>
              </w:rPr>
            </w:pPr>
            <w:r w:rsidRPr="00613AD3">
              <w:rPr>
                <w:rFonts w:ascii="Times New Roman" w:hAnsi="Times New Roman" w:cs="Times New Roman"/>
                <w:sz w:val="24"/>
                <w:szCs w:val="24"/>
              </w:rPr>
              <w:t>0-100%</w:t>
            </w:r>
          </w:p>
        </w:tc>
        <w:tc>
          <w:tcPr>
            <w:tcW w:w="3338" w:type="dxa"/>
          </w:tcPr>
          <w:p w14:paraId="1F7A6CD8" w14:textId="77777777" w:rsidR="00364A09" w:rsidRPr="00613AD3" w:rsidRDefault="00364A09" w:rsidP="00364A09">
            <w:pPr>
              <w:rPr>
                <w:rFonts w:ascii="Times New Roman" w:hAnsi="Times New Roman" w:cs="Times New Roman"/>
                <w:sz w:val="24"/>
                <w:szCs w:val="24"/>
              </w:rPr>
            </w:pPr>
            <w:r w:rsidRPr="00613AD3">
              <w:rPr>
                <w:rFonts w:ascii="Times New Roman" w:hAnsi="Times New Roman" w:cs="Times New Roman"/>
                <w:sz w:val="24"/>
                <w:szCs w:val="24"/>
              </w:rPr>
              <w:sym w:font="Symbol" w:char="F0B1"/>
            </w:r>
            <w:r w:rsidRPr="00613AD3">
              <w:rPr>
                <w:rFonts w:ascii="Times New Roman" w:hAnsi="Times New Roman" w:cs="Times New Roman"/>
                <w:sz w:val="24"/>
                <w:szCs w:val="24"/>
              </w:rPr>
              <w:t xml:space="preserve"> 0.5 °C</w:t>
            </w:r>
          </w:p>
          <w:p w14:paraId="36AE6579" w14:textId="77777777" w:rsidR="00364A09" w:rsidRPr="00613AD3" w:rsidRDefault="00364A09" w:rsidP="00364A09">
            <w:pPr>
              <w:rPr>
                <w:rFonts w:ascii="Times New Roman" w:hAnsi="Times New Roman" w:cs="Times New Roman"/>
                <w:sz w:val="24"/>
                <w:szCs w:val="24"/>
              </w:rPr>
            </w:pPr>
            <w:r w:rsidRPr="00613AD3">
              <w:rPr>
                <w:rFonts w:ascii="Times New Roman" w:hAnsi="Times New Roman" w:cs="Times New Roman"/>
                <w:sz w:val="24"/>
                <w:szCs w:val="24"/>
              </w:rPr>
              <w:sym w:font="Symbol" w:char="F0B1"/>
            </w:r>
            <w:r w:rsidRPr="00613AD3">
              <w:rPr>
                <w:rFonts w:ascii="Times New Roman" w:hAnsi="Times New Roman" w:cs="Times New Roman"/>
                <w:sz w:val="24"/>
                <w:szCs w:val="24"/>
              </w:rPr>
              <w:t xml:space="preserve"> 5%</w:t>
            </w:r>
          </w:p>
        </w:tc>
      </w:tr>
    </w:tbl>
    <w:p w14:paraId="3460B555" w14:textId="77777777" w:rsidR="00DF007F" w:rsidRDefault="00DF007F" w:rsidP="00DF007F">
      <w:pPr>
        <w:spacing w:after="0"/>
        <w:ind w:firstLine="720"/>
        <w:jc w:val="both"/>
        <w:rPr>
          <w:rFonts w:ascii="Times New Roman" w:eastAsia="Times New Roman" w:hAnsi="Times New Roman" w:cs="Times New Roman"/>
          <w:sz w:val="24"/>
          <w:szCs w:val="24"/>
        </w:rPr>
      </w:pPr>
    </w:p>
    <w:p w14:paraId="5D417CE1" w14:textId="77777777" w:rsidR="00DF007F" w:rsidRDefault="00DF007F" w:rsidP="00DF007F">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Pr="006C1541">
        <w:rPr>
          <w:rFonts w:ascii="Times New Roman" w:eastAsia="Times New Roman" w:hAnsi="Times New Roman" w:cs="Times New Roman"/>
          <w:sz w:val="24"/>
          <w:szCs w:val="24"/>
        </w:rPr>
        <w:t xml:space="preserve"> reference </w:t>
      </w:r>
      <w:r>
        <w:rPr>
          <w:rFonts w:ascii="Times New Roman" w:eastAsia="Times New Roman" w:hAnsi="Times New Roman" w:cs="Times New Roman"/>
          <w:sz w:val="24"/>
          <w:szCs w:val="24"/>
        </w:rPr>
        <w:t xml:space="preserve">device </w:t>
      </w:r>
      <w:r w:rsidRPr="006C1541">
        <w:rPr>
          <w:rFonts w:ascii="Times New Roman" w:eastAsia="Times New Roman" w:hAnsi="Times New Roman" w:cs="Times New Roman"/>
          <w:sz w:val="24"/>
          <w:szCs w:val="24"/>
        </w:rPr>
        <w:t>TT</w:t>
      </w:r>
      <w:r>
        <w:rPr>
          <w:rFonts w:ascii="Times New Roman" w:eastAsia="Times New Roman" w:hAnsi="Times New Roman" w:cs="Times New Roman"/>
          <w:sz w:val="24"/>
          <w:szCs w:val="24"/>
        </w:rPr>
        <w:t>+</w:t>
      </w:r>
      <w:r w:rsidRPr="006C1541">
        <w:rPr>
          <w:rFonts w:ascii="Times New Roman" w:eastAsia="Times New Roman" w:hAnsi="Times New Roman" w:cs="Times New Roman"/>
          <w:sz w:val="24"/>
          <w:szCs w:val="24"/>
        </w:rPr>
        <w:t xml:space="preserve"> (TT-R) was mounted</w:t>
      </w:r>
      <w:r>
        <w:rPr>
          <w:rFonts w:ascii="Times New Roman" w:eastAsia="Times New Roman" w:hAnsi="Times New Roman" w:cs="Times New Roman"/>
          <w:sz w:val="24"/>
          <w:szCs w:val="24"/>
        </w:rPr>
        <w:t xml:space="preserve"> outside of the tree canopies to collect climate data and incoming solar radiation reference spectra. On individual trees, the devices were placed at a height of 3 m from the ground on the north side of the trunk and the solar powered batteries - on the south side (fig. 2). The 3 m height was chosen to reduce the risk of damage or theft of devices. All measurements were conducted from 01 July till 31 November with 1.</w:t>
      </w:r>
      <w:r w:rsidRPr="005F7742">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hour temporal resolution. </w:t>
      </w:r>
    </w:p>
    <w:p w14:paraId="53378405" w14:textId="4E4FBE66" w:rsidR="0019236A" w:rsidRDefault="0019236A" w:rsidP="0019236A">
      <w:pPr>
        <w:spacing w:after="0"/>
        <w:jc w:val="both"/>
        <w:rPr>
          <w:rFonts w:ascii="Times New Roman" w:eastAsia="Times New Roman" w:hAnsi="Times New Roman" w:cs="Times New Roman"/>
          <w:sz w:val="24"/>
          <w:szCs w:val="24"/>
        </w:rPr>
      </w:pPr>
      <w:r w:rsidRPr="0019236A">
        <w:rPr>
          <w:rFonts w:ascii="Times New Roman" w:eastAsia="Times New Roman" w:hAnsi="Times New Roman" w:cs="Times New Roman"/>
          <w:noProof/>
          <w:sz w:val="24"/>
          <w:szCs w:val="24"/>
        </w:rPr>
        <w:drawing>
          <wp:inline distT="0" distB="0" distL="0" distR="0" wp14:anchorId="3EB35C31" wp14:editId="33B7662A">
            <wp:extent cx="2948991" cy="3157268"/>
            <wp:effectExtent l="0" t="0" r="3810" b="508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948545" cy="3156791"/>
                    </a:xfrm>
                    <a:prstGeom prst="rect">
                      <a:avLst/>
                    </a:prstGeom>
                  </pic:spPr>
                </pic:pic>
              </a:graphicData>
            </a:graphic>
          </wp:inline>
        </w:drawing>
      </w:r>
      <w:r>
        <w:rPr>
          <w:rFonts w:ascii="Times New Roman" w:eastAsia="Times New Roman" w:hAnsi="Times New Roman" w:cs="Times New Roman"/>
          <w:noProof/>
          <w:sz w:val="24"/>
          <w:szCs w:val="24"/>
          <w:lang w:val="ru-RU"/>
        </w:rPr>
        <w:drawing>
          <wp:inline distT="0" distB="0" distL="0" distR="0" wp14:anchorId="7AC66B68" wp14:editId="2C2136B2">
            <wp:extent cx="3019246" cy="3156679"/>
            <wp:effectExtent l="0" t="0" r="0" b="57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22060" cy="3159621"/>
                    </a:xfrm>
                    <a:prstGeom prst="rect">
                      <a:avLst/>
                    </a:prstGeom>
                    <a:noFill/>
                  </pic:spPr>
                </pic:pic>
              </a:graphicData>
            </a:graphic>
          </wp:inline>
        </w:drawing>
      </w:r>
    </w:p>
    <w:p w14:paraId="13D09C45" w14:textId="3DA73FC5" w:rsidR="0019236A" w:rsidRDefault="00E27D74" w:rsidP="00364A09">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 Process of mounting TT+ on a tree and </w:t>
      </w:r>
      <w:r w:rsidR="00DF007F">
        <w:rPr>
          <w:rFonts w:ascii="Times New Roman" w:eastAsia="Times New Roman" w:hAnsi="Times New Roman" w:cs="Times New Roman"/>
          <w:sz w:val="24"/>
          <w:szCs w:val="24"/>
        </w:rPr>
        <w:t>its</w:t>
      </w:r>
      <w:r>
        <w:rPr>
          <w:rFonts w:ascii="Times New Roman" w:eastAsia="Times New Roman" w:hAnsi="Times New Roman" w:cs="Times New Roman"/>
          <w:sz w:val="24"/>
          <w:szCs w:val="24"/>
        </w:rPr>
        <w:t xml:space="preserve"> image.</w:t>
      </w:r>
    </w:p>
    <w:p w14:paraId="4ADB4A13" w14:textId="77777777" w:rsidR="00E27D74" w:rsidRDefault="00E27D74" w:rsidP="00364A09">
      <w:pPr>
        <w:spacing w:after="0"/>
        <w:ind w:firstLine="720"/>
        <w:jc w:val="both"/>
        <w:rPr>
          <w:rFonts w:ascii="Times New Roman" w:eastAsia="Times New Roman" w:hAnsi="Times New Roman" w:cs="Times New Roman"/>
          <w:sz w:val="24"/>
          <w:szCs w:val="24"/>
        </w:rPr>
      </w:pPr>
    </w:p>
    <w:p w14:paraId="77EB6D7F" w14:textId="77777777" w:rsidR="00613AD3" w:rsidRDefault="00613AD3" w:rsidP="00364A09">
      <w:pPr>
        <w:spacing w:after="0"/>
        <w:rPr>
          <w:rFonts w:ascii="Times New Roman" w:eastAsia="Times New Roman" w:hAnsi="Times New Roman" w:cs="Times New Roman"/>
          <w:sz w:val="24"/>
          <w:szCs w:val="24"/>
        </w:rPr>
      </w:pPr>
    </w:p>
    <w:p w14:paraId="5446307F" w14:textId="77777777" w:rsidR="00DF007F" w:rsidRDefault="00DF007F" w:rsidP="00364A09">
      <w:pPr>
        <w:spacing w:after="0"/>
        <w:rPr>
          <w:rFonts w:ascii="Times New Roman" w:eastAsia="Times New Roman" w:hAnsi="Times New Roman" w:cs="Times New Roman"/>
          <w:sz w:val="24"/>
          <w:szCs w:val="24"/>
        </w:rPr>
      </w:pPr>
    </w:p>
    <w:p w14:paraId="0708D942" w14:textId="0587279A" w:rsidR="00364A09" w:rsidRDefault="00364A09" w:rsidP="00364A09">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2.2. </w:t>
      </w:r>
      <w:r w:rsidR="00402807">
        <w:rPr>
          <w:rFonts w:ascii="Times New Roman" w:eastAsia="Times New Roman" w:hAnsi="Times New Roman" w:cs="Times New Roman"/>
          <w:sz w:val="24"/>
          <w:szCs w:val="24"/>
        </w:rPr>
        <w:t xml:space="preserve">Choice of </w:t>
      </w:r>
      <w:r>
        <w:rPr>
          <w:rFonts w:ascii="Times New Roman" w:eastAsia="Times New Roman" w:hAnsi="Times New Roman" w:cs="Times New Roman"/>
          <w:sz w:val="24"/>
          <w:szCs w:val="24"/>
        </w:rPr>
        <w:t xml:space="preserve">ES Indicators. </w:t>
      </w:r>
    </w:p>
    <w:p w14:paraId="79836E40" w14:textId="26C46221" w:rsidR="00364A09" w:rsidRDefault="00364A09" w:rsidP="00364A09">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There is a wide range of existing ES indicators, thus we have tried to choose from existed literature </w:t>
      </w:r>
      <w:r w:rsidR="00E05C4D">
        <w:rPr>
          <w:rFonts w:ascii="Times New Roman" w:eastAsia="Times New Roman" w:hAnsi="Times New Roman" w:cs="Times New Roman"/>
          <w:sz w:val="24"/>
          <w:szCs w:val="24"/>
        </w:rPr>
        <w:fldChar w:fldCharType="begin"/>
      </w:r>
      <w:r w:rsidR="00CF1243">
        <w:rPr>
          <w:rFonts w:ascii="Times New Roman" w:eastAsia="Times New Roman" w:hAnsi="Times New Roman" w:cs="Times New Roman"/>
          <w:sz w:val="24"/>
          <w:szCs w:val="24"/>
        </w:rPr>
        <w:instrText xml:space="preserve"> ADDIN ZOTERO_ITEM CSL_CITATION {"citationID":"MWEkr5N7","properties":{"formattedCitation":"(Andersson-Sk\\uc0\\u246{}ld et al., 2018; G\\uc0\\u243{}mez-Baggethun and Barton, 2013)","plainCitation":"(Andersson-Sköld et al., 2018; Gómez-Baggethun and Barton, 2013)","noteIndex":0},"citationItems":[{"id":1242,"uris":["http://zotero.org/users/3524663/items/CTXX9ZL3"],"uri":["http://zotero.org/users/3524663/items/CTXX9ZL3"],"itemData":{"id":1242,"type":"article-journal","abstract":"While technological progress has fostered the conception of an urban society that is increasingly decoupled from ecosystems, demands on natural capital and ecosystem services keep increasing steadily in our urbanized planet. Decoupling of cities from ecological systems can only occur locally and partially, thanks to the appropriation of vast areas of ecosystem services provision beyond the city boundaries. Conserving and restoring ecosystem services in urban areas can reduce the ecological footprints and the ecological debts of cities while enhancing resilience, health, and quality of life for their inhabitants. In this paper we synthesize knowledge and methods to classify and value ecosystem services for urban planning. First, we categorize important ecosystem services and disservices in urban areas. Second, we describe valuation languages (economic costs, socio‐cultural values, resilience) that capture distinct value dimensions of urban ecosystem services. Third, we identify analytical challenges for valuation to inform urban planning in the face of high heterogeneity and fragmentation characterizing urban ecosystems. The paper discusses various ways through which urban ecosystems services can enhance resilience and quality of life in cities and identiﬁes a range of economic costs and socio‐cultural impacts that can derive from their loss. We conclude by identifying knowledge gaps and challenges for the research agenda on ecosystem services provided in urban areas. © 2012 Elsevier B.V. All rights reserved.","container-title":"Ecological Economics","DOI":"10.1016/j.ecolecon.2012.08.019","ISSN":"09218009","language":"en","page":"235-245","source":"Crossref","title":"Classifying and valuing ecosystem services for urban planning","volume":"86","author":[{"family":"Gómez-Baggethun","given":"Erik"},{"family":"Barton","given":"David N."}],"issued":{"date-parts":[["2013",2]]}}},{"id":1659,"uris":["http://zotero.org/users/3524663/items/I7PLY4DJ"],"uri":["http://zotero.org/users/3524663/items/I7PLY4DJ"],"itemData":{"id":1659,"type":"article-journal","abstract":"Ongoing urban exploitation is increasing pressure to transform urban green spaces, while there is increasing awareness that greenery provides a range of important beneﬁts to city residents. In efforts to help resolve associated problems we have developed a framework for integrated assessments of ecosystem service (ES) beneﬁts and values provided by urban greenery, based on the ecosystem service cascade model. The aim is to provide a method for assessing the contribution to, and valuing, multiple ES provided by urban greenery that can be readily applied in routine planning processes. The framework is unique as it recognizes that an urban greenery comprises several components and functions that can contribute to multiple ecosystem services in one or more ways via different functional traits (e.g. foliage characteristics) for which readily measured indicators have been identiﬁed. The framework consists of ﬁve steps including compilation of an inventory of indicator; application of effectivity factors to rate indicators' effectiveness; estimation of effects; estimation of beneﬁts for each ES; estimation of the total ES value of the ecosystem. The framework was applied to assess ecosystem services provided by trees, shrubs, herbs, birds, and bees, in green areas spanning an urban gradient in Gothenburg, Sweden. Estimates of perceived values of ecosystem services were obtained from interviews with the public and workshop activities with civil servants. The framework is systematic and transparent at all stages and appears to have potential utility in the existing spatial planning processes.","container-title":"Journal of Environmental Management","DOI":"10.1016/j.jenvman.2017.09.071","ISSN":"03014797","journalAbbreviation":"Journal of Environmental Management","language":"en","page":"274-285","source":"DOI.org (Crossref)","title":"A framework for assessing urban greenery's effects and valuing its ecosystem services","volume":"205","author":[{"family":"Andersson-Sköld","given":"Yvonne"},{"family":"Klingberg","given":"Jenny"},{"family":"Gunnarsson","given":"Bengt"},{"family":"Cullinane","given":"Kevin"},{"family":"Gustafsson","given":"Ingela"},{"family":"Hedblom","given":"Marcus"},{"family":"Knez","given":"Igor"},{"family":"Lindberg","given":"Fredrik"},{"family":"Ode Sang","given":"Åsa"},{"family":"Pleijel","given":"Håkan"},{"family":"Thorsson","given":"Pontus"},{"family":"Thorsson","given":"Sofia"}],"issued":{"date-parts":[["2018",1]]}}}],"schema":"https://github.com/citation-style-language/schema/raw/master/csl-citation.json"} </w:instrText>
      </w:r>
      <w:r w:rsidR="00E05C4D">
        <w:rPr>
          <w:rFonts w:ascii="Times New Roman" w:eastAsia="Times New Roman" w:hAnsi="Times New Roman" w:cs="Times New Roman"/>
          <w:sz w:val="24"/>
          <w:szCs w:val="24"/>
        </w:rPr>
        <w:fldChar w:fldCharType="separate"/>
      </w:r>
      <w:r w:rsidR="00CF1243" w:rsidRPr="00CF1243">
        <w:rPr>
          <w:rFonts w:ascii="Times New Roman" w:hAnsi="Times New Roman" w:cs="Times New Roman"/>
          <w:sz w:val="24"/>
          <w:szCs w:val="24"/>
        </w:rPr>
        <w:t>(Andersson-Sköld et al., 2018; Gómez-Baggethun and Barton, 2013)</w:t>
      </w:r>
      <w:r w:rsidR="00E05C4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the ones that can be directly estimated by our measured parameters. The ES indicators and the relative measured va</w:t>
      </w:r>
      <w:r w:rsidR="000135D5">
        <w:rPr>
          <w:rFonts w:ascii="Times New Roman" w:eastAsia="Times New Roman" w:hAnsi="Times New Roman" w:cs="Times New Roman"/>
          <w:sz w:val="24"/>
          <w:szCs w:val="24"/>
        </w:rPr>
        <w:t>r</w:t>
      </w:r>
      <w:r>
        <w:rPr>
          <w:rFonts w:ascii="Times New Roman" w:eastAsia="Times New Roman" w:hAnsi="Times New Roman" w:cs="Times New Roman"/>
          <w:sz w:val="24"/>
          <w:szCs w:val="24"/>
        </w:rPr>
        <w:t xml:space="preserve">iables, including algorithms references are shown on table </w:t>
      </w:r>
      <w:r w:rsidR="00DF007F">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Direct measurements (like air temperature or relative humidity) gave us an opportunity to calculate ESI without any additional assumptions. </w:t>
      </w:r>
      <w:proofErr w:type="gramStart"/>
      <w:r>
        <w:rPr>
          <w:rFonts w:ascii="Times New Roman" w:eastAsia="Times New Roman" w:hAnsi="Times New Roman" w:cs="Times New Roman"/>
          <w:sz w:val="24"/>
          <w:szCs w:val="24"/>
        </w:rPr>
        <w:t>However</w:t>
      </w:r>
      <w:proofErr w:type="gramEnd"/>
      <w:r w:rsidRPr="00437DF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all</w:t>
      </w:r>
      <w:r w:rsidRPr="00437DF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w:t>
      </w:r>
      <w:r w:rsidRPr="00437DF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ESI</w:t>
      </w:r>
      <w:r w:rsidRPr="00437DF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that</w:t>
      </w:r>
      <w:r w:rsidRPr="00437DF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is</w:t>
      </w:r>
      <w:r w:rsidRPr="00437DF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labeled</w:t>
      </w:r>
      <w:r w:rsidRPr="00437DF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as</w:t>
      </w:r>
      <w:r w:rsidRPr="00437DF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indirect</w:t>
      </w:r>
      <w:r w:rsidRPr="00437DF0">
        <w:rPr>
          <w:rFonts w:ascii="Times New Roman" w:eastAsia="Times New Roman" w:hAnsi="Times New Roman" w:cs="Times New Roman"/>
          <w:sz w:val="24"/>
          <w:szCs w:val="24"/>
        </w:rPr>
        <w:t xml:space="preserve">” required us to introduce some adjustment factors or assumptions. </w:t>
      </w:r>
      <w:r w:rsidR="00402807">
        <w:rPr>
          <w:rFonts w:ascii="Times New Roman" w:eastAsia="Times New Roman" w:hAnsi="Times New Roman" w:cs="Times New Roman"/>
          <w:sz w:val="24"/>
          <w:szCs w:val="24"/>
        </w:rPr>
        <w:t xml:space="preserve">One of the best “indirect” predictor of ES is the Leaf Area Index of the Tree since many ESI can be estimated by the amount of leaf area. For the purpose of this paper we have monitored LAI in real time by using the device 2 spectrometers and we </w:t>
      </w:r>
      <w:r>
        <w:rPr>
          <w:rFonts w:ascii="Times New Roman" w:eastAsia="Times New Roman" w:hAnsi="Times New Roman" w:cs="Times New Roman"/>
          <w:sz w:val="24"/>
          <w:szCs w:val="24"/>
        </w:rPr>
        <w:t>present particulate adsorption as an example of usefulness of LAI indicator indirect use.</w:t>
      </w:r>
    </w:p>
    <w:p w14:paraId="23400D09" w14:textId="77777777" w:rsidR="00DF007F" w:rsidRPr="00437DF0" w:rsidRDefault="00DF007F" w:rsidP="00364A09">
      <w:pPr>
        <w:spacing w:after="0"/>
        <w:ind w:firstLine="720"/>
        <w:jc w:val="both"/>
        <w:rPr>
          <w:rFonts w:ascii="Times New Roman" w:eastAsia="Times New Roman" w:hAnsi="Times New Roman" w:cs="Times New Roman"/>
          <w:sz w:val="24"/>
          <w:szCs w:val="24"/>
        </w:rPr>
      </w:pPr>
    </w:p>
    <w:p w14:paraId="422983B4" w14:textId="7863E229" w:rsidR="00364A09" w:rsidRDefault="00364A09" w:rsidP="000D4535">
      <w:pPr>
        <w:spacing w:after="0"/>
        <w:ind w:firstLine="567"/>
        <w:jc w:val="right"/>
        <w:rPr>
          <w:rFonts w:ascii="Times New Roman" w:eastAsia="Times New Roman" w:hAnsi="Times New Roman" w:cs="Times New Roman"/>
          <w:sz w:val="24"/>
          <w:szCs w:val="24"/>
        </w:rPr>
        <w:pPrChange w:id="9" w:author="Алексей Ярославцев" w:date="2020-05-11T16:31:00Z">
          <w:pPr>
            <w:spacing w:after="0"/>
            <w:ind w:firstLine="720"/>
            <w:jc w:val="right"/>
          </w:pPr>
        </w:pPrChange>
      </w:pPr>
      <w:r>
        <w:rPr>
          <w:rFonts w:ascii="Times New Roman" w:eastAsia="Times New Roman" w:hAnsi="Times New Roman" w:cs="Times New Roman"/>
          <w:sz w:val="24"/>
          <w:szCs w:val="24"/>
        </w:rPr>
        <w:t xml:space="preserve">Table </w:t>
      </w:r>
      <w:r w:rsidR="00DF007F">
        <w:rPr>
          <w:rFonts w:ascii="Times New Roman" w:eastAsia="Times New Roman" w:hAnsi="Times New Roman" w:cs="Times New Roman"/>
          <w:sz w:val="24"/>
          <w:szCs w:val="24"/>
        </w:rPr>
        <w:t>2</w:t>
      </w:r>
      <w:r>
        <w:rPr>
          <w:rFonts w:ascii="Times New Roman" w:eastAsia="Times New Roman" w:hAnsi="Times New Roman" w:cs="Times New Roman"/>
          <w:sz w:val="24"/>
          <w:szCs w:val="24"/>
        </w:rPr>
        <w:t>. Indicators of ES, provided by urban trees</w:t>
      </w:r>
      <w:r w:rsidR="00402807">
        <w:rPr>
          <w:rFonts w:ascii="Times New Roman" w:eastAsia="Times New Roman" w:hAnsi="Times New Roman" w:cs="Times New Roman"/>
          <w:sz w:val="24"/>
          <w:szCs w:val="24"/>
        </w:rPr>
        <w:t xml:space="preserve"> and potential measuring quantity by sensors</w:t>
      </w:r>
    </w:p>
    <w:tbl>
      <w:tblPr>
        <w:tblW w:w="5166"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027"/>
        <w:gridCol w:w="1272"/>
        <w:gridCol w:w="1738"/>
        <w:gridCol w:w="1283"/>
        <w:gridCol w:w="961"/>
        <w:gridCol w:w="827"/>
        <w:gridCol w:w="2547"/>
      </w:tblGrid>
      <w:tr w:rsidR="00524102" w:rsidRPr="00011912" w14:paraId="1DD281E8" w14:textId="77777777" w:rsidTr="00011912">
        <w:trPr>
          <w:cantSplit/>
          <w:trHeight w:val="553"/>
        </w:trPr>
        <w:tc>
          <w:tcPr>
            <w:tcW w:w="519" w:type="pct"/>
            <w:vAlign w:val="center"/>
          </w:tcPr>
          <w:p w14:paraId="4DAE61B0" w14:textId="77777777" w:rsidR="00364A09" w:rsidRPr="00011912" w:rsidRDefault="00364A09" w:rsidP="0068371C">
            <w:pPr>
              <w:spacing w:after="0" w:line="240" w:lineRule="auto"/>
              <w:rPr>
                <w:rFonts w:ascii="Times New Roman" w:eastAsia="Times New Roman" w:hAnsi="Times New Roman" w:cs="Times New Roman"/>
                <w:b/>
                <w:sz w:val="20"/>
                <w:szCs w:val="20"/>
              </w:rPr>
            </w:pPr>
            <w:r w:rsidRPr="00011912">
              <w:rPr>
                <w:rFonts w:ascii="Times New Roman" w:eastAsia="Times New Roman" w:hAnsi="Times New Roman" w:cs="Times New Roman"/>
                <w:b/>
                <w:sz w:val="20"/>
                <w:szCs w:val="20"/>
              </w:rPr>
              <w:t>ES group</w:t>
            </w:r>
          </w:p>
        </w:tc>
        <w:tc>
          <w:tcPr>
            <w:tcW w:w="643" w:type="pct"/>
            <w:vAlign w:val="center"/>
          </w:tcPr>
          <w:p w14:paraId="35E679D9" w14:textId="77777777" w:rsidR="00364A09" w:rsidRPr="00011912" w:rsidRDefault="00364A09" w:rsidP="0068371C">
            <w:pPr>
              <w:spacing w:after="0" w:line="240" w:lineRule="auto"/>
              <w:rPr>
                <w:rFonts w:ascii="Times New Roman" w:eastAsia="Times New Roman" w:hAnsi="Times New Roman" w:cs="Times New Roman"/>
                <w:b/>
                <w:sz w:val="20"/>
                <w:szCs w:val="20"/>
              </w:rPr>
            </w:pPr>
            <w:r w:rsidRPr="00011912">
              <w:rPr>
                <w:rFonts w:ascii="Times New Roman" w:eastAsia="Times New Roman" w:hAnsi="Times New Roman" w:cs="Times New Roman"/>
                <w:b/>
                <w:sz w:val="20"/>
                <w:szCs w:val="20"/>
              </w:rPr>
              <w:t>Type of ES</w:t>
            </w:r>
          </w:p>
        </w:tc>
        <w:tc>
          <w:tcPr>
            <w:tcW w:w="879" w:type="pct"/>
            <w:vAlign w:val="center"/>
          </w:tcPr>
          <w:p w14:paraId="65DD5CA9" w14:textId="77777777" w:rsidR="00364A09" w:rsidRPr="00011912" w:rsidRDefault="00364A09" w:rsidP="0068371C">
            <w:pPr>
              <w:spacing w:after="0" w:line="240" w:lineRule="auto"/>
              <w:rPr>
                <w:rFonts w:ascii="Times New Roman" w:eastAsia="Times New Roman" w:hAnsi="Times New Roman" w:cs="Times New Roman"/>
                <w:b/>
                <w:sz w:val="20"/>
                <w:szCs w:val="20"/>
              </w:rPr>
            </w:pPr>
            <w:r w:rsidRPr="00011912">
              <w:rPr>
                <w:rFonts w:ascii="Times New Roman" w:eastAsia="Times New Roman" w:hAnsi="Times New Roman" w:cs="Times New Roman"/>
                <w:b/>
                <w:sz w:val="20"/>
                <w:szCs w:val="20"/>
              </w:rPr>
              <w:t>Indicator</w:t>
            </w:r>
          </w:p>
        </w:tc>
        <w:tc>
          <w:tcPr>
            <w:tcW w:w="649" w:type="pct"/>
            <w:vAlign w:val="center"/>
          </w:tcPr>
          <w:p w14:paraId="7838AFA2" w14:textId="77777777" w:rsidR="00364A09" w:rsidRPr="00011912" w:rsidRDefault="00364A09" w:rsidP="0068371C">
            <w:pPr>
              <w:spacing w:after="0" w:line="240" w:lineRule="auto"/>
              <w:rPr>
                <w:rFonts w:ascii="Times New Roman" w:eastAsia="Times New Roman" w:hAnsi="Times New Roman" w:cs="Times New Roman"/>
                <w:b/>
                <w:sz w:val="20"/>
                <w:szCs w:val="20"/>
              </w:rPr>
            </w:pPr>
            <w:r w:rsidRPr="00011912">
              <w:rPr>
                <w:rFonts w:ascii="Times New Roman" w:eastAsia="Times New Roman" w:hAnsi="Times New Roman" w:cs="Times New Roman"/>
                <w:b/>
                <w:sz w:val="20"/>
                <w:szCs w:val="20"/>
              </w:rPr>
              <w:t>Sensor</w:t>
            </w:r>
          </w:p>
        </w:tc>
        <w:tc>
          <w:tcPr>
            <w:tcW w:w="486" w:type="pct"/>
            <w:vAlign w:val="center"/>
          </w:tcPr>
          <w:p w14:paraId="31B6DDCD" w14:textId="77777777" w:rsidR="00364A09" w:rsidRPr="00011912" w:rsidRDefault="00364A09" w:rsidP="0068371C">
            <w:pPr>
              <w:spacing w:after="0" w:line="240" w:lineRule="auto"/>
              <w:rPr>
                <w:rFonts w:ascii="Times New Roman" w:eastAsia="Times New Roman" w:hAnsi="Times New Roman" w:cs="Times New Roman"/>
                <w:b/>
                <w:sz w:val="20"/>
                <w:szCs w:val="20"/>
              </w:rPr>
            </w:pPr>
            <w:r w:rsidRPr="00011912">
              <w:rPr>
                <w:rFonts w:ascii="Times New Roman" w:eastAsia="Times New Roman" w:hAnsi="Times New Roman" w:cs="Times New Roman"/>
                <w:b/>
                <w:sz w:val="20"/>
                <w:szCs w:val="20"/>
              </w:rPr>
              <w:t>Type of equation</w:t>
            </w:r>
          </w:p>
        </w:tc>
        <w:tc>
          <w:tcPr>
            <w:tcW w:w="418" w:type="pct"/>
            <w:vAlign w:val="center"/>
          </w:tcPr>
          <w:p w14:paraId="4F67D65E" w14:textId="77777777" w:rsidR="00364A09" w:rsidRPr="00011912" w:rsidRDefault="00364A09" w:rsidP="0068371C">
            <w:pPr>
              <w:spacing w:after="0" w:line="240" w:lineRule="auto"/>
              <w:rPr>
                <w:rFonts w:ascii="Times New Roman" w:eastAsia="Times New Roman" w:hAnsi="Times New Roman" w:cs="Times New Roman"/>
                <w:b/>
                <w:sz w:val="20"/>
                <w:szCs w:val="20"/>
              </w:rPr>
            </w:pPr>
            <w:r w:rsidRPr="00011912">
              <w:rPr>
                <w:rFonts w:ascii="Times New Roman" w:eastAsia="Times New Roman" w:hAnsi="Times New Roman" w:cs="Times New Roman"/>
                <w:b/>
                <w:sz w:val="20"/>
                <w:szCs w:val="20"/>
              </w:rPr>
              <w:t>Units</w:t>
            </w:r>
          </w:p>
        </w:tc>
        <w:tc>
          <w:tcPr>
            <w:tcW w:w="1406" w:type="pct"/>
            <w:vAlign w:val="center"/>
          </w:tcPr>
          <w:p w14:paraId="5D97A645" w14:textId="77777777" w:rsidR="00364A09" w:rsidRPr="00011912" w:rsidRDefault="00364A09" w:rsidP="0068371C">
            <w:pPr>
              <w:spacing w:after="0" w:line="240" w:lineRule="auto"/>
              <w:rPr>
                <w:rFonts w:ascii="Times New Roman" w:eastAsia="Times New Roman" w:hAnsi="Times New Roman" w:cs="Times New Roman"/>
                <w:b/>
                <w:sz w:val="20"/>
                <w:szCs w:val="20"/>
              </w:rPr>
            </w:pPr>
            <w:r w:rsidRPr="00011912">
              <w:rPr>
                <w:rFonts w:ascii="Times New Roman" w:eastAsia="Times New Roman" w:hAnsi="Times New Roman" w:cs="Times New Roman"/>
                <w:b/>
                <w:sz w:val="20"/>
                <w:szCs w:val="20"/>
              </w:rPr>
              <w:t>Key references</w:t>
            </w:r>
          </w:p>
        </w:tc>
      </w:tr>
      <w:tr w:rsidR="00524102" w:rsidRPr="00011912" w14:paraId="4FAC3C3E" w14:textId="77777777" w:rsidTr="00011912">
        <w:trPr>
          <w:cantSplit/>
          <w:trHeight w:val="941"/>
        </w:trPr>
        <w:tc>
          <w:tcPr>
            <w:tcW w:w="519" w:type="pct"/>
            <w:vAlign w:val="center"/>
          </w:tcPr>
          <w:p w14:paraId="2FCE56C8" w14:textId="77777777" w:rsidR="00364A09" w:rsidRPr="00011912" w:rsidRDefault="00364A09"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Global Climate regulation</w:t>
            </w:r>
          </w:p>
        </w:tc>
        <w:tc>
          <w:tcPr>
            <w:tcW w:w="643" w:type="pct"/>
            <w:vAlign w:val="center"/>
          </w:tcPr>
          <w:p w14:paraId="19E404A9" w14:textId="77777777" w:rsidR="00364A09" w:rsidRPr="00011912" w:rsidRDefault="00364A09"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Carbon sequestration</w:t>
            </w:r>
          </w:p>
        </w:tc>
        <w:tc>
          <w:tcPr>
            <w:tcW w:w="879" w:type="pct"/>
            <w:vAlign w:val="center"/>
          </w:tcPr>
          <w:p w14:paraId="5B937E3E" w14:textId="77777777" w:rsidR="00364A09" w:rsidRPr="00011912" w:rsidRDefault="00364A09"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Tree growth rate</w:t>
            </w:r>
          </w:p>
        </w:tc>
        <w:tc>
          <w:tcPr>
            <w:tcW w:w="649" w:type="pct"/>
            <w:vAlign w:val="center"/>
          </w:tcPr>
          <w:p w14:paraId="445EE8DD" w14:textId="77777777" w:rsidR="00364A09" w:rsidRPr="00011912" w:rsidRDefault="00236650" w:rsidP="0068371C">
            <w:pPr>
              <w:spacing w:after="0" w:line="240" w:lineRule="auto"/>
              <w:rPr>
                <w:rFonts w:ascii="Times New Roman" w:eastAsia="Times New Roman" w:hAnsi="Times New Roman" w:cs="Times New Roman"/>
                <w:sz w:val="20"/>
                <w:szCs w:val="20"/>
                <w:highlight w:val="red"/>
              </w:rPr>
            </w:pPr>
            <w:sdt>
              <w:sdtPr>
                <w:rPr>
                  <w:rFonts w:ascii="Times New Roman" w:hAnsi="Times New Roman" w:cs="Times New Roman"/>
                  <w:sz w:val="20"/>
                  <w:szCs w:val="20"/>
                </w:rPr>
                <w:tag w:val="goog_rdk_7"/>
                <w:id w:val="1481578835"/>
              </w:sdtPr>
              <w:sdtContent/>
            </w:sdt>
            <w:r w:rsidR="00364A09" w:rsidRPr="00011912">
              <w:rPr>
                <w:rFonts w:ascii="Times New Roman" w:eastAsia="Times New Roman" w:hAnsi="Times New Roman" w:cs="Times New Roman"/>
                <w:sz w:val="20"/>
                <w:szCs w:val="20"/>
              </w:rPr>
              <w:t>IR growth sensor</w:t>
            </w:r>
          </w:p>
        </w:tc>
        <w:tc>
          <w:tcPr>
            <w:tcW w:w="486" w:type="pct"/>
            <w:vAlign w:val="center"/>
          </w:tcPr>
          <w:p w14:paraId="0818460C" w14:textId="77777777" w:rsidR="00364A09" w:rsidRPr="00011912" w:rsidRDefault="00364A09" w:rsidP="0068371C">
            <w:pPr>
              <w:spacing w:after="0" w:line="240" w:lineRule="auto"/>
              <w:rPr>
                <w:rFonts w:ascii="Times New Roman" w:hAnsi="Times New Roman" w:cs="Times New Roman"/>
                <w:color w:val="000000"/>
                <w:sz w:val="20"/>
                <w:szCs w:val="20"/>
                <w:shd w:val="clear" w:color="auto" w:fill="FFFFFF"/>
              </w:rPr>
            </w:pPr>
            <w:r w:rsidRPr="00011912">
              <w:rPr>
                <w:rFonts w:ascii="Times New Roman" w:hAnsi="Times New Roman" w:cs="Times New Roman"/>
                <w:color w:val="000000"/>
                <w:sz w:val="20"/>
                <w:szCs w:val="20"/>
                <w:shd w:val="clear" w:color="auto" w:fill="FFFFFF"/>
              </w:rPr>
              <w:t>Indirect</w:t>
            </w:r>
          </w:p>
        </w:tc>
        <w:tc>
          <w:tcPr>
            <w:tcW w:w="418" w:type="pct"/>
            <w:vAlign w:val="center"/>
          </w:tcPr>
          <w:p w14:paraId="2643F315" w14:textId="77777777" w:rsidR="00364A09" w:rsidRPr="00011912" w:rsidRDefault="00364A09"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kg C</w:t>
            </w:r>
          </w:p>
        </w:tc>
        <w:tc>
          <w:tcPr>
            <w:tcW w:w="1406" w:type="pct"/>
            <w:vAlign w:val="center"/>
          </w:tcPr>
          <w:p w14:paraId="17D1335D" w14:textId="53C2B84F" w:rsidR="00364A09" w:rsidRPr="00011912" w:rsidRDefault="00BF6A66"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fldChar w:fldCharType="begin"/>
            </w:r>
            <w:r w:rsidR="00CF1243" w:rsidRPr="00011912">
              <w:rPr>
                <w:rFonts w:ascii="Times New Roman" w:eastAsia="Times New Roman" w:hAnsi="Times New Roman" w:cs="Times New Roman"/>
                <w:sz w:val="20"/>
                <w:szCs w:val="20"/>
              </w:rPr>
              <w:instrText xml:space="preserve"> ADDIN ZOTERO_ITEM CSL_CITATION {"citationID":"8myRNS4D","properties":{"formattedCitation":"(Gratani and Varone, 2006; Lind\\uc0\\u233{}n et al., 2020; Nowak and Crane, 2002)","plainCitation":"(Gratani and Varone, 2006; Lindén et al., 2020; Nowak and Crane, 2002)","noteIndex":0},"citationItems":[{"id":1759,"uris":["http://zotero.org/users/3524663/items/WQXFYC3Y"],"uri":["http://zotero.org/users/3524663/items/WQXFYC3Y"],"itemData":{"id":1759,"type":"article-journal","abstract":"Based on ﬁeld data from 10 USA cities and national urban tree cover data, it is estimated that urban trees in the coterminous USA currently store 700 million tonnes of carbon ($14,300 million value) with a gross carbon sequestration rate of 22.8 million tC/yr ($460 million/year). Carbon storage within cities ranges from 1.2 million tC in New York, NY, to 19,300 tC in Jersey City, NJ. Regions with the greatest proportion of urban land are the Northeast (8.5%) and the southeast (7.1%). Urban forests in the north central, northeast, south central and southeast regions of the USA store and sequester the most carbon, with average carbon storage per hectare greatest in southeast, north central, northeast and Paciﬁc northwest regions, respectively. The national average urban forest carbon storage density is 25.1 tC/ha, compared with 53.5 tC/ha in forest stands. These data can be used to help assess the actual and potential role of urban forests in reducing atmospheric carbon dioxide, a dominant greenhouse gas. Published by Elsevier Science Ltd.","container-title":"Environmental Pollution","DOI":"10.1016/S0269-7491(01)00214-7","ISSN":"02697491","issue":"3","journalAbbreviation":"Environmental Pollution","language":"en","page":"381-389","source":"DOI.org (Crossref)","title":"Carbon storage and sequestration by urban trees in the USA","volume":"116","author":[{"family":"Nowak","given":"David J."},{"family":"Crane","given":"Daniel E."}],"issued":{"date-parts":[["2002",3]]}}},{"id":1827,"uris":["http://zotero.org/users/3524663/items/UDDQLKWC"],"uri":["http://zotero.org/users/3524663/items/UDDQLKWC"],"itemData":{"id":1827,"type":"article-journal","abstract":"Carbon sequestration capability by Quercus ilex L and Quercus pubescens Willd., widely distributed in the city of Rome, and their contribution to decreasing air temperature were investigated. Crown volume is the most signiﬁcant ( p &lt; 0.01) variable explaining variation of air temperature below the tree crown. Q. pubescens gives a higher contribution to decreasing air temperature during the hottest months, due to its inherent larger crown volume than Q. ilex (252 ± 19 and 533 ± 52 m3, respectively for the large size). Moreover, our results show the existence of a strong urban carbon dioxide dome with a peak CO2 concentration (on an average 432 ± 37 ppm) at polluted sites, 16% greater than at control sites. Total carbon sequestration is 84 ± 12 and 111 ± 9 Kg year−1 of CO2 for the small Q. ilex and Q. pubescens tree size, respectively, and 151 ± 10 and 185 ± 7 Kg year−1 of CO2 for the large Q. ilex and Q. pubescen tree size, respectively. Q. pubescens, by its higher total photosynthetic leaf surface area (39% higher than Q. ilex) and its higher mean yearly photosynthetic rates (48% higher than Q. ilex) seems to have a greater role than Q. ilex. However, taking into account the leaf longevity (i.e. 12 ± 3 months for Q. ilex and 4 ± 2 months for Q. pubescens), the evergreen species, by its continuous photosynthetic activity, contributes to reduce CO2 throughout the year, and in particular during the winter months, when trafﬁc volume has a pick, than Q. pubescens.","container-title":"Urban Ecosystems","DOI":"10.1007/s11252-006-5527-2","ISSN":"1083-8155, 1573-1642","issue":"1","language":"en","page":"27-37","source":"Crossref","title":"Carbon sequestration by Quercus ilex L. and Quercus pubescens Willd. and their contribution to decreasing air temperature in Rome","volume":"9","author":[{"family":"Gratani","given":"Loretta"},{"family":"Varone","given":"Laura"}],"issued":{"date-parts":[["2006",1]]}}},{"id":2092,"uris":["http://zotero.org/users/3524663/items/YT67HG2E"],"uri":["http://zotero.org/users/3524663/items/YT67HG2E"],"itemData":{"id":2092,"type":"article-journal","abstract":"Removing CO2 from the atmosphere and storing carbon in vegetation and soil are important ecosystem services provided by urban green space. However, knowledge on the capacity of trees and soils to store carbon in urban parks - especially in the northern latitudes - is scarce. We assessed the amount of organic carbon stored in trees and soil of constructed urban parks under cold climatic conditions in Finland. More speciﬁcally, we investigated the eﬀects of management, vegetation type and time since construction on the amount of carbon stored in park trees and soil. We conducted two tree surveys and collected soil samples (0–90 cm) in constructed parks managed by the city of Helsinki. The estimated overall carbon density was approximately 130 t per park hectare, when the carbon stock of trees was 22 to 28 t ha−1 and that of soil 104 t ha−1 at the very least. The soil to tree carbon storage ratio varied from 7.1 to 7.5 for vegetated, pervious grounds and from 3.7 to 5.0 for entire park areas. The eﬀects of park management and vegetation type could not be entirely separated in our data, but time was shown to have a distinct, positive eﬀect on tree and soil carbon stocks. The results indicate that park soils can hold remarkable carbon stocks in a cold climate. It also seems that park soil carbon holding capacity largely exceeds that of forested soils in Finland. Preservation and augmentation of carbon stocks in urban parks implies avoidance of drastic tree and soil renovation measures.","container-title":"Urban Forestry &amp; Urban Greening","DOI":"10.1016/j.ufug.2020.126633","ISSN":"16188667","language":"en","page":"126633","source":"Crossref","title":"Quantifying carbon stocks in urban parks under cold climate conditions","volume":"49","author":[{"family":"Lindén","given":"Leena"},{"family":"Riikonen","given":"Anu"},{"family":"Setälä","given":"Heikki"},{"family":"Yli-Pelkonen","given":"Vesa"}],"issued":{"date-parts":[["2020",3]]}}}],"schema":"https://github.com/citation-style-language/schema/raw/master/csl-citation.json"} </w:instrText>
            </w:r>
            <w:r w:rsidRPr="00011912">
              <w:rPr>
                <w:rFonts w:ascii="Times New Roman" w:eastAsia="Times New Roman" w:hAnsi="Times New Roman" w:cs="Times New Roman"/>
                <w:sz w:val="20"/>
                <w:szCs w:val="20"/>
              </w:rPr>
              <w:fldChar w:fldCharType="separate"/>
            </w:r>
            <w:r w:rsidR="00CF1243" w:rsidRPr="00011912">
              <w:rPr>
                <w:rFonts w:ascii="Times New Roman" w:hAnsi="Times New Roman" w:cs="Times New Roman"/>
                <w:sz w:val="20"/>
                <w:szCs w:val="20"/>
              </w:rPr>
              <w:t>(Gratani and Varone, 2006; Lindén et al., 2020; Nowak and Crane, 2002)</w:t>
            </w:r>
            <w:r w:rsidRPr="00011912">
              <w:rPr>
                <w:rFonts w:ascii="Times New Roman" w:eastAsia="Times New Roman" w:hAnsi="Times New Roman" w:cs="Times New Roman"/>
                <w:sz w:val="20"/>
                <w:szCs w:val="20"/>
              </w:rPr>
              <w:fldChar w:fldCharType="end"/>
            </w:r>
          </w:p>
        </w:tc>
      </w:tr>
      <w:tr w:rsidR="00524102" w:rsidRPr="00011912" w14:paraId="75A8A03D" w14:textId="77777777" w:rsidTr="00011912">
        <w:trPr>
          <w:trHeight w:val="236"/>
        </w:trPr>
        <w:tc>
          <w:tcPr>
            <w:tcW w:w="519" w:type="pct"/>
            <w:vMerge w:val="restart"/>
            <w:vAlign w:val="center"/>
          </w:tcPr>
          <w:p w14:paraId="1D8FFEFA" w14:textId="77777777" w:rsidR="009C3D46" w:rsidRPr="00011912" w:rsidRDefault="009C3D46"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Local Climate regulation</w:t>
            </w:r>
          </w:p>
        </w:tc>
        <w:tc>
          <w:tcPr>
            <w:tcW w:w="643" w:type="pct"/>
            <w:vMerge w:val="restart"/>
            <w:vAlign w:val="center"/>
          </w:tcPr>
          <w:p w14:paraId="3835783D" w14:textId="0550AF36" w:rsidR="009C3D46" w:rsidRPr="00011912" w:rsidRDefault="009C3D46"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Climate comfort regulation</w:t>
            </w:r>
          </w:p>
        </w:tc>
        <w:tc>
          <w:tcPr>
            <w:tcW w:w="879" w:type="pct"/>
            <w:vAlign w:val="center"/>
          </w:tcPr>
          <w:p w14:paraId="76529792" w14:textId="0AEEF395" w:rsidR="009C3D46" w:rsidRPr="00011912" w:rsidRDefault="009C3D46"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Air temperature</w:t>
            </w:r>
          </w:p>
        </w:tc>
        <w:tc>
          <w:tcPr>
            <w:tcW w:w="649" w:type="pct"/>
            <w:vAlign w:val="center"/>
          </w:tcPr>
          <w:p w14:paraId="598DACF4" w14:textId="726DA1EF" w:rsidR="009C3D46" w:rsidRPr="00011912" w:rsidRDefault="009C3D46"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Thermo-hygrometer</w:t>
            </w:r>
            <w:r w:rsidR="00402807">
              <w:rPr>
                <w:rFonts w:ascii="Times New Roman" w:eastAsia="Times New Roman" w:hAnsi="Times New Roman" w:cs="Times New Roman"/>
                <w:sz w:val="20"/>
                <w:szCs w:val="20"/>
              </w:rPr>
              <w:t xml:space="preserve"> sensor</w:t>
            </w:r>
          </w:p>
        </w:tc>
        <w:tc>
          <w:tcPr>
            <w:tcW w:w="486" w:type="pct"/>
            <w:vAlign w:val="center"/>
          </w:tcPr>
          <w:p w14:paraId="2B3102A7" w14:textId="77777777" w:rsidR="009C3D46" w:rsidRPr="00011912" w:rsidRDefault="009C3D46"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Direct</w:t>
            </w:r>
          </w:p>
        </w:tc>
        <w:tc>
          <w:tcPr>
            <w:tcW w:w="418" w:type="pct"/>
            <w:vAlign w:val="center"/>
          </w:tcPr>
          <w:p w14:paraId="123F9DBB" w14:textId="77777777" w:rsidR="009C3D46" w:rsidRPr="00011912" w:rsidRDefault="009C3D46"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C degrees</w:t>
            </w:r>
          </w:p>
        </w:tc>
        <w:tc>
          <w:tcPr>
            <w:tcW w:w="1406" w:type="pct"/>
            <w:vAlign w:val="center"/>
          </w:tcPr>
          <w:p w14:paraId="2D92D957" w14:textId="5D038E84" w:rsidR="009C3D46" w:rsidRPr="00011912" w:rsidRDefault="009C3D46"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 xml:space="preserve">Land surface temperature and climate comfort level </w:t>
            </w:r>
            <w:r w:rsidRPr="00011912">
              <w:rPr>
                <w:rFonts w:ascii="Times New Roman" w:eastAsia="Times New Roman" w:hAnsi="Times New Roman" w:cs="Times New Roman"/>
                <w:sz w:val="20"/>
                <w:szCs w:val="20"/>
              </w:rPr>
              <w:fldChar w:fldCharType="begin"/>
            </w:r>
            <w:r w:rsidRPr="00011912">
              <w:rPr>
                <w:rFonts w:ascii="Times New Roman" w:eastAsia="Times New Roman" w:hAnsi="Times New Roman" w:cs="Times New Roman"/>
                <w:sz w:val="20"/>
                <w:szCs w:val="20"/>
              </w:rPr>
              <w:instrText xml:space="preserve"> ADDIN ZOTERO_ITEM CSL_CITATION {"citationID":"1QJC2aGe","properties":{"formattedCitation":"(Krayenhoff et al., 2020; Marando et al., 2019; Morakinyo et al., 2020)","plainCitation":"(Krayenhoff et al., 2020; Marando et al., 2019; Morakinyo et al., 2020)","noteIndex":0},"citationItems":[{"id":1643,"uris":["http://zotero.org/users/3524663/items/2SNS7MIU"],"uri":["http://zotero.org/users/3524663/items/2SNS7MIU"],"itemData":{"id":1643,"type":"article-journal","abstract":"The Urban Heat Island (UHI) effect is one of the main environmental impacts of urbanization, affecting directly human health and well-being of the city dwellers, and also contributing to worsen environmental quality. As a key strategy to address sustainable urban development, the EU has advocated the development of Nature-Based solutions, such as the implementation of Green Infrastructure (GI), which can deliver a wide range of Regulating Ecosystem Services (ES). In this article, the ES of climate regulation provided by GI has been analyzed in the Municipality of Rome, Italy, characterized by a complex territory and by a Mediterranean climate. The methodological approach allowed to characterize the UHI and to analyze its features in a spatially explicit way and on a seasonal basis, through the Land Surface Temperature (LST) derived from Landsat-8 data. The cooling capacity of different GI elements (peri-urban forest, urban forest, street trees), as well as the effect of vegetation cover and tree diversity on the provision of this regulating ES were assessed. The results show that GI significantly mitigates the hot urban climate during summer, with an effect that is dependent on the GI element and the environmental constrains to which it is exposed. NDVI and tree cover resulted the main indicators of the provision of the ES of climate regulation, highlighting that GI elements such as urban and peri-urban forests have the highest potential to provide this ES in a Mediterranean city. In the context of the Mapping and Assessment of Ecosystems and their Services (MAES) process, our results lend support to claims that GI is important for an ecosystem-based climate adaptation strategy in urban environments, contributing to the definition of knowledge based criteria and indicators, relevant for decision-making in Mediterranean cities.","container-title":"Ecological Modelling","DOI":"10.1016/j.ecolmodel.2018.11.011","ISSN":"03043800","journalAbbreviation":"Ecological Modelling","language":"en","page":"92-102","source":"DOI.org (Crossref)","title":"Regulating Ecosystem Services and Green Infrastructure: assessment of Urban Heat Island effect mitigation in the municipality of Rome, Italy","title-short":"Regulating Ecosystem Services and Green Infrastructure","volume":"392","author":[{"family":"Marando","given":"Federica"},{"family":"Salvatori","given":"Elisabetta"},{"family":"Sebastiani","given":"Alessandro"},{"family":"Fusaro","given":"Lina"},{"family":"Manes","given":"Fausto"}],"issued":{"date-parts":[["2019",1]]}}},{"id":1823,"uris":["http://zotero.org/users/3524663/items/IV864ZTE"],"uri":["http://zotero.org/users/3524663/items/IV864ZTE"],"itemData":{"id":1823,"type":"article-journal","abstract":"Vegetation alters urban climates via transpirational cooling; however, unlike shorter vegetation, trees additionally provide shade and shelter. Urban canopy models (UCMs) are coupled with mesoscale models for assessment of neighbourhood-scale climate, but their representation of urban trees is limited. We present BEP-Tree, a multi-layer UCM that integrates trees instead of using the ‘tile’ approach that characterizes most urban mesoscale modelling. BEP-Tree resolves the microclimate underneath trees where outdoor human thermal exposure occurs; these conditions are largely inaccessible to current mesoscale modelling and remote sensing approaches. Moreover, BEP-Tree allows trees to protrude above buildings, enabling assessment of low-rise neighbourhoods. The new model combines existing models, including detailed radiative and hydrodynamic models that assess built-tree interactions, and includes new parameterizations for impacts of tree foliage distribution. BEP-Tree is evaluated against unique datasets from three cities enabling assessment of modelled radiation, energy exchanges and road and air temperatures across the diurnal cycle. Urban trees redirect sensible heat into latent heat and reduce pedestrian-level solar radiation, wind, and temperatures during daytime. Thermal climate and energy exchanges are more sensitive to street tree density than height. Coupled with a mesoscale model, BEP-Tree enables assessment of urban forest-induced neighbourhood-to-city scale climate impacts during fair weather periods.","container-title":"Urban Climate","DOI":"10.1016/j.uclim.2020.100590","ISSN":"22120955","language":"en","page":"100590","source":"Crossref","title":"A multi-layer urban canopy meteorological model with trees (BEP-Tree): Street tree impacts on pedestrian-level climate","title-short":"A multi-layer urban canopy meteorological model with trees (BEP-Tree)","volume":"32","author":[{"family":"Krayenhoff","given":"E. Scott"},{"family":"Jiang","given":"Timothy"},{"family":"Christen","given":"Andreas"},{"family":"Martilli","given":"Alberto"},{"family":"Oke","given":"Timothy R."},{"family":"Bailey","given":"Brian N."},{"family":"Nazarian","given":"Negin"},{"family":"Voogt","given":"James A."},{"family":"Giometto","given":"Marco G."},{"family":"Stastny","given":"Austine"},{"family":"Crawford","given":"Ben R."}],"issued":{"date-parts":[["2020",6]]}}},{"id":1822,"uris":["http://zotero.org/users/3524663/items/SK48TSCR"],"uri":["http://zotero.org/users/3524663/items/SK48TSCR"],"itemData":{"id":1822,"type":"article-journal","abstract":"The re-integration of trees into the urban landscape is a veritable strategy for urban climate mitigation and adaptation. However, dysfunctional trees in terms of urban heat mitigation are dominant in many sub-tropical cities‟ landscapes due to the lack of scientific basis of tree selection. Therefore, this study proposes and evaluates a methodological framework as an approach for “right tree, right place” for urban heat mitigation through parametric ENVI-met simulations that involve the combination of 54 generic tree forms and 10 characteristic urban morphology – Sky-View Factor (SVF). Results show variable temperature regulation by tree forms (species) with varying magnitude in different urban morphology. Daytime and nighttime temperature regulation effects were between 0.3ºC – 1.0 ºC and 0.0ºC – 2.0 ºC, respectively depending on tree forms and SVF value. Furthermore, the Heat Reduction Potential (HRP) of trees forms were determined in terms of their human thermal comfort improvement. In general, we found a range of +5% and -20% depending on SVF, negative and positive values imply heat reduction and increment, respectively. With the competing shading effect of buildings, the HRP of trees reduces from high to low SVF area with variable magnitude among tree forms (species). Hence, the proposed morphology-based tree selection approach was evaluated by comparison with two uninformed selection approaches in a realistic urban neighborhood in Hong Kong. Results clearly indicate the proposed approach‟s capability in improving human thermal comfort by up two times more than either of the other approaches. Finally, evidence-based recommendations were given for the reference of policy-makers when they make urban green development plan.","container-title":"Science of The Total Environment","DOI":"10.1016/j.scitotenv.2020.137461","ISSN":"00489697","language":"en","page":"137461","source":"Crossref","title":"Right tree, right place (urban canyon): Tree species selection approach for optimum urban heat mitigation - development and evaluation","title-short":"Right tree, right place (urban canyon)","volume":"719","author":[{"family":"Morakinyo","given":"Tobi Eniolu"},{"family":"Ouyang","given":"Wanlu"},{"family":"Lau","given":"Kevin Ka-Lun"},{"family":"Ren","given":"Chao"},{"family":"Ng","given":"Edward"}],"issued":{"date-parts":[["2020",6]]}}}],"schema":"https://github.com/citation-style-language/schema/raw/master/csl-citation.json"} </w:instrText>
            </w:r>
            <w:r w:rsidRPr="00011912">
              <w:rPr>
                <w:rFonts w:ascii="Times New Roman" w:eastAsia="Times New Roman" w:hAnsi="Times New Roman" w:cs="Times New Roman"/>
                <w:sz w:val="20"/>
                <w:szCs w:val="20"/>
              </w:rPr>
              <w:fldChar w:fldCharType="separate"/>
            </w:r>
            <w:r w:rsidRPr="00011912">
              <w:rPr>
                <w:rFonts w:ascii="Times New Roman" w:hAnsi="Times New Roman" w:cs="Times New Roman"/>
                <w:sz w:val="20"/>
                <w:szCs w:val="20"/>
              </w:rPr>
              <w:t>(Krayenhoff et al., 2020; Marando et al., 2019; Morakinyo et al., 2020)</w:t>
            </w:r>
            <w:r w:rsidRPr="00011912">
              <w:rPr>
                <w:rFonts w:ascii="Times New Roman" w:eastAsia="Times New Roman" w:hAnsi="Times New Roman" w:cs="Times New Roman"/>
                <w:sz w:val="20"/>
                <w:szCs w:val="20"/>
              </w:rPr>
              <w:fldChar w:fldCharType="end"/>
            </w:r>
          </w:p>
        </w:tc>
      </w:tr>
      <w:tr w:rsidR="00524102" w:rsidRPr="00011912" w14:paraId="01897252" w14:textId="77777777" w:rsidTr="00011912">
        <w:trPr>
          <w:trHeight w:val="272"/>
        </w:trPr>
        <w:tc>
          <w:tcPr>
            <w:tcW w:w="519" w:type="pct"/>
            <w:vMerge/>
            <w:vAlign w:val="center"/>
          </w:tcPr>
          <w:p w14:paraId="611848DB" w14:textId="77777777" w:rsidR="009C3D46" w:rsidRPr="00011912" w:rsidRDefault="009C3D46" w:rsidP="0068371C">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c>
          <w:tcPr>
            <w:tcW w:w="643" w:type="pct"/>
            <w:vMerge/>
            <w:vAlign w:val="center"/>
          </w:tcPr>
          <w:p w14:paraId="7BAFEDC5" w14:textId="77777777" w:rsidR="009C3D46" w:rsidRPr="00011912" w:rsidRDefault="009C3D46" w:rsidP="0068371C">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c>
          <w:tcPr>
            <w:tcW w:w="879" w:type="pct"/>
            <w:vAlign w:val="center"/>
          </w:tcPr>
          <w:p w14:paraId="27419435" w14:textId="1D3A5C4F" w:rsidR="009C3D46" w:rsidRPr="00011912" w:rsidRDefault="009C3D46"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Humidity</w:t>
            </w:r>
          </w:p>
        </w:tc>
        <w:tc>
          <w:tcPr>
            <w:tcW w:w="649" w:type="pct"/>
            <w:vAlign w:val="center"/>
          </w:tcPr>
          <w:p w14:paraId="19DF6FA0" w14:textId="2F434FFD" w:rsidR="009C3D46" w:rsidRPr="00011912" w:rsidRDefault="009C3D46" w:rsidP="0068371C">
            <w:pPr>
              <w:spacing w:after="0" w:line="240" w:lineRule="auto"/>
              <w:rPr>
                <w:rFonts w:ascii="Times New Roman" w:eastAsia="Times New Roman" w:hAnsi="Times New Roman" w:cs="Times New Roman"/>
                <w:sz w:val="20"/>
                <w:szCs w:val="20"/>
                <w:highlight w:val="yellow"/>
              </w:rPr>
            </w:pPr>
            <w:r w:rsidRPr="00011912">
              <w:rPr>
                <w:rFonts w:ascii="Times New Roman" w:eastAsia="Times New Roman" w:hAnsi="Times New Roman" w:cs="Times New Roman"/>
                <w:sz w:val="20"/>
                <w:szCs w:val="20"/>
              </w:rPr>
              <w:t>Thermo-hygrometer</w:t>
            </w:r>
            <w:r w:rsidR="00402807">
              <w:rPr>
                <w:rFonts w:ascii="Times New Roman" w:eastAsia="Times New Roman" w:hAnsi="Times New Roman" w:cs="Times New Roman"/>
                <w:sz w:val="20"/>
                <w:szCs w:val="20"/>
              </w:rPr>
              <w:t xml:space="preserve"> sensor</w:t>
            </w:r>
          </w:p>
        </w:tc>
        <w:tc>
          <w:tcPr>
            <w:tcW w:w="486" w:type="pct"/>
            <w:vAlign w:val="center"/>
          </w:tcPr>
          <w:p w14:paraId="2BCA13B6" w14:textId="57FBB976" w:rsidR="009C3D46" w:rsidRPr="00011912" w:rsidRDefault="009C3D46" w:rsidP="0068371C">
            <w:pPr>
              <w:spacing w:after="0" w:line="240" w:lineRule="auto"/>
              <w:rPr>
                <w:rFonts w:ascii="Times New Roman" w:hAnsi="Times New Roman" w:cs="Times New Roman"/>
                <w:color w:val="000000"/>
                <w:sz w:val="20"/>
                <w:szCs w:val="20"/>
                <w:shd w:val="clear" w:color="auto" w:fill="FFFFFF"/>
              </w:rPr>
            </w:pPr>
            <w:r w:rsidRPr="00011912">
              <w:rPr>
                <w:rFonts w:ascii="Times New Roman" w:eastAsia="Times New Roman" w:hAnsi="Times New Roman" w:cs="Times New Roman"/>
                <w:sz w:val="20"/>
                <w:szCs w:val="20"/>
              </w:rPr>
              <w:t>Direct</w:t>
            </w:r>
          </w:p>
        </w:tc>
        <w:tc>
          <w:tcPr>
            <w:tcW w:w="418" w:type="pct"/>
            <w:vAlign w:val="center"/>
          </w:tcPr>
          <w:p w14:paraId="0262E4A5" w14:textId="6F06CB6A" w:rsidR="009C3D46" w:rsidRPr="00011912" w:rsidRDefault="009C3D46"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w:t>
            </w:r>
          </w:p>
        </w:tc>
        <w:tc>
          <w:tcPr>
            <w:tcW w:w="1406" w:type="pct"/>
            <w:vAlign w:val="center"/>
          </w:tcPr>
          <w:p w14:paraId="26EA31E9" w14:textId="3716E285" w:rsidR="009C3D46" w:rsidRPr="00011912" w:rsidRDefault="009C3D46"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 xml:space="preserve">Humidity control </w:t>
            </w:r>
            <w:r w:rsidRPr="00011912">
              <w:rPr>
                <w:rFonts w:ascii="Times New Roman" w:eastAsia="Times New Roman" w:hAnsi="Times New Roman" w:cs="Times New Roman"/>
                <w:sz w:val="20"/>
                <w:szCs w:val="20"/>
              </w:rPr>
              <w:fldChar w:fldCharType="begin"/>
            </w:r>
            <w:r w:rsidRPr="00011912">
              <w:rPr>
                <w:rFonts w:ascii="Times New Roman" w:eastAsia="Times New Roman" w:hAnsi="Times New Roman" w:cs="Times New Roman"/>
                <w:sz w:val="20"/>
                <w:szCs w:val="20"/>
              </w:rPr>
              <w:instrText xml:space="preserve"> ADDIN ZOTERO_ITEM CSL_CITATION {"citationID":"x7VQNKeV","properties":{"formattedCitation":"(Chen et al., 2019; Moghbel and Erfanian Salim, 2017)","plainCitation":"(Chen et al., 2019; Moghbel and Erfanian Salim, 2017)","noteIndex":0},"citationItems":[{"id":1829,"uris":["http://zotero.org/users/3524663/items/VCUMECY9"],"uri":["http://zotero.org/users/3524663/items/VCUMECY9"],"itemData":{"id":1829,"type":"article-journal","abstract":"The main objective of this study is to evaluate the genuine effect of green roofs on Tehran's microclimatic conditions and air quality parameters. Two buildings with different roof covers (green and bitumen roof) were selected and air temperature, relative humidity and carbon dioxide concentration data loggers were installed on both of them in two different conditions. Also, the effect of roofs materials on indoor air temperature, heat exchange and energy consumption of each building was assessed by installing internal thermometer inside the rooms to study the indoor thermal conditions of the buildings. Results demonstrated that average air temperature above the green roof was 3.06 and 3.7 °C cooler than that of reference roof inside and outside the screen box, respectively. Also, RH above the green roof was 11.94 and 8.46% higher than the reference roof inside and outside the screen box, respectively. Furthermore, the average air CO2 concentration inside and outside of the screen box above the green roof during the studied period was 27.98 and 20.71 ppm lower than the reference roof. Similarity, interior spaces of the buildings with green roof showed lower measured air temperature than buildings with bitumen roof.","container-title":"Urban Climate","DOI":"10.1016/j.uclim.2017.02.012","ISSN":"22120955","language":"en","page":"46-58","source":"Crossref","title":"Environmental benefits of green roofs on microclimate of Tehran with specific focus on air temperature, humidity and CO 2 content","volume":"20","author":[{"family":"Moghbel","given":"M."},{"family":"Erfanian Salim","given":"R."}],"issued":{"date-parts":[["2017",6]]}}},{"id":1851,"uris":["http://zotero.org/users/3524663/items/FJWJFRI9"],"uri":["http://zotero.org/users/3524663/items/FJWJFRI9"],"itemData":{"id":1851,"type":"article-journal","abstract":"Quantitative evaluation of canopy transpiration and its cooling eﬀect can contribute to the selection of suitable tree species to alleviate heat island eﬀect in urban area. To achieve this aim, we investigated the canopy transpiration and its cooling eﬀect of three common urban tree species (Schima superba, Eucalyptus citriodora and Acacia auriculaeformis) in a subtropical city (Guangzhou) based on continuous sap ﬂow measurement as well as environmental factors monitoring. The interspeciﬁc diﬀerences in biological attributes that impact tree transpiration and then the cooling eﬀects were further studied. Results indicated that the strongest canopy transpiration and its cooling eﬀect of three species were observed in the summer along with favorable environmental factors (higher soil water content (SWC)1 and photosynthetically active radiation (PAR)). Furthermore, signiﬁcant interspeciﬁc diﬀerences in cooling eﬀect of transpiration were found in our study, S. superba has the highest canopy transpiration cooling eﬀect among three species due to its favorable bio- and hydraulic characteristics. These ﬁndings will help to promote the ecological beneﬁts of urban forests by eﬃcient management practices to a certain extent.","container-title":"Urban Forestry &amp; Urban Greening","DOI":"10.1016/j.ufug.2019.126368","ISSN":"16188667","language":"en","page":"126368","source":"Crossref","title":"Canopy transpiration and its cooling effect of three urban tree species in a subtropical city- Guangzhou, China","volume":"43","author":[{"family":"Chen","given":"Xia"},{"family":"Zhao","given":"Ping"},{"family":"Hu","given":"Yanting"},{"family":"Ouyang","given":"Lei"},{"family":"Zhu","given":"Liwei"},{"family":"Ni","given":"Guangyan"}],"issued":{"date-parts":[["2019",7]]}}}],"schema":"https://github.com/citation-style-language/schema/raw/master/csl-citation.json"} </w:instrText>
            </w:r>
            <w:r w:rsidRPr="00011912">
              <w:rPr>
                <w:rFonts w:ascii="Times New Roman" w:eastAsia="Times New Roman" w:hAnsi="Times New Roman" w:cs="Times New Roman"/>
                <w:sz w:val="20"/>
                <w:szCs w:val="20"/>
              </w:rPr>
              <w:fldChar w:fldCharType="separate"/>
            </w:r>
            <w:r w:rsidRPr="00011912">
              <w:rPr>
                <w:rFonts w:ascii="Times New Roman" w:hAnsi="Times New Roman" w:cs="Times New Roman"/>
                <w:sz w:val="20"/>
                <w:szCs w:val="20"/>
              </w:rPr>
              <w:t>(Chen et al., 2019; Moghbel and Erfanian Salim, 2017)</w:t>
            </w:r>
            <w:r w:rsidRPr="00011912">
              <w:rPr>
                <w:rFonts w:ascii="Times New Roman" w:eastAsia="Times New Roman" w:hAnsi="Times New Roman" w:cs="Times New Roman"/>
                <w:sz w:val="20"/>
                <w:szCs w:val="20"/>
              </w:rPr>
              <w:fldChar w:fldCharType="end"/>
            </w:r>
          </w:p>
        </w:tc>
      </w:tr>
      <w:tr w:rsidR="00524102" w:rsidRPr="00011912" w14:paraId="46D348AB" w14:textId="77777777" w:rsidTr="00011912">
        <w:trPr>
          <w:trHeight w:val="236"/>
        </w:trPr>
        <w:tc>
          <w:tcPr>
            <w:tcW w:w="519" w:type="pct"/>
            <w:vMerge/>
            <w:vAlign w:val="center"/>
          </w:tcPr>
          <w:p w14:paraId="1EFB3260" w14:textId="77777777" w:rsidR="009C3D46" w:rsidRPr="00011912" w:rsidRDefault="009C3D46" w:rsidP="0068371C">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c>
          <w:tcPr>
            <w:tcW w:w="643" w:type="pct"/>
            <w:vMerge/>
            <w:vAlign w:val="center"/>
          </w:tcPr>
          <w:p w14:paraId="25C84BD1" w14:textId="77777777" w:rsidR="009C3D46" w:rsidRPr="00011912" w:rsidRDefault="009C3D46" w:rsidP="0068371C">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c>
          <w:tcPr>
            <w:tcW w:w="879" w:type="pct"/>
            <w:vAlign w:val="center"/>
          </w:tcPr>
          <w:p w14:paraId="10115A95" w14:textId="208305D8" w:rsidR="009C3D46" w:rsidRPr="00011912" w:rsidRDefault="009C3D46"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Wind velocity</w:t>
            </w:r>
          </w:p>
        </w:tc>
        <w:tc>
          <w:tcPr>
            <w:tcW w:w="649" w:type="pct"/>
            <w:vAlign w:val="center"/>
          </w:tcPr>
          <w:p w14:paraId="04CCCED0" w14:textId="2B072A96" w:rsidR="009C3D46" w:rsidRPr="00011912" w:rsidRDefault="009C3D46"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Spectrometer</w:t>
            </w:r>
          </w:p>
        </w:tc>
        <w:tc>
          <w:tcPr>
            <w:tcW w:w="486" w:type="pct"/>
            <w:vAlign w:val="center"/>
          </w:tcPr>
          <w:p w14:paraId="4CF986E5" w14:textId="77777777" w:rsidR="009C3D46" w:rsidRPr="00011912" w:rsidRDefault="009C3D46"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Proxy</w:t>
            </w:r>
          </w:p>
          <w:p w14:paraId="4026BC62" w14:textId="1BB8E732" w:rsidR="009C3D46" w:rsidRPr="00011912" w:rsidRDefault="009C3D46" w:rsidP="0068371C">
            <w:pPr>
              <w:spacing w:after="0" w:line="240" w:lineRule="auto"/>
              <w:rPr>
                <w:rFonts w:ascii="Times New Roman" w:hAnsi="Times New Roman" w:cs="Times New Roman"/>
                <w:color w:val="000000"/>
                <w:sz w:val="20"/>
                <w:szCs w:val="20"/>
                <w:shd w:val="clear" w:color="auto" w:fill="FFFFFF"/>
              </w:rPr>
            </w:pPr>
            <w:r w:rsidRPr="00011912">
              <w:rPr>
                <w:rFonts w:ascii="Times New Roman" w:eastAsia="Times New Roman" w:hAnsi="Times New Roman" w:cs="Times New Roman"/>
                <w:sz w:val="20"/>
                <w:szCs w:val="20"/>
              </w:rPr>
              <w:t>~LAI</w:t>
            </w:r>
          </w:p>
        </w:tc>
        <w:tc>
          <w:tcPr>
            <w:tcW w:w="418" w:type="pct"/>
            <w:vAlign w:val="center"/>
          </w:tcPr>
          <w:p w14:paraId="2915C5A2" w14:textId="64ECF3EB" w:rsidR="009C3D46" w:rsidRPr="00011912" w:rsidRDefault="009C3D46"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m s</w:t>
            </w:r>
            <w:r w:rsidRPr="00011912">
              <w:rPr>
                <w:rFonts w:ascii="Times New Roman" w:eastAsia="Times New Roman" w:hAnsi="Times New Roman" w:cs="Times New Roman"/>
                <w:sz w:val="20"/>
                <w:szCs w:val="20"/>
                <w:vertAlign w:val="superscript"/>
              </w:rPr>
              <w:t>-1</w:t>
            </w:r>
          </w:p>
        </w:tc>
        <w:tc>
          <w:tcPr>
            <w:tcW w:w="1406" w:type="pct"/>
            <w:vAlign w:val="center"/>
          </w:tcPr>
          <w:p w14:paraId="434B9D03" w14:textId="1126097E" w:rsidR="009C3D46" w:rsidRPr="00011912" w:rsidRDefault="009C3D46"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 xml:space="preserve">Wind comfort level </w:t>
            </w:r>
            <w:r w:rsidRPr="00011912">
              <w:rPr>
                <w:rFonts w:ascii="Times New Roman" w:eastAsia="Times New Roman" w:hAnsi="Times New Roman" w:cs="Times New Roman"/>
                <w:sz w:val="20"/>
                <w:szCs w:val="20"/>
              </w:rPr>
              <w:fldChar w:fldCharType="begin"/>
            </w:r>
            <w:r w:rsidRPr="00011912">
              <w:rPr>
                <w:rFonts w:ascii="Times New Roman" w:eastAsia="Times New Roman" w:hAnsi="Times New Roman" w:cs="Times New Roman"/>
                <w:sz w:val="20"/>
                <w:szCs w:val="20"/>
              </w:rPr>
              <w:instrText xml:space="preserve"> ADDIN ZOTERO_ITEM CSL_CITATION {"citationID":"lZQmCBVo","properties":{"formattedCitation":"(Hefny Salim et al., 2015; Kang et al., 2020; Lee et al., 2010)","plainCitation":"(Hefny Salim et al., 2015; Kang et al., 2020; Lee et al., 2010)","noteIndex":0},"citationItems":[{"id":1801,"uris":["http://zotero.org/users/3524663/items/IWMJURBB"],"uri":["http://zotero.org/users/3524663/items/IWMJURBB"],"itemData":{"id":1801,"type":"article-journal","abstract":"The performance of trees as windbreaks is principally determined by their geometric characteristics. This paper reports the development of a laser scanning system to measure tree geometric characteristics on-the-go and its use to estimate percent wind velocity reduction in a windbreak. The laser scanning system was built by mounting a laser sensor, a global positioning system (GPS) receiver, and a notebook computer on a test vehicle. A windbreak was established by arranging a set of large potted trees in a pattern that provided two porosities for wind velocity measurements (windbreaks I and II). Winds generated by a blower at low and high wind velocities were directed at the centers of the tree windbreaks. Wind velocities were measured using a vane anemometer in four areas of the windbreaks, both on the windward and leeward sides. Percent wind velocity reductions between the windward and leeward sides were calculated. The laser scanning system measured the tree canopy geometric characteristics in the same areas where the wind velocities were collected.","container-title":"Computers and Electronics in Agriculture","DOI":"10.1016/j.compag.2010.03.007","ISSN":"01681699","issue":"1","language":"en","page":"1-6","source":"Crossref","title":"A laser scanning system for estimating wind velocity reduction through tree windbreaks","volume":"73","author":[{"family":"Lee","given":"K.H."},{"family":"Ehsani","given":"R."},{"family":"Castle","given":"W.S."}],"issued":{"date-parts":[["2010",7]]}}},{"id":1799,"uris":["http://zotero.org/users/3524663/items/MH5JMXBE"],"uri":["http://zotero.org/users/3524663/items/MH5JMXBE"],"itemData":{"id":1799,"type":"article-journal","abstract":"Although trees are numerous in urban areas, their dynamic effects on the wind ﬂow are usually approximated or neglected altogether in many wind engineering studies, especially those based on numerical modeling. This study investigates the effect of the inclusion of trees in numerical simulations of wind ﬂow in urban area. Three approaches are used to include the dynamic effect of trees: the basic approach (tree effects are neglected), the implicit approach (tree effects are included in the surface parameterizations), and the explicit approach (trees are represented by porous media). Several test cases have been adopted in order to cover a wide range of urban complexities, wind directions, foliage densities, and tree planting conﬁgurations. The results show that there are signiﬁcant effects of trees when the explicit approach is used compared to the basic and the implicit approaches. Thus tree effects need to be considered using an explicit approach to simulate wind ﬂow in urban area. Also, many parameters such as wind direction, foliage density, and urban conﬁguration are believed to inﬂuence the intensity of trees effects. This study emphasizes the importance to explicitly consider the effects of trees in numerical model investigations for the wind ﬂow in urban areas.","container-title":"Journal of Wind Engineering and Industrial Aerodynamics","DOI":"10.1016/j.jweia.2015.05.004","ISSN":"01676105","language":"en","page":"84-95","source":"Crossref","title":"Including trees in the numerical simulations of the wind flow in urban areas: Should we care?","title-short":"Including trees in the numerical simulations of the wind flow in urban areas","volume":"144","author":[{"family":"Hefny Salim","given":"Mohamed"},{"family":"Heinke Schlünzen","given":"K."},{"family":"Grawe","given":"David"}],"issued":{"date-parts":[["2015",9]]}}},{"id":1793,"uris":["http://zotero.org/users/3524663/items/TY5GZAA5"],"uri":["http://zotero.org/users/3524663/items/TY5GZAA5"],"itemData":{"id":1793,"type":"article-journal","abstract":"In this study, we applied a computational fluid dynamics (CFD) model incorporating a tree drag parameterization scheme to investigate how the presence of trees improved pedestrian wind comfort on the urban campus of Pukyong National University (PKNU). We comprehensively analyzed pedestrian wind comfort considering wind inflow direction and observed frequency. To validate the CFD model, we conducted sensitivity simulations by varying the vertical profiles of leaf area density (LAD) and compared our CFD simulations with previous field measurements and simulation results. The adjusted LAD profile yielded the best reproduction of measured wind speeds and turbulent kinetic energy behind trees, demonstrating performance similar to that of a large-eddy simulation (LES) model. We applied the CFD model to investigate the effect of trees on pedestrian wind comfort on the PKNU campus. Trees markedly improved pedestrian wind comfort when horizontally incoming airflow passed through the trees; however, there was little improvement in pedestrian wind comfort in regions where airflow rapidly descended the walls of tall buildings.","container-title":"Sustainable Cities and Society","DOI":"10.1016/j.scs.2020.102086","ISSN":"22106707","language":"en","page":"102086","source":"Crossref","title":"Computational fluid dynamics simulation of tree effects on pedestrian wind comfort in an urban area","volume":"56","author":[{"family":"Kang","given":"Geon"},{"family":"Kim","given":"Jae-Jin"},{"family":"Choi","given":"Wonsik"}],"issued":{"date-parts":[["2020",5]]}}}],"schema":"https://github.com/citation-style-language/schema/raw/master/csl-citation.json"} </w:instrText>
            </w:r>
            <w:r w:rsidRPr="00011912">
              <w:rPr>
                <w:rFonts w:ascii="Times New Roman" w:eastAsia="Times New Roman" w:hAnsi="Times New Roman" w:cs="Times New Roman"/>
                <w:sz w:val="20"/>
                <w:szCs w:val="20"/>
              </w:rPr>
              <w:fldChar w:fldCharType="separate"/>
            </w:r>
            <w:r w:rsidRPr="00011912">
              <w:rPr>
                <w:rFonts w:ascii="Times New Roman" w:hAnsi="Times New Roman" w:cs="Times New Roman"/>
                <w:sz w:val="20"/>
                <w:szCs w:val="20"/>
              </w:rPr>
              <w:t>(Hefny Salim et al., 2015; Kang et al., 2020; Lee et al., 2010)</w:t>
            </w:r>
            <w:r w:rsidRPr="00011912">
              <w:rPr>
                <w:rFonts w:ascii="Times New Roman" w:eastAsia="Times New Roman" w:hAnsi="Times New Roman" w:cs="Times New Roman"/>
                <w:sz w:val="20"/>
                <w:szCs w:val="20"/>
              </w:rPr>
              <w:fldChar w:fldCharType="end"/>
            </w:r>
          </w:p>
        </w:tc>
      </w:tr>
      <w:tr w:rsidR="00524102" w:rsidRPr="00011912" w14:paraId="5EC36B06" w14:textId="77777777" w:rsidTr="00011912">
        <w:trPr>
          <w:trHeight w:val="272"/>
        </w:trPr>
        <w:tc>
          <w:tcPr>
            <w:tcW w:w="519" w:type="pct"/>
            <w:vMerge/>
            <w:vAlign w:val="center"/>
          </w:tcPr>
          <w:p w14:paraId="10F36086" w14:textId="77777777" w:rsidR="009C3D46" w:rsidRPr="00011912" w:rsidRDefault="009C3D46" w:rsidP="0068371C">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c>
          <w:tcPr>
            <w:tcW w:w="643" w:type="pct"/>
            <w:vAlign w:val="center"/>
          </w:tcPr>
          <w:p w14:paraId="63CAB903" w14:textId="705D473C" w:rsidR="009C3D46" w:rsidRPr="00011912" w:rsidRDefault="009C3D46"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Energy balance regulation</w:t>
            </w:r>
          </w:p>
        </w:tc>
        <w:tc>
          <w:tcPr>
            <w:tcW w:w="879" w:type="pct"/>
            <w:vAlign w:val="center"/>
          </w:tcPr>
          <w:p w14:paraId="7328A69A" w14:textId="2CAF79AD" w:rsidR="009C3D46" w:rsidRPr="00011912" w:rsidRDefault="009C3D46"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Latent energy via transpiration</w:t>
            </w:r>
          </w:p>
        </w:tc>
        <w:tc>
          <w:tcPr>
            <w:tcW w:w="649" w:type="pct"/>
            <w:vAlign w:val="center"/>
          </w:tcPr>
          <w:p w14:paraId="798C69DD" w14:textId="2F322958" w:rsidR="009C3D46" w:rsidRPr="00011912" w:rsidRDefault="00402807" w:rsidP="0068371C">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Sap flow sensors</w:t>
            </w:r>
          </w:p>
        </w:tc>
        <w:tc>
          <w:tcPr>
            <w:tcW w:w="486" w:type="pct"/>
            <w:vAlign w:val="center"/>
          </w:tcPr>
          <w:p w14:paraId="1AC6304F" w14:textId="3268DC00" w:rsidR="009C3D46" w:rsidRPr="00011912" w:rsidRDefault="00402807" w:rsidP="0068371C">
            <w:pPr>
              <w:spacing w:after="0" w:line="240" w:lineRule="auto"/>
              <w:rPr>
                <w:rFonts w:ascii="Times New Roman" w:eastAsia="Times New Roman" w:hAnsi="Times New Roman" w:cs="Times New Roman"/>
                <w:sz w:val="20"/>
                <w:szCs w:val="20"/>
              </w:rPr>
            </w:pPr>
            <w:r>
              <w:rPr>
                <w:rFonts w:ascii="Times New Roman" w:hAnsi="Times New Roman" w:cs="Times New Roman"/>
                <w:color w:val="000000"/>
                <w:sz w:val="20"/>
                <w:szCs w:val="20"/>
                <w:shd w:val="clear" w:color="auto" w:fill="FFFFFF"/>
              </w:rPr>
              <w:t>Direct</w:t>
            </w:r>
          </w:p>
        </w:tc>
        <w:tc>
          <w:tcPr>
            <w:tcW w:w="418" w:type="pct"/>
            <w:vAlign w:val="center"/>
          </w:tcPr>
          <w:p w14:paraId="40380544" w14:textId="242E0A93" w:rsidR="009C3D46" w:rsidRPr="00011912" w:rsidRDefault="009C3D46"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W m</w:t>
            </w:r>
            <w:r w:rsidRPr="00011912">
              <w:rPr>
                <w:rFonts w:ascii="Times New Roman" w:eastAsia="Times New Roman" w:hAnsi="Times New Roman" w:cs="Times New Roman"/>
                <w:sz w:val="20"/>
                <w:szCs w:val="20"/>
                <w:vertAlign w:val="superscript"/>
              </w:rPr>
              <w:t>-2</w:t>
            </w:r>
          </w:p>
        </w:tc>
        <w:tc>
          <w:tcPr>
            <w:tcW w:w="1406" w:type="pct"/>
            <w:vAlign w:val="center"/>
          </w:tcPr>
          <w:p w14:paraId="402ECEE1" w14:textId="281B6FB5" w:rsidR="009C3D46" w:rsidRPr="00011912" w:rsidRDefault="009C3D46"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 xml:space="preserve">Exergy </w:t>
            </w:r>
            <w:r w:rsidRPr="00011912">
              <w:rPr>
                <w:rFonts w:ascii="Times New Roman" w:eastAsia="Times New Roman" w:hAnsi="Times New Roman" w:cs="Times New Roman"/>
                <w:sz w:val="20"/>
                <w:szCs w:val="20"/>
              </w:rPr>
              <w:fldChar w:fldCharType="begin"/>
            </w:r>
            <w:r w:rsidRPr="00011912">
              <w:rPr>
                <w:rFonts w:ascii="Times New Roman" w:eastAsia="Times New Roman" w:hAnsi="Times New Roman" w:cs="Times New Roman"/>
                <w:sz w:val="20"/>
                <w:szCs w:val="20"/>
              </w:rPr>
              <w:instrText xml:space="preserve"> ADDIN ZOTERO_ITEM CSL_CITATION {"citationID":"kTlOrxH2","properties":{"formattedCitation":"(Puzachenko et al., 2013, 2014)","plainCitation":"(Puzachenko et al., 2013, 2014)","noteIndex":0},"citationItems":[{"id":1812,"uris":["http://zotero.org/users/3524663/items/7BJLWH9Y"],"uri":["http://zotero.org/users/3524663/items/7BJLWH9Y"],"itemData":{"id":1812,"type":"article-journal","abstract":"The paper discusses methods of evaluating thermodynamic properties of landscape cover based on multi-spectral measurements by the Landsat satellites. Authors demonstrate how these methods could be used for studying functionality of landscapes and for spatial interpolation of Flux NET system measurements.","container-title":"Entropy","DOI":"10.3390/e15093970","ISSN":"1099-4300","issue":"12","language":"en","page":"3970-3982","source":"Crossref","title":"Methods of Evaluating Thermodynamic Properties of Landscape Cover Using Multispectral Reflected Radiation Measurements by the Landsat Satellite","volume":"15","author":[{"family":"Puzachenko","given":"Yuriy"},{"family":"Sandlersky","given":"Robert"},{"family":"Sankovski","given":"Alexey"}],"issued":{"date-parts":[["2013",9,23]]}}},{"id":1813,"uris":["http://zotero.org/users/3524663/items/S9TVHT6I"],"uri":["http://zotero.org/users/3524663/items/S9TVHT6I"],"itemData":{"id":1813,"type":"article-journal","container-title":"Contemporary Problems of Ecology","DOI":"10.1134/S1995425514070087","ISSN":"1995-4255, 1995-4263","issue":"7","language":"en","page":"838-854","source":"Crossref","title":"Multispectral remote information in forest research","volume":"7","author":[{"family":"Puzachenko","given":"Yu. G."},{"family":"Sandlersky","given":"R. B."},{"family":"Krenke","given":"A. N."},{"family":"Puzachenko","given":"Yu. M."}],"issued":{"date-parts":[["2014",12]]}}}],"schema":"https://github.com/citation-style-language/schema/raw/master/csl-citation.json"} </w:instrText>
            </w:r>
            <w:r w:rsidRPr="00011912">
              <w:rPr>
                <w:rFonts w:ascii="Times New Roman" w:eastAsia="Times New Roman" w:hAnsi="Times New Roman" w:cs="Times New Roman"/>
                <w:sz w:val="20"/>
                <w:szCs w:val="20"/>
              </w:rPr>
              <w:fldChar w:fldCharType="separate"/>
            </w:r>
            <w:r w:rsidRPr="00011912">
              <w:rPr>
                <w:rFonts w:ascii="Times New Roman" w:hAnsi="Times New Roman" w:cs="Times New Roman"/>
                <w:sz w:val="20"/>
                <w:szCs w:val="20"/>
              </w:rPr>
              <w:t>(Puzachenko et al., 2013, 2014)</w:t>
            </w:r>
            <w:r w:rsidRPr="00011912">
              <w:rPr>
                <w:rFonts w:ascii="Times New Roman" w:eastAsia="Times New Roman" w:hAnsi="Times New Roman" w:cs="Times New Roman"/>
                <w:sz w:val="20"/>
                <w:szCs w:val="20"/>
              </w:rPr>
              <w:fldChar w:fldCharType="end"/>
            </w:r>
            <w:r w:rsidRPr="00011912">
              <w:rPr>
                <w:rFonts w:ascii="Times New Roman" w:eastAsia="Times New Roman" w:hAnsi="Times New Roman" w:cs="Times New Roman"/>
                <w:sz w:val="20"/>
                <w:szCs w:val="20"/>
              </w:rPr>
              <w:t xml:space="preserve">, Energy balance </w:t>
            </w:r>
            <w:r w:rsidRPr="00011912">
              <w:rPr>
                <w:rFonts w:ascii="Times New Roman" w:eastAsia="Times New Roman" w:hAnsi="Times New Roman" w:cs="Times New Roman"/>
                <w:sz w:val="20"/>
                <w:szCs w:val="20"/>
              </w:rPr>
              <w:fldChar w:fldCharType="begin"/>
            </w:r>
            <w:r w:rsidR="00DF007F">
              <w:rPr>
                <w:rFonts w:ascii="Times New Roman" w:eastAsia="Times New Roman" w:hAnsi="Times New Roman" w:cs="Times New Roman"/>
                <w:sz w:val="20"/>
                <w:szCs w:val="20"/>
              </w:rPr>
              <w:instrText xml:space="preserve"> ADDIN ZOTERO_ITEM CSL_CITATION {"citationID":"QoSe1wdD","properties":{"formattedCitation":"(Krayenhoff et al., 2020; Moser et al., 2015; Rahman et al., 2020)","plainCitation":"(Krayenhoff et al., 2020; Moser et al., 2015; Rahman et al., 2020)","noteIndex":0},"citationItems":[{"id":1823,"uris":["http://zotero.org/users/3524663/items/IV864ZTE"],"uri":["http://zotero.org/users/3524663/items/IV864ZTE"],"itemData":{"id":1823,"type":"article-journal","abstract":"Vegetation alters urban climates via transpirational cooling; however, unlike shorter vegetation, trees additionally provide shade and shelter. Urban canopy models (UCMs) are coupled with mesoscale models for assessment of neighbourhood-scale climate, but their representation of urban trees is limited. We present BEP-Tree, a multi-layer UCM that integrates trees instead of using the ‘tile’ approach that characterizes most urban mesoscale modelling. BEP-Tree resolves the microclimate underneath trees where outdoor human thermal exposure occurs; these conditions are largely inaccessible to current mesoscale modelling and remote sensing approaches. Moreover, BEP-Tree allows trees to protrude above buildings, enabling assessment of low-rise neighbourhoods. The new model combines existing models, including detailed radiative and hydrodynamic models that assess built-tree interactions, and includes new parameterizations for impacts of tree foliage distribution. BEP-Tree is evaluated against unique datasets from three cities enabling assessment of modelled radiation, energy exchanges and road and air temperatures across the diurnal cycle. Urban trees redirect sensible heat into latent heat and reduce pedestrian-level solar radiation, wind, and temperatures during daytime. Thermal climate and energy exchanges are more sensitive to street tree density than height. Coupled with a mesoscale model, BEP-Tree enables assessment of urban forest-induced neighbourhood-to-city scale climate impacts during fair weather periods.","container-title":"Urban Climate","DOI":"10.1016/j.uclim.2020.100590","ISSN":"22120955","language":"en","page":"100590","source":"Crossref","title":"A multi-layer urban canopy meteorological model with trees (BEP-Tree): Street tree impacts on pedestrian-level climate","title-short":"A multi-layer urban canopy meteorological model with trees (BEP-Tree)","volume":"32","author":[{"family":"Krayenhoff","given":"E. Scott"},{"family":"Jiang","given":"Timothy"},{"family":"Christen","given":"Andreas"},{"family":"Martilli","given":"Alberto"},{"family":"Oke","given":"Timothy R."},{"family":"Bailey","given":"Brian N."},{"family":"Nazarian","given":"Negin"},{"family":"Voogt","given":"James A."},{"family":"Giometto","given":"Marco G."},{"family":"Stastny","given":"Austine"},{"family":"Crawford","given":"Ben R."}],"issued":{"date-parts":[["2020",6]]}}},{"id":2120,"uris":["http://zotero.org/users/3524663/items/LM5H9YQP"],"uri":["http://zotero.org/users/3524663/items/LM5H9YQP"],"itemData":{"id":2120,"type":"article-journal","abstract":"Knowledge of the structure and morphology of common urban trees is scarce, particularly of the full life cycle of a tree. The present and future structural dimensions of urban tree species are of an increasing interest because tree growth is associated with its ecosystem services. The purpose of this study was to characterize the dimensions of two urban tree species (small-leaved lime, Tilia cordata Mill. and black locust, Robinia pseudoacacia L.) and to predict future structural dimensions based on the diameter at breast height and tree age. Regression equations were developed for tree height, crown diameter, crown height, crown volume, crown projection area, and open surface area of the tree pit. The data revealed strong relationships (r2 &gt; 0.7) between crown diameter, crown volume, crown projection area, crown height, tree pit for both species, and tree height of T. cordata. Based on tree dimensions and the leaf area index (LAI), three ecosystem services (carbon storage, shading, and cooling effects) were estimated for the analyzed trees. The results indicated that urban trees considerably improved the climate in cities, with carbon storage, shading, and cooling of single trees showing a direct relationship with LAI and age. The associations of tree growth patterns identiﬁed in this study can be used as guidelines for tree planting in cities and their ecosystem services; they may improve the management and planning of urban green areas.","container-title":"Urban Forestry &amp; Urban Greening","DOI":"10.1016/j.ufug.2015.10.005","ISSN":"16188667","issue":"4","language":"en","page":"1110-1121","source":"Crossref","title":"Structure and ecosystem services of small-leaved lime (Tilia cordata Mill.) and black locust (Robinia pseudoacacia L.) in urban environments","volume":"14","author":[{"family":"Moser","given":"A."},{"family":"Rötzer","given":"T."},{"family":"Pauleit","given":"S."},{"family":"Pretzsch","given":"H."}],"issued":{"date-parts":[["2015"]]}}},{"id":2097,"uris":["http://zotero.org/users/3524663/items/ACEFTPBX"],"uri":["http://zotero.org/users/3524663/items/ACEFTPBX"],"itemData":{"id":2097,"type":"article-journal","abstract":"A more detailed understanding of the micro-climatic thermal benefits of different urban tree species and the retrospective species characteristics is necessary to guide management decisions. In this review, we focused specifically on empirical data collected at ground level for below-canopy surface temperature (ST) and tran­ spiration cooling (AT), using a meta-analysis method. Tree canopy density was clearly identified as the most influential driver of different mechanisms of cooling benefits. Secondly, climate of the cities where the trees were grown showed significant impacts on cooling potentials: trees grown in Oceanic and Continental climates showed a higher cooling potential compared to trees grown in Mediterranean climate for AT and sub-tropical climate for ST. Thirdly, tree growth in size and ground surface cover showed significant impact. ST decreases almost linearly with the increase of canopy density; however, the rate is significantly lower over transpiring grass surfaces. Transpiration of trees planted over grass was ten times higher (4.15 g mÀ 2 minÀ 1) compared to a tree planted in paved cut-out pits (0.44 g mÀ 2 minÀ 1). Moreover, diffuse porous wood anatomy and trees originating from temperate and resource-rich forests showed better cooling potentials. Among the leaf traits, dark green leaves, &lt; 0.15 mm of thickness showed higher AT and ST benefit. The review pointed out the lack of standardized study protocols in determining tree cooling benefits and empirical data, particularly at tropical and sub-tropical climate. Finally, the study suggested some recommendations for plantings that optimize the cooling benefits from urban greenspaces.","container-title":"Building and Environment","DOI":"10.1016/j.buildenv.2019.106606","ISSN":"03601323","language":"en","page":"106606","source":"Crossref","title":"Traits of trees for cooling urban heat islands: A meta-analysis","title-short":"Traits of trees for cooling urban heat islands","volume":"170","author":[{"family":"Rahman","given":"Mohammad A."},{"family":"Stratopoulos","given":"Laura M.F."},{"family":"Moser-Reischl","given":"Astrid"},{"family":"Zölch","given":"Teresa"},{"family":"Häberle","given":"Karl-Heinz"},{"family":"Rötzer","given":"Thomas"},{"family":"Pretzsch","given":"Hans"},{"family":"Pauleit","given":"Stephan"}],"issued":{"date-parts":[["2020",3]]}}}],"schema":"https://github.com/citation-style-language/schema/raw/master/csl-citation.json"} </w:instrText>
            </w:r>
            <w:r w:rsidRPr="00011912">
              <w:rPr>
                <w:rFonts w:ascii="Times New Roman" w:eastAsia="Times New Roman" w:hAnsi="Times New Roman" w:cs="Times New Roman"/>
                <w:sz w:val="20"/>
                <w:szCs w:val="20"/>
              </w:rPr>
              <w:fldChar w:fldCharType="separate"/>
            </w:r>
            <w:r w:rsidR="00DF007F" w:rsidRPr="00DF007F">
              <w:rPr>
                <w:rFonts w:ascii="Times New Roman" w:hAnsi="Times New Roman" w:cs="Times New Roman"/>
                <w:sz w:val="20"/>
              </w:rPr>
              <w:t>(Krayenhoff et al., 2020; Moser et al., 2015; Rahman et al., 2020)</w:t>
            </w:r>
            <w:r w:rsidRPr="00011912">
              <w:rPr>
                <w:rFonts w:ascii="Times New Roman" w:eastAsia="Times New Roman" w:hAnsi="Times New Roman" w:cs="Times New Roman"/>
                <w:sz w:val="20"/>
                <w:szCs w:val="20"/>
              </w:rPr>
              <w:fldChar w:fldCharType="end"/>
            </w:r>
          </w:p>
        </w:tc>
      </w:tr>
      <w:tr w:rsidR="00524102" w:rsidRPr="00011912" w14:paraId="725326F8" w14:textId="77777777" w:rsidTr="00011912">
        <w:trPr>
          <w:trHeight w:val="236"/>
        </w:trPr>
        <w:tc>
          <w:tcPr>
            <w:tcW w:w="519" w:type="pct"/>
            <w:vMerge w:val="restart"/>
            <w:vAlign w:val="center"/>
          </w:tcPr>
          <w:p w14:paraId="0360A101" w14:textId="77777777" w:rsidR="009C3D46" w:rsidRPr="00011912" w:rsidRDefault="009C3D46"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Water regulation</w:t>
            </w:r>
          </w:p>
        </w:tc>
        <w:tc>
          <w:tcPr>
            <w:tcW w:w="643" w:type="pct"/>
            <w:vMerge w:val="restart"/>
            <w:vAlign w:val="center"/>
          </w:tcPr>
          <w:p w14:paraId="2D0D6813" w14:textId="77777777" w:rsidR="009C3D46" w:rsidRPr="00011912" w:rsidRDefault="009C3D46"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Run-off mitigation</w:t>
            </w:r>
          </w:p>
        </w:tc>
        <w:tc>
          <w:tcPr>
            <w:tcW w:w="879" w:type="pct"/>
            <w:vAlign w:val="center"/>
          </w:tcPr>
          <w:p w14:paraId="765E6A08" w14:textId="77777777" w:rsidR="009C3D46" w:rsidRPr="00011912" w:rsidRDefault="009C3D46"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Evapotranspiration</w:t>
            </w:r>
          </w:p>
        </w:tc>
        <w:tc>
          <w:tcPr>
            <w:tcW w:w="649" w:type="pct"/>
            <w:vAlign w:val="center"/>
          </w:tcPr>
          <w:p w14:paraId="1F16998A" w14:textId="7BCCCD54" w:rsidR="009C3D46" w:rsidRPr="00011912" w:rsidRDefault="00402807" w:rsidP="0068371C">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Sap flow sensors</w:t>
            </w:r>
          </w:p>
        </w:tc>
        <w:tc>
          <w:tcPr>
            <w:tcW w:w="486" w:type="pct"/>
            <w:vAlign w:val="center"/>
          </w:tcPr>
          <w:p w14:paraId="410CF483" w14:textId="7AEE0DD7" w:rsidR="009C3D46" w:rsidRPr="00011912" w:rsidRDefault="00402807" w:rsidP="0068371C">
            <w:pPr>
              <w:spacing w:after="0" w:line="240" w:lineRule="auto"/>
              <w:rPr>
                <w:rFonts w:ascii="Times New Roman" w:eastAsia="Times New Roman" w:hAnsi="Times New Roman" w:cs="Times New Roman"/>
                <w:sz w:val="20"/>
                <w:szCs w:val="20"/>
              </w:rPr>
            </w:pPr>
            <w:r>
              <w:rPr>
                <w:rFonts w:ascii="Times New Roman" w:hAnsi="Times New Roman" w:cs="Times New Roman"/>
                <w:color w:val="000000"/>
                <w:sz w:val="20"/>
                <w:szCs w:val="20"/>
                <w:shd w:val="clear" w:color="auto" w:fill="FFFFFF"/>
              </w:rPr>
              <w:t>Direct</w:t>
            </w:r>
          </w:p>
        </w:tc>
        <w:tc>
          <w:tcPr>
            <w:tcW w:w="418" w:type="pct"/>
            <w:vAlign w:val="center"/>
          </w:tcPr>
          <w:p w14:paraId="290D13F7" w14:textId="64192167" w:rsidR="009C3D46" w:rsidRPr="00011912" w:rsidRDefault="009C3D46"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l hr</w:t>
            </w:r>
            <w:r w:rsidRPr="00011912">
              <w:rPr>
                <w:rFonts w:ascii="Times New Roman" w:eastAsia="Times New Roman" w:hAnsi="Times New Roman" w:cs="Times New Roman"/>
                <w:sz w:val="20"/>
                <w:szCs w:val="20"/>
                <w:vertAlign w:val="superscript"/>
              </w:rPr>
              <w:t>-1</w:t>
            </w:r>
            <w:r w:rsidRPr="00011912">
              <w:rPr>
                <w:rFonts w:ascii="Times New Roman" w:eastAsia="Times New Roman" w:hAnsi="Times New Roman" w:cs="Times New Roman"/>
                <w:sz w:val="20"/>
                <w:szCs w:val="20"/>
              </w:rPr>
              <w:t xml:space="preserve"> or mm</w:t>
            </w:r>
          </w:p>
        </w:tc>
        <w:tc>
          <w:tcPr>
            <w:tcW w:w="1406" w:type="pct"/>
            <w:vAlign w:val="center"/>
          </w:tcPr>
          <w:p w14:paraId="75C3C46B" w14:textId="0C3D3E52" w:rsidR="009C3D46" w:rsidRPr="00FC29EE" w:rsidRDefault="009C3D46"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lang w:val="it-IT"/>
              </w:rPr>
              <w:fldChar w:fldCharType="begin"/>
            </w:r>
            <w:r w:rsidR="00F31368" w:rsidRPr="00426FD2">
              <w:rPr>
                <w:rFonts w:ascii="Times New Roman" w:eastAsia="Times New Roman" w:hAnsi="Times New Roman" w:cs="Times New Roman"/>
                <w:sz w:val="20"/>
                <w:szCs w:val="20"/>
              </w:rPr>
              <w:instrText xml:space="preserve"> ADDIN ZOTERO_ITEM CSL_CITATION {"citationID":"xPRChGpH","properties":{"formattedCitation":"(Chen et al., 2019; Marchionni et al., 2019; Urban et al., 2019; Z\\uc0\\u246{}lch et al., 2017)","plainCitation":"(Chen et al., 2019; Marchionni et al., 2019; Urban et al., 2019; Zölch et al., 2017)","noteIndex":0},"citationItems":[{"id":1851,"uris":["http://zotero.org/users/3524663/items/FJWJFRI9"],"uri":["http://zotero.org/users/3524663/items/FJWJFRI9"],"itemData":{"id":1851,"type":"article-journal","abstract":"Quantitative evaluation of canopy transpiration and its cooling e</w:instrText>
            </w:r>
            <w:r w:rsidR="00F31368" w:rsidRPr="00011912">
              <w:rPr>
                <w:rFonts w:ascii="Times New Roman" w:eastAsia="Times New Roman" w:hAnsi="Times New Roman" w:cs="Times New Roman"/>
                <w:sz w:val="20"/>
                <w:szCs w:val="20"/>
                <w:lang w:val="it-IT"/>
              </w:rPr>
              <w:instrText>ﬀ</w:instrText>
            </w:r>
            <w:r w:rsidR="00F31368" w:rsidRPr="00426FD2">
              <w:rPr>
                <w:rFonts w:ascii="Times New Roman" w:eastAsia="Times New Roman" w:hAnsi="Times New Roman" w:cs="Times New Roman"/>
                <w:sz w:val="20"/>
                <w:szCs w:val="20"/>
              </w:rPr>
              <w:instrText>ect can contribute to the selection of suitable tree species to alleviate heat island e</w:instrText>
            </w:r>
            <w:r w:rsidR="00F31368" w:rsidRPr="00011912">
              <w:rPr>
                <w:rFonts w:ascii="Times New Roman" w:eastAsia="Times New Roman" w:hAnsi="Times New Roman" w:cs="Times New Roman"/>
                <w:sz w:val="20"/>
                <w:szCs w:val="20"/>
                <w:lang w:val="it-IT"/>
              </w:rPr>
              <w:instrText>ﬀ</w:instrText>
            </w:r>
            <w:r w:rsidR="00F31368" w:rsidRPr="00426FD2">
              <w:rPr>
                <w:rFonts w:ascii="Times New Roman" w:eastAsia="Times New Roman" w:hAnsi="Times New Roman" w:cs="Times New Roman"/>
                <w:sz w:val="20"/>
                <w:szCs w:val="20"/>
              </w:rPr>
              <w:instrText>ect in urban area. To achieve this aim, we investigated the canopy transpiration and its cooling e</w:instrText>
            </w:r>
            <w:r w:rsidR="00F31368" w:rsidRPr="00011912">
              <w:rPr>
                <w:rFonts w:ascii="Times New Roman" w:eastAsia="Times New Roman" w:hAnsi="Times New Roman" w:cs="Times New Roman"/>
                <w:sz w:val="20"/>
                <w:szCs w:val="20"/>
                <w:lang w:val="it-IT"/>
              </w:rPr>
              <w:instrText>ﬀ</w:instrText>
            </w:r>
            <w:r w:rsidR="00F31368" w:rsidRPr="00426FD2">
              <w:rPr>
                <w:rFonts w:ascii="Times New Roman" w:eastAsia="Times New Roman" w:hAnsi="Times New Roman" w:cs="Times New Roman"/>
                <w:sz w:val="20"/>
                <w:szCs w:val="20"/>
              </w:rPr>
              <w:instrText xml:space="preserve">ect of three common urban tree species (Schima superba, Eucalyptus citriodora and Acacia auriculaeformis) in a subtropical city (Guangzhou) based on continuous sap </w:instrText>
            </w:r>
            <w:r w:rsidR="00F31368" w:rsidRPr="00011912">
              <w:rPr>
                <w:rFonts w:ascii="Times New Roman" w:eastAsia="Times New Roman" w:hAnsi="Times New Roman" w:cs="Times New Roman"/>
                <w:sz w:val="20"/>
                <w:szCs w:val="20"/>
                <w:lang w:val="it-IT"/>
              </w:rPr>
              <w:instrText>ﬂ</w:instrText>
            </w:r>
            <w:r w:rsidR="00F31368" w:rsidRPr="00426FD2">
              <w:rPr>
                <w:rFonts w:ascii="Times New Roman" w:eastAsia="Times New Roman" w:hAnsi="Times New Roman" w:cs="Times New Roman"/>
                <w:sz w:val="20"/>
                <w:szCs w:val="20"/>
              </w:rPr>
              <w:instrText>ow measurement as well as environmental factors monitoring. The interspeci</w:instrText>
            </w:r>
            <w:r w:rsidR="00F31368" w:rsidRPr="00011912">
              <w:rPr>
                <w:rFonts w:ascii="Times New Roman" w:eastAsia="Times New Roman" w:hAnsi="Times New Roman" w:cs="Times New Roman"/>
                <w:sz w:val="20"/>
                <w:szCs w:val="20"/>
                <w:lang w:val="it-IT"/>
              </w:rPr>
              <w:instrText>ﬁ</w:instrText>
            </w:r>
            <w:r w:rsidR="00F31368" w:rsidRPr="00426FD2">
              <w:rPr>
                <w:rFonts w:ascii="Times New Roman" w:eastAsia="Times New Roman" w:hAnsi="Times New Roman" w:cs="Times New Roman"/>
                <w:sz w:val="20"/>
                <w:szCs w:val="20"/>
              </w:rPr>
              <w:instrText>c di</w:instrText>
            </w:r>
            <w:r w:rsidR="00F31368" w:rsidRPr="00011912">
              <w:rPr>
                <w:rFonts w:ascii="Times New Roman" w:eastAsia="Times New Roman" w:hAnsi="Times New Roman" w:cs="Times New Roman"/>
                <w:sz w:val="20"/>
                <w:szCs w:val="20"/>
                <w:lang w:val="it-IT"/>
              </w:rPr>
              <w:instrText>ﬀ</w:instrText>
            </w:r>
            <w:r w:rsidR="00F31368" w:rsidRPr="00426FD2">
              <w:rPr>
                <w:rFonts w:ascii="Times New Roman" w:eastAsia="Times New Roman" w:hAnsi="Times New Roman" w:cs="Times New Roman"/>
                <w:sz w:val="20"/>
                <w:szCs w:val="20"/>
              </w:rPr>
              <w:instrText>erences in biological attributes that impact tree transpiration and then the cooling e</w:instrText>
            </w:r>
            <w:r w:rsidR="00F31368" w:rsidRPr="00011912">
              <w:rPr>
                <w:rFonts w:ascii="Times New Roman" w:eastAsia="Times New Roman" w:hAnsi="Times New Roman" w:cs="Times New Roman"/>
                <w:sz w:val="20"/>
                <w:szCs w:val="20"/>
                <w:lang w:val="it-IT"/>
              </w:rPr>
              <w:instrText>ﬀ</w:instrText>
            </w:r>
            <w:r w:rsidR="00F31368" w:rsidRPr="00426FD2">
              <w:rPr>
                <w:rFonts w:ascii="Times New Roman" w:eastAsia="Times New Roman" w:hAnsi="Times New Roman" w:cs="Times New Roman"/>
                <w:sz w:val="20"/>
                <w:szCs w:val="20"/>
              </w:rPr>
              <w:instrText>ects were further studied. Results indicated that the strongest canopy transpiration and its cooling e</w:instrText>
            </w:r>
            <w:r w:rsidR="00F31368" w:rsidRPr="00011912">
              <w:rPr>
                <w:rFonts w:ascii="Times New Roman" w:eastAsia="Times New Roman" w:hAnsi="Times New Roman" w:cs="Times New Roman"/>
                <w:sz w:val="20"/>
                <w:szCs w:val="20"/>
                <w:lang w:val="it-IT"/>
              </w:rPr>
              <w:instrText>ﬀ</w:instrText>
            </w:r>
            <w:r w:rsidR="00F31368" w:rsidRPr="00426FD2">
              <w:rPr>
                <w:rFonts w:ascii="Times New Roman" w:eastAsia="Times New Roman" w:hAnsi="Times New Roman" w:cs="Times New Roman"/>
                <w:sz w:val="20"/>
                <w:szCs w:val="20"/>
              </w:rPr>
              <w:instrText>ect of three species were observed in the summer along with favorable environmental factors (higher soil water content (SWC)1 and photosynth</w:instrText>
            </w:r>
            <w:r w:rsidR="00F31368" w:rsidRPr="00011912">
              <w:rPr>
                <w:rFonts w:ascii="Times New Roman" w:eastAsia="Times New Roman" w:hAnsi="Times New Roman" w:cs="Times New Roman"/>
                <w:sz w:val="20"/>
                <w:szCs w:val="20"/>
                <w:lang w:val="it-IT"/>
              </w:rPr>
              <w:instrText>etically active radiation (PAR)). Furthermore, signiﬁcant interspeciﬁc diﬀerences in cooling eﬀect of transpiration were found in our study, S. superba has the highest canopy transpiration cooling eﬀect among three species due to its favorable bio- and hydraulic characteristics. These ﬁndings will help to promote the ecological beneﬁts of urban forests by eﬃcient management practices to a certain extent.","container-title":"Urban Forestry &amp; Urban Greening","DOI":"10.1016/j.ufug.2019.126368","ISSN":"16188667","language":"en","page":"126368","source":"Crossref","title":"Canopy transpiration and its cooling effect of three urban tree species in a subtropical city- Guangzhou, China","volume":"43","author":[{"family":"Chen","given":"Xia"},{"family":"Zhao","given":"Ping"},{"family":"Hu","given":"Yanting"},{"family":"Ouyang","given":"Lei"},{"family":"Zhu","given":"Liwei"},{"family":"Ni","given":"Guangyan"}],"issued":{"date-parts":[["2019",7]]}}},{"id":2178,"uris":["http://zotero.org/users/3524663/items/WM8I2T6P"],"uri":["http://zotero.org/users/3524663/items/WM8I2T6P"],"itemData":{"id":2178,"type":"article-journal","abstract":"During the expansion of urban areas, small natural reserves have often been left intact within the built environment as central elements of biodiversity conservation, ecological connectivity, landscape sustainability, and quality of life of urban dwellers. Consequently, the surrounding urbanized landscape may impact the environmental conditions of these reserves (e.g., high temperatures, low moisture conditions), resulting in the need for extensive maintenance. This study presents an estimation of the water balance over two years (2017–2018) in three small urban reserves (between 2 and 30 ha) within the Greater Melbourne metropolitan area in Australia, for the purpose of understanding tree water use. Measurements of micrometeorological variables, soil moisture content profiles, water-table levels, sap flow velocities, and stem diameter variations were used to quantify the water sources of tree transpiration in these reserves. Results revealed that, despite the urban surroundings and the climate variations, these reserves have enough water to sustain tree transpiration. In two of the three reserves, groundwater was pivotal in sustaining transpiration rates; specifically, groundwater was estimated to contribute about 30–40% of the total transpiration amount during the driest periods of the year. Groundwater also played an essential role during nights with temperatures above 25 °C, helping trees to maintain night-time water use from 3 to 16% of the daily water use. In the third reserve, the presence of a shallow layer of heavy clay supplied water to the trees, which were able to maintain relatively constant transpiration rates throughout the year. These results demonstrate the importance of understanding the water regime of each urban reserve in order to support government authorities in preserving these ecosystems.","container-title":"Journal of Hydrology","DOI":"10.1016/j.jhydrol.2019.05.022","ISSN":"00221694","language":"en","page":"343-353","source":"Crossref","title":"Water balance and tree water use dynamics in remnant urban reserves","volume":"575","author":[{"family":"Marchionni","given":"V."},{"family":"Guyot","given":"A."},{"family":"Tapper","given":"N."},{"family":"Walker","given":"J.P."},{"family":"Daly","given":"E."}],"issued":{"date-parts":[["2019",8]]}}},{"id":2112,"uris":["http://zotero.org/users/3524663/items/T6Q76FGZ"],"uri":["http://zotero.org/users/3524663/items/T6Q76FGZ"],"itemData":{"id":2112,"type":"article-journal","abstract":"Russian boreal forests represent the largest forested region on Earth and comprise one-ﬁfth of the world's forest cover. The two most common genera in Siberia are Larix and Pinus, which together cover more than 80% of the region’s forested area. One observable ongoing eﬀect of climate warming is that natural populations of Siberian larch are gradually being replaced by Scots pine. The present work focuses on comparing eﬀects of environmental variables on sap ﬂow density in two even-aged stands of Larix sibirica and Pinus sylvestris. While the two study stands were identical in age (49 years) with similar basal areas and leaf area index, they exhibited very diﬀerent transpiration rates and response mechanisms to environmental signals. Stand water use was higher for larch than it was for pine, even though transpiration for deciduous larch trees occurred over shorter time periods. The cumulative annual transpiration of the larch stand was 284 ± 4 mm measured over two consecutive growing seasons (2015–2016), while for pine this was 20% lower. Seasonal transpiration accounted for 50% and 40% of the reference evapotranspiration and 91% and 67% of growing season precipitation for larch and pine, respectively. Water stored in soil provided an important source of water for transpiration, observed as roughly 100 mm, which was then replenished from snowmelt the following spring. The greatest diﬀerence between two species related to how well they controlled transpiration, notably in the context of high vapor pressure deﬁcit; under these conditions, pine maintained greater control over transpiration than larch. For all soil moisture levels measured, larch transpired more water than pine. Importantly, our results point to potential future eﬀects of global warming, most notably an increasing decline of larch forests, changes in the ratio between latent and sensitive heat ﬂuxes, and signiﬁcant modiﬁcations in ecosystem water availability.","container-title":"Agricultural and Forest Meteorology","DOI":"10.1016/j.agrformet.2019.02.038","ISSN":"01681923","language":"en","page":"64-72","source":"Crossref","title":"Canopy transpiration of a Larix sibirica and Pinus sylvestris forest in Central Siberia","volume":"271","author":[{"family":"Urban","given":"Josef"},{"family":"Rubtsov","given":"Alexey V."},{"family":"Urban","given":"Anastasiya V."},{"family":"Shashkin","given":"Alexander V."},{"family":"Benkova","given":"Vera E."}],"issued":{"date-parts":[["2019",6]]}}},{"id":2177,"uris":["http://zotero.org/users/3524663/items/7DCFICNA"],"uri":["http://zotero.org/users/3524663/items/7DCFICNA"],"itemData":{"id":2177,"type":"article-journal","abstract":"Urban development leads to changes of surface cover that disrupt the hydrological cycle in cities. In particular, impermeable surfaces and the removal of vegetation reduce the ability to intercept, store and inﬁltrate rainwater. Consequently, the volume of stormwater runoﬀ and the risk of local ﬂooding rises. This is further ampliﬁed by the anticipated eﬀects of climate change leading to an increased frequency and intensity of heavy rain events. Hence, urban adaptation strategies are required to mitigate those impacts. A nature-based solution, more and more promoted in politics and academia, is urban green infrastructure as it contributes to the resilience of urban ecosystems by providing services to maintain or restore hydrological functions. However, this poses a challenge to urban planners in deciding upon eﬀective adaptation measures as they often lack information on the performance of green infrastructure to moderate surface runoﬀ. It remains unclear what type of green infrastructure (e.g. trees, green roofs), oﬀers the highest potential to reduce discharge volumes and to what extent. Against this background, this study provides an approach to gather quantitative evidence on green infrastructure's regulation potential. We use a micro-scale scenario modelling approach of diﬀerent variations of green cover under current and future climatic conditions. The scenarios are modelled with MIKE SHE, an integrated hydrological simulation tool, and applied to a high density residential area of perimeter blocks in Munich, Germany. The results reveal that both trees and green roofs increase water storage cap</w:instrText>
            </w:r>
            <w:r w:rsidR="00F31368" w:rsidRPr="00FC29EE">
              <w:rPr>
                <w:rFonts w:ascii="Times New Roman" w:eastAsia="Times New Roman" w:hAnsi="Times New Roman" w:cs="Times New Roman"/>
                <w:sz w:val="20"/>
                <w:szCs w:val="20"/>
              </w:rPr>
              <w:instrText>acities and hence reduce surface runo</w:instrText>
            </w:r>
            <w:r w:rsidR="00F31368" w:rsidRPr="00011912">
              <w:rPr>
                <w:rFonts w:ascii="Times New Roman" w:eastAsia="Times New Roman" w:hAnsi="Times New Roman" w:cs="Times New Roman"/>
                <w:sz w:val="20"/>
                <w:szCs w:val="20"/>
                <w:lang w:val="it-IT"/>
              </w:rPr>
              <w:instrText>ﬀ</w:instrText>
            </w:r>
            <w:r w:rsidR="00F31368" w:rsidRPr="00FC29EE">
              <w:rPr>
                <w:rFonts w:ascii="Times New Roman" w:eastAsia="Times New Roman" w:hAnsi="Times New Roman" w:cs="Times New Roman"/>
                <w:sz w:val="20"/>
                <w:szCs w:val="20"/>
              </w:rPr>
              <w:instrText>, although the main contribution of trees lies in increasing interception and evapotranspiration, whereas green roofs allow for more retention through water storage in their substrate. With increasing precipitation intensities as projected under climate change their regulating potential decreases due to limited water storage capacities. The performance of both types stays limited to a maximum reduction of 2.4% compared to the baseline scenario, unless the coverage of vegetation and permeable surfaces is signi</w:instrText>
            </w:r>
            <w:r w:rsidR="00F31368" w:rsidRPr="00011912">
              <w:rPr>
                <w:rFonts w:ascii="Times New Roman" w:eastAsia="Times New Roman" w:hAnsi="Times New Roman" w:cs="Times New Roman"/>
                <w:sz w:val="20"/>
                <w:szCs w:val="20"/>
                <w:lang w:val="it-IT"/>
              </w:rPr>
              <w:instrText>ﬁ</w:instrText>
            </w:r>
            <w:r w:rsidR="00F31368" w:rsidRPr="00FC29EE">
              <w:rPr>
                <w:rFonts w:ascii="Times New Roman" w:eastAsia="Times New Roman" w:hAnsi="Times New Roman" w:cs="Times New Roman"/>
                <w:sz w:val="20"/>
                <w:szCs w:val="20"/>
              </w:rPr>
              <w:instrText>cantly increased as a 14.8% reduction is achieved by greening all roof surfaces. We conclude that the study provides empirical support for the e</w:instrText>
            </w:r>
            <w:r w:rsidR="00F31368" w:rsidRPr="00011912">
              <w:rPr>
                <w:rFonts w:ascii="Times New Roman" w:eastAsia="Times New Roman" w:hAnsi="Times New Roman" w:cs="Times New Roman"/>
                <w:sz w:val="20"/>
                <w:szCs w:val="20"/>
                <w:lang w:val="it-IT"/>
              </w:rPr>
              <w:instrText>ﬀ</w:instrText>
            </w:r>
            <w:r w:rsidR="00F31368" w:rsidRPr="00FC29EE">
              <w:rPr>
                <w:rFonts w:ascii="Times New Roman" w:eastAsia="Times New Roman" w:hAnsi="Times New Roman" w:cs="Times New Roman"/>
                <w:sz w:val="20"/>
                <w:szCs w:val="20"/>
              </w:rPr>
              <w:instrText>ectiveness of urban green infrastructure as nature-based solution to stormwater regulation and assists planners and operators of sewage systems in selecting the most e</w:instrText>
            </w:r>
            <w:r w:rsidR="00F31368" w:rsidRPr="00011912">
              <w:rPr>
                <w:rFonts w:ascii="Times New Roman" w:eastAsia="Times New Roman" w:hAnsi="Times New Roman" w:cs="Times New Roman"/>
                <w:sz w:val="20"/>
                <w:szCs w:val="20"/>
                <w:lang w:val="it-IT"/>
              </w:rPr>
              <w:instrText>ﬀ</w:instrText>
            </w:r>
            <w:r w:rsidR="00F31368" w:rsidRPr="00FC29EE">
              <w:rPr>
                <w:rFonts w:ascii="Times New Roman" w:eastAsia="Times New Roman" w:hAnsi="Times New Roman" w:cs="Times New Roman"/>
                <w:sz w:val="20"/>
                <w:szCs w:val="20"/>
              </w:rPr>
              <w:instrText>ective measures for implementation and estimation of their e</w:instrText>
            </w:r>
            <w:r w:rsidR="00F31368" w:rsidRPr="00011912">
              <w:rPr>
                <w:rFonts w:ascii="Times New Roman" w:eastAsia="Times New Roman" w:hAnsi="Times New Roman" w:cs="Times New Roman"/>
                <w:sz w:val="20"/>
                <w:szCs w:val="20"/>
                <w:lang w:val="it-IT"/>
              </w:rPr>
              <w:instrText>ﬀ</w:instrText>
            </w:r>
            <w:r w:rsidR="00F31368" w:rsidRPr="00FC29EE">
              <w:rPr>
                <w:rFonts w:ascii="Times New Roman" w:eastAsia="Times New Roman" w:hAnsi="Times New Roman" w:cs="Times New Roman"/>
                <w:sz w:val="20"/>
                <w:szCs w:val="20"/>
              </w:rPr>
              <w:instrText xml:space="preserve">ects.","container-title":"Environmental Research","DOI":"10.1016/j.envres.2017.05.023","ISSN":"00139351","language":"en","page":"135-144","source":"Crossref","title":"Regulating urban surface runoff through nature-based solutions – An assessment at the micro-scale","volume":"157","author":[{"family":"Zölch","given":"Teresa"},{"family":"Henze","given":"Lisa"},{"family":"Keilholz","given":"Patrick"},{"family":"Pauleit","given":"Stephan"}],"issued":{"date-parts":[["2017",8]]}}}],"schema":"https://github.com/citation-style-language/schema/raw/master/csl-citation.json"} </w:instrText>
            </w:r>
            <w:r w:rsidRPr="00011912">
              <w:rPr>
                <w:rFonts w:ascii="Times New Roman" w:eastAsia="Times New Roman" w:hAnsi="Times New Roman" w:cs="Times New Roman"/>
                <w:sz w:val="20"/>
                <w:szCs w:val="20"/>
                <w:lang w:val="it-IT"/>
              </w:rPr>
              <w:fldChar w:fldCharType="separate"/>
            </w:r>
            <w:r w:rsidR="00F31368" w:rsidRPr="00011912">
              <w:rPr>
                <w:rFonts w:ascii="Times New Roman" w:hAnsi="Times New Roman" w:cs="Times New Roman"/>
                <w:sz w:val="20"/>
                <w:szCs w:val="20"/>
              </w:rPr>
              <w:t>(Chen et al., 2019; Marchionni et al., 2019; Urban et al., 2019; Zölch et al., 2017)</w:t>
            </w:r>
            <w:r w:rsidRPr="00011912">
              <w:rPr>
                <w:rFonts w:ascii="Times New Roman" w:eastAsia="Times New Roman" w:hAnsi="Times New Roman" w:cs="Times New Roman"/>
                <w:sz w:val="20"/>
                <w:szCs w:val="20"/>
                <w:lang w:val="it-IT"/>
              </w:rPr>
              <w:fldChar w:fldCharType="end"/>
            </w:r>
          </w:p>
        </w:tc>
      </w:tr>
      <w:tr w:rsidR="00524102" w:rsidRPr="00011912" w14:paraId="09F33BCA" w14:textId="77777777" w:rsidTr="00011912">
        <w:trPr>
          <w:trHeight w:val="236"/>
        </w:trPr>
        <w:tc>
          <w:tcPr>
            <w:tcW w:w="519" w:type="pct"/>
            <w:vMerge/>
            <w:vAlign w:val="center"/>
          </w:tcPr>
          <w:p w14:paraId="7B0AD9B9" w14:textId="77777777" w:rsidR="009C3D46" w:rsidRPr="00FC29EE" w:rsidRDefault="009C3D46" w:rsidP="0068371C">
            <w:pPr>
              <w:spacing w:after="0" w:line="240" w:lineRule="auto"/>
              <w:rPr>
                <w:rFonts w:ascii="Times New Roman" w:eastAsia="Times New Roman" w:hAnsi="Times New Roman" w:cs="Times New Roman"/>
                <w:sz w:val="20"/>
                <w:szCs w:val="20"/>
              </w:rPr>
            </w:pPr>
          </w:p>
        </w:tc>
        <w:tc>
          <w:tcPr>
            <w:tcW w:w="643" w:type="pct"/>
            <w:vMerge/>
            <w:vAlign w:val="center"/>
          </w:tcPr>
          <w:p w14:paraId="6A4F821E" w14:textId="77777777" w:rsidR="009C3D46" w:rsidRPr="00FC29EE" w:rsidRDefault="009C3D46" w:rsidP="0068371C">
            <w:pPr>
              <w:spacing w:after="0" w:line="240" w:lineRule="auto"/>
              <w:rPr>
                <w:rFonts w:ascii="Times New Roman" w:eastAsia="Times New Roman" w:hAnsi="Times New Roman" w:cs="Times New Roman"/>
                <w:sz w:val="20"/>
                <w:szCs w:val="20"/>
              </w:rPr>
            </w:pPr>
          </w:p>
        </w:tc>
        <w:tc>
          <w:tcPr>
            <w:tcW w:w="879" w:type="pct"/>
            <w:vAlign w:val="center"/>
          </w:tcPr>
          <w:p w14:paraId="073FB91B" w14:textId="77777777" w:rsidR="009C3D46" w:rsidRPr="00FC29EE" w:rsidRDefault="009C3D46" w:rsidP="0068371C">
            <w:pPr>
              <w:spacing w:after="0" w:line="240" w:lineRule="auto"/>
              <w:rPr>
                <w:rFonts w:ascii="Times New Roman" w:eastAsia="Times New Roman" w:hAnsi="Times New Roman" w:cs="Times New Roman"/>
                <w:sz w:val="20"/>
                <w:szCs w:val="20"/>
              </w:rPr>
            </w:pPr>
            <w:r w:rsidRPr="00FC29EE">
              <w:rPr>
                <w:rFonts w:ascii="Times New Roman" w:eastAsia="Times New Roman" w:hAnsi="Times New Roman" w:cs="Times New Roman"/>
                <w:sz w:val="20"/>
                <w:szCs w:val="20"/>
              </w:rPr>
              <w:t>Rain buffer</w:t>
            </w:r>
          </w:p>
        </w:tc>
        <w:tc>
          <w:tcPr>
            <w:tcW w:w="649" w:type="pct"/>
            <w:vAlign w:val="center"/>
          </w:tcPr>
          <w:p w14:paraId="32ACEC1E" w14:textId="77777777" w:rsidR="009C3D46" w:rsidRPr="00FC29EE" w:rsidRDefault="009C3D46" w:rsidP="0068371C">
            <w:pPr>
              <w:spacing w:after="0" w:line="240" w:lineRule="auto"/>
              <w:rPr>
                <w:rFonts w:ascii="Times New Roman" w:eastAsia="Times New Roman" w:hAnsi="Times New Roman" w:cs="Times New Roman"/>
                <w:sz w:val="20"/>
                <w:szCs w:val="20"/>
              </w:rPr>
            </w:pPr>
            <w:r w:rsidRPr="00FC29EE">
              <w:rPr>
                <w:rFonts w:ascii="Times New Roman" w:eastAsia="Times New Roman" w:hAnsi="Times New Roman" w:cs="Times New Roman"/>
                <w:sz w:val="20"/>
                <w:szCs w:val="20"/>
              </w:rPr>
              <w:t>Spectrometer</w:t>
            </w:r>
          </w:p>
        </w:tc>
        <w:tc>
          <w:tcPr>
            <w:tcW w:w="486" w:type="pct"/>
            <w:vAlign w:val="center"/>
          </w:tcPr>
          <w:p w14:paraId="2EEB144A" w14:textId="1995FAE7" w:rsidR="009C3D46" w:rsidRPr="00FC29EE" w:rsidRDefault="00402807" w:rsidP="0068371C">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Direct</w:t>
            </w:r>
          </w:p>
          <w:p w14:paraId="0B76291D" w14:textId="77777777" w:rsidR="009C3D46" w:rsidRPr="00FC29EE" w:rsidRDefault="009C3D46" w:rsidP="0068371C">
            <w:pPr>
              <w:spacing w:after="0" w:line="240" w:lineRule="auto"/>
              <w:rPr>
                <w:rFonts w:ascii="Times New Roman" w:eastAsia="Times New Roman" w:hAnsi="Times New Roman" w:cs="Times New Roman"/>
                <w:sz w:val="20"/>
                <w:szCs w:val="20"/>
              </w:rPr>
            </w:pPr>
            <w:r w:rsidRPr="00FC29EE">
              <w:rPr>
                <w:rFonts w:ascii="Times New Roman" w:eastAsia="Times New Roman" w:hAnsi="Times New Roman" w:cs="Times New Roman"/>
                <w:sz w:val="20"/>
                <w:szCs w:val="20"/>
              </w:rPr>
              <w:t>~LAI</w:t>
            </w:r>
          </w:p>
        </w:tc>
        <w:tc>
          <w:tcPr>
            <w:tcW w:w="418" w:type="pct"/>
            <w:vAlign w:val="center"/>
          </w:tcPr>
          <w:p w14:paraId="4F13E2EC" w14:textId="77777777" w:rsidR="009C3D46" w:rsidRPr="00FC29EE" w:rsidRDefault="009C3D46" w:rsidP="0068371C">
            <w:pPr>
              <w:spacing w:after="0" w:line="240" w:lineRule="auto"/>
              <w:rPr>
                <w:rFonts w:ascii="Times New Roman" w:eastAsia="Times New Roman" w:hAnsi="Times New Roman" w:cs="Times New Roman"/>
                <w:sz w:val="20"/>
                <w:szCs w:val="20"/>
              </w:rPr>
            </w:pPr>
            <w:r w:rsidRPr="00FC29EE">
              <w:rPr>
                <w:rFonts w:ascii="Times New Roman" w:eastAsia="Times New Roman" w:hAnsi="Times New Roman" w:cs="Times New Roman"/>
                <w:sz w:val="20"/>
                <w:szCs w:val="20"/>
              </w:rPr>
              <w:t>%</w:t>
            </w:r>
          </w:p>
        </w:tc>
        <w:tc>
          <w:tcPr>
            <w:tcW w:w="1406" w:type="pct"/>
            <w:vAlign w:val="center"/>
          </w:tcPr>
          <w:p w14:paraId="48F56A13" w14:textId="14933D97" w:rsidR="009C3D46" w:rsidRPr="00FC29EE" w:rsidRDefault="009C3D46" w:rsidP="0068371C">
            <w:pPr>
              <w:spacing w:after="0" w:line="240" w:lineRule="auto"/>
              <w:rPr>
                <w:rFonts w:ascii="Times New Roman" w:hAnsi="Times New Roman" w:cs="Times New Roman"/>
                <w:sz w:val="20"/>
                <w:szCs w:val="20"/>
              </w:rPr>
            </w:pPr>
            <w:r w:rsidRPr="00FC29EE">
              <w:rPr>
                <w:rFonts w:ascii="Times New Roman" w:hAnsi="Times New Roman" w:cs="Times New Roman"/>
                <w:sz w:val="20"/>
                <w:szCs w:val="20"/>
              </w:rPr>
              <w:t xml:space="preserve">Rainfall buffer </w:t>
            </w:r>
            <w:r w:rsidRPr="00011912">
              <w:rPr>
                <w:rFonts w:ascii="Times New Roman" w:hAnsi="Times New Roman" w:cs="Times New Roman"/>
                <w:sz w:val="20"/>
                <w:szCs w:val="20"/>
                <w:lang w:val="it-IT"/>
              </w:rPr>
              <w:fldChar w:fldCharType="begin"/>
            </w:r>
            <w:r w:rsidRPr="00FC29EE">
              <w:rPr>
                <w:rFonts w:ascii="Times New Roman" w:hAnsi="Times New Roman" w:cs="Times New Roman"/>
                <w:sz w:val="20"/>
                <w:szCs w:val="20"/>
              </w:rPr>
              <w:instrText xml:space="preserve"> ADDIN ZOTERO_ITEM CSL_CITATION {"citationID":"H2srpzTz","properties":{"formattedCitation":"(Pereira et al., 2009; Smets et al., 2019; Valente et al., 2020)","plainCitation":"(Pereira et al., 2009; Smets et al., 2019; Valente et al., 2020)","noteIndex":0},"citationItems":[{"id":2106,"uris":["http://zotero.org/users/3524663/items/37DVDAIM"],"uri":["http://zotero.org/users/3524663/items/37DVDAIM"],"itemData":{"id":2106,"type":"article-journal","abstract":"A new approach is suggested for estimating evaporation of intercepted rainfall from single trees in sparse forests. It is shown that, theoretically, the surface temperature of a wet tree crown will depend on the available energy and windspeed. But for a fully saturated canopy under rainy conditions, surface temperature will approach the wet bulb temperature when available energy tends to zero. This was con</w:instrText>
            </w:r>
            <w:r w:rsidRPr="00011912">
              <w:rPr>
                <w:rFonts w:ascii="Times New Roman" w:hAnsi="Times New Roman" w:cs="Times New Roman"/>
                <w:sz w:val="20"/>
                <w:szCs w:val="20"/>
                <w:lang w:val="it-IT"/>
              </w:rPr>
              <w:instrText>ﬁ</w:instrText>
            </w:r>
            <w:r w:rsidRPr="00FC29EE">
              <w:rPr>
                <w:rFonts w:ascii="Times New Roman" w:hAnsi="Times New Roman" w:cs="Times New Roman"/>
                <w:sz w:val="20"/>
                <w:szCs w:val="20"/>
              </w:rPr>
              <w:instrText>rmed experimentally from measurements of the radiation balance, aerodynamic conductance for water vapour and surface temperature on an isolated tree crown. Net radiation over a virtual cylindrical surface, enclosing the tree crown, was monitored by a set of radiometers positioned around that surface. Aerodynamic conductance for the tree crown was derived by scaling up measurements of leaf boundary layer conductance using the heated leaf replica method. Thermocouples were used to meas</w:instrText>
            </w:r>
            <w:r w:rsidRPr="00011912">
              <w:rPr>
                <w:rFonts w:ascii="Times New Roman" w:hAnsi="Times New Roman" w:cs="Times New Roman"/>
                <w:sz w:val="20"/>
                <w:szCs w:val="20"/>
                <w:lang w:val="it-IT"/>
              </w:rPr>
              <w:instrText>ure the average leaf surface temperature. Results showed that a fully wet single tree crown behaves like a wet bulb, allowing evaporation of intercepted rainfall to be estimated by a simple diffusion equation for water vapour, which is not restricted by the assumptions of one-dimensional transfer models usually used at the stand scale. Using this approach, mean evaporation rate from wet, saturated tree crowns was 0.27 or 0.30 mm hÀ1, when surface temperature was taken equal to the air wet bulb temperature or estimated accounting for the available energy, respectively.","container-title":"Agricultural and Forest Meteorology","DOI":"10.1016/j.agrformet.2008.10.013","ISSN":"01681923","issue":"3-4","language":"en","page":"667-679","source":"Crossref","title":"Evaporation of intercepted rainfall from isolated evergreen oak trees: Do the crowns behave as wet bulbs?","title-short":"Evaporation of intercepted rainfall from isolated evergreen oak trees","volume":"149","author":[{"family":"Pereira","given":"F.L."},{"family":"Gash","given":"J.H.C."},{"family":"David","given":"J.S."},{"family":"Valente","given":"F."}],"issued":{"date-parts":[["2009",3]]}}},{"id":2115,"uris":["http://zotero.org/users/3524663/items/8XURFR49"],"uri":["http://zotero.org/users/3524663/items/8XURFR49"],"itemData":{"id":2115,"type":"article-journal","container-title":"Hydrology and Earth System Sciences","DOI":"10.5194/hess-23-3865-2019","ISSN":"1607-7938","issue":"9","language":"en","page":"3865-3884","source":"Crossref","title":"The importance of city trees for reducing net rainfall: comparing measurements and simulations","title-short":"The importance of city trees for reducing net rainfall","volume":"23","author":[{"family":"Smets","given":"Vincent"},{"family":"Wirion","given":"Charlotte"},{"family":"Bauwens","given":"Willy"},{"family":"Hermy","given":"Martin"},{"family":"Somers","given":"Ben"},{"family":"Verbeiren","given":"Boud"}],"issued":{"date-parts":[["2019",9,23]]}}},{"id":2109,"uris":["http://zotero.org/users/3524663/items/SKS2ZZVH"],"uri":["http://zotero.org/users/3524663/item</w:instrText>
            </w:r>
            <w:r w:rsidRPr="00FC29EE">
              <w:rPr>
                <w:rFonts w:ascii="Times New Roman" w:hAnsi="Times New Roman" w:cs="Times New Roman"/>
                <w:sz w:val="20"/>
                <w:szCs w:val="20"/>
              </w:rPr>
              <w:instrText xml:space="preserve">s/SKS2ZZVH"],"itemData":{"id":2109,"type":"article-journal","abstract":"The rainfall intercepted by an isolated olive tree was measured in a traditional olive-grove/ pasture system with a sparse canopy cover. Results from a two-year period of observations are presented. The data are then used to test models of the interception process in this type of agricultural system. Modelling was performed at the single tree level using the sparse-forest version of the Gash analytical model combined with two other methodologies: the wet bulb approach, to estimate the evaporation rate from the wet canopies of individual olive trees, and a newly developed procedure to estimate the canopy structure parameters. Good model performance was achieved at the storm level with model simulations within 1.5% of the observed value, clearly within the expected error of interception loss measurements.","container-title":"Journal of Hydrology","DOI":"10.1016/j.jhydrol.2019.124417","ISSN":"00221694","language":"en","page":"124417","source":"Crossref","title":"Modelling rainfall interception by an olive-grove/pasture system with a sparse tree canopy","volume":"581","author":[{"family":"Valente","given":"Fernanda"},{"family":"Gash","given":"John H."},{"family":"Nóbrega","given":"Cristina"},{"family":"David","given":"Jorge Soares"},{"family":"Pereira","given":"Fernando Leite"}],"issued":{"date-parts":[["2020",2]]}}}],"schema":"https://github.com/citation-style-language/schema/raw/master/csl-citation.json"} </w:instrText>
            </w:r>
            <w:r w:rsidRPr="00011912">
              <w:rPr>
                <w:rFonts w:ascii="Times New Roman" w:hAnsi="Times New Roman" w:cs="Times New Roman"/>
                <w:sz w:val="20"/>
                <w:szCs w:val="20"/>
                <w:lang w:val="it-IT"/>
              </w:rPr>
              <w:fldChar w:fldCharType="separate"/>
            </w:r>
            <w:r w:rsidRPr="00011912">
              <w:rPr>
                <w:rFonts w:ascii="Times New Roman" w:hAnsi="Times New Roman" w:cs="Times New Roman"/>
                <w:sz w:val="20"/>
                <w:szCs w:val="20"/>
              </w:rPr>
              <w:t>(Pereira et al., 2009; Smets et al., 2019; Valente et al., 2020)</w:t>
            </w:r>
            <w:r w:rsidRPr="00011912">
              <w:rPr>
                <w:rFonts w:ascii="Times New Roman" w:hAnsi="Times New Roman" w:cs="Times New Roman"/>
                <w:sz w:val="20"/>
                <w:szCs w:val="20"/>
                <w:lang w:val="it-IT"/>
              </w:rPr>
              <w:fldChar w:fldCharType="end"/>
            </w:r>
          </w:p>
        </w:tc>
      </w:tr>
      <w:tr w:rsidR="00524102" w:rsidRPr="00011912" w14:paraId="2EA9A0EA" w14:textId="77777777" w:rsidTr="00011912">
        <w:trPr>
          <w:trHeight w:val="236"/>
        </w:trPr>
        <w:tc>
          <w:tcPr>
            <w:tcW w:w="519" w:type="pct"/>
            <w:vMerge w:val="restart"/>
            <w:vAlign w:val="center"/>
          </w:tcPr>
          <w:p w14:paraId="5349628A" w14:textId="77777777" w:rsidR="009C3D46" w:rsidRPr="00011912" w:rsidRDefault="009C3D46"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Air quality regulation</w:t>
            </w:r>
          </w:p>
        </w:tc>
        <w:tc>
          <w:tcPr>
            <w:tcW w:w="643" w:type="pct"/>
            <w:vAlign w:val="center"/>
          </w:tcPr>
          <w:p w14:paraId="41561DC7" w14:textId="77777777" w:rsidR="009C3D46" w:rsidRPr="00011912" w:rsidRDefault="009C3D46"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Particulate adsorption</w:t>
            </w:r>
          </w:p>
        </w:tc>
        <w:tc>
          <w:tcPr>
            <w:tcW w:w="879" w:type="pct"/>
            <w:vAlign w:val="center"/>
          </w:tcPr>
          <w:p w14:paraId="1FC12660" w14:textId="77777777" w:rsidR="009C3D46" w:rsidRPr="00011912" w:rsidRDefault="009C3D46"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PM removal</w:t>
            </w:r>
          </w:p>
        </w:tc>
        <w:tc>
          <w:tcPr>
            <w:tcW w:w="649" w:type="pct"/>
            <w:vAlign w:val="center"/>
          </w:tcPr>
          <w:p w14:paraId="4FE9E480" w14:textId="77777777" w:rsidR="009C3D46" w:rsidRPr="00011912" w:rsidRDefault="009C3D46" w:rsidP="0068371C">
            <w:pPr>
              <w:spacing w:after="0" w:line="240" w:lineRule="auto"/>
              <w:rPr>
                <w:rFonts w:ascii="Times New Roman" w:hAnsi="Times New Roman" w:cs="Times New Roman"/>
                <w:sz w:val="20"/>
                <w:szCs w:val="20"/>
              </w:rPr>
            </w:pPr>
            <w:r w:rsidRPr="00011912">
              <w:rPr>
                <w:rFonts w:ascii="Times New Roman" w:eastAsia="Times New Roman" w:hAnsi="Times New Roman" w:cs="Times New Roman"/>
                <w:sz w:val="20"/>
                <w:szCs w:val="20"/>
              </w:rPr>
              <w:t>Spectrometer</w:t>
            </w:r>
          </w:p>
        </w:tc>
        <w:tc>
          <w:tcPr>
            <w:tcW w:w="486" w:type="pct"/>
            <w:vAlign w:val="center"/>
          </w:tcPr>
          <w:p w14:paraId="2C6BDA00" w14:textId="77777777" w:rsidR="009C3D46" w:rsidRDefault="009C3D46" w:rsidP="0068371C">
            <w:pPr>
              <w:spacing w:after="0" w:line="240" w:lineRule="auto"/>
              <w:rPr>
                <w:rFonts w:ascii="Times New Roman" w:hAnsi="Times New Roman" w:cs="Times New Roman"/>
                <w:color w:val="000000"/>
                <w:sz w:val="20"/>
                <w:szCs w:val="20"/>
                <w:shd w:val="clear" w:color="auto" w:fill="FFFFFF"/>
              </w:rPr>
            </w:pPr>
            <w:r w:rsidRPr="00011912">
              <w:rPr>
                <w:rFonts w:ascii="Times New Roman" w:hAnsi="Times New Roman" w:cs="Times New Roman"/>
                <w:color w:val="000000"/>
                <w:sz w:val="20"/>
                <w:szCs w:val="20"/>
                <w:shd w:val="clear" w:color="auto" w:fill="FFFFFF"/>
              </w:rPr>
              <w:t>Indirect</w:t>
            </w:r>
          </w:p>
          <w:p w14:paraId="5AEFE21B" w14:textId="4096F43D" w:rsidR="00402807" w:rsidRPr="00011912" w:rsidRDefault="00402807" w:rsidP="0068371C">
            <w:pPr>
              <w:spacing w:after="0" w:line="240" w:lineRule="auto"/>
              <w:rPr>
                <w:rFonts w:ascii="Times New Roman" w:hAnsi="Times New Roman" w:cs="Times New Roman"/>
                <w:color w:val="000000"/>
                <w:sz w:val="20"/>
                <w:szCs w:val="20"/>
                <w:shd w:val="clear" w:color="auto" w:fill="FFFFFF"/>
              </w:rPr>
            </w:pPr>
            <w:r w:rsidRPr="00011912">
              <w:rPr>
                <w:rFonts w:ascii="Times New Roman" w:eastAsia="Times New Roman" w:hAnsi="Times New Roman" w:cs="Times New Roman"/>
                <w:sz w:val="20"/>
                <w:szCs w:val="20"/>
              </w:rPr>
              <w:t>~LAI</w:t>
            </w:r>
          </w:p>
        </w:tc>
        <w:tc>
          <w:tcPr>
            <w:tcW w:w="418" w:type="pct"/>
            <w:vAlign w:val="center"/>
          </w:tcPr>
          <w:p w14:paraId="3FC21D52" w14:textId="0C608829" w:rsidR="009C3D46" w:rsidRPr="00011912" w:rsidRDefault="009C3D46"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g m</w:t>
            </w:r>
            <w:r w:rsidRPr="00011912">
              <w:rPr>
                <w:rFonts w:ascii="Times New Roman" w:eastAsia="Times New Roman" w:hAnsi="Times New Roman" w:cs="Times New Roman"/>
                <w:sz w:val="20"/>
                <w:szCs w:val="20"/>
                <w:vertAlign w:val="superscript"/>
              </w:rPr>
              <w:t>-2</w:t>
            </w:r>
          </w:p>
        </w:tc>
        <w:tc>
          <w:tcPr>
            <w:tcW w:w="1406" w:type="pct"/>
            <w:vMerge w:val="restart"/>
            <w:vAlign w:val="center"/>
          </w:tcPr>
          <w:p w14:paraId="14EBA1C4" w14:textId="5332A370" w:rsidR="009C3D46" w:rsidRPr="00FC29EE" w:rsidRDefault="009C3D46"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lang w:val="it-IT"/>
              </w:rPr>
              <w:fldChar w:fldCharType="begin"/>
            </w:r>
            <w:r w:rsidRPr="00FC29EE">
              <w:rPr>
                <w:rFonts w:ascii="Times New Roman" w:eastAsia="Times New Roman" w:hAnsi="Times New Roman" w:cs="Times New Roman"/>
                <w:sz w:val="20"/>
                <w:szCs w:val="20"/>
              </w:rPr>
              <w:instrText xml:space="preserve"> ADDIN ZOTERO_ITEM CSL_CITATION {"citationID":"psYPnPB2","properties":{"formattedCitation":"(Hirabayashi et al., 2012; Nowak et al., 2018, 2006; S\\uc0\\u230{}b\\uc0\\u248{} et al., 2012)","plainCitation":"(Hirabayashi et al., 2012; Nowak et al., 2018, 2006; Sæbø et al., 2012)","noteIndex":0},"citationItems":[{"id":1754,"uris":["http://zotero.org/users/3524663/items/QK9UND8U"],"uri":["http://zotero.org/users/3524663/items/QK9UND8U"],"itemData":{"id":1754,"type":"article-journal","abstract":"A modeling study using hourly meteorological and pollution concentration data from across the coterminous United States demonstrates that urban trees remove large amounts of air pollution that consequently improve urban air quality. Pollution removal (O3, PM10, NO2, SO2, CO) varied among cities with total annual air pollution removal by US urban trees estimated at 711,000 metric tons ($3.8 billion value). Pollution removal is only one of various ways that urban trees affect air quality. Integrated studies of tree effects on air pollution reveal that management of urban tree canopy cover could be a viable strategy to improve air quality and help meet clean air standards.","container-title":"Urban Forestry &amp; Urban Greening","DOI":"10.1016/j.ufug.2006.01.007","ISSN":"16188667","issue":"3-4","journalAbbreviation":"Urban Forestry &amp; Urban Greeni</w:instrText>
            </w:r>
            <w:r w:rsidRPr="00011912">
              <w:rPr>
                <w:rFonts w:ascii="Times New Roman" w:eastAsia="Times New Roman" w:hAnsi="Times New Roman" w:cs="Times New Roman"/>
                <w:sz w:val="20"/>
                <w:szCs w:val="20"/>
                <w:lang w:val="it-IT"/>
              </w:rPr>
              <w:instrText>ng","language":"en","page":"115-123","source":"DOI.org (Crossref)","title":"Air pollution removal by urban trees and shrubs in the United States","volume":"4","author":[{"family":"Nowak","given":"David J."},{"family":"Crane","given":"Daniel E."},{"family":"Stevens","given":"Jack C."}],"issued":{"date-parts":[["2006",4]]}}},{"id":1854,"uris":["http://zotero.org/users/3524663/items/4IKLMUAG"],"uri":["http://zotero.org/users/3524663/items/4IKLMUAG"],"itemData":{"id":1854,"type":"article-journal","language":"en","page":"36","source":"Zotero","title":"i-Tree Eco Dry Deposition Model Descriptions","author":[{"family":"Hirabayashi","given":"Satoshi"},{"family":"Kroll","given":"Charles N"},{"family":"Nowak","given":"David J"}],"issued":{"date-parts":[["2012"]]}}},{"id":2100,"uris":["http://zotero.org/users/3524663/items/WAEYA9GD"],"uri":["http://zotero.org/users/3524663/items/WAEYA9GD"],"itemData":{"id":2100,"type":"article-journal","abstract":"Particulate matter (PM) accumulation on leaves of 22 trees and 25 shrubs was examined in test ﬁelds in Norway and Poland. Leaf PM in different particle size fractions (PM10, PM2.5, PM0.2) differed among the species, by 10- to 15-folds at both test sites. Pinus mugo and Pinus sylvestris, Taxus media and Taxus baccata, Stephanandra incisa and Betula pendula were efﬁcient species in capturing PM. Less efﬁcient species were Acer platanoides, Prunus avium and Tilia cordata. Differences among species within the same genus were also observed. Important traits for PM accumulation were leaf properties such as hair and wax cover. The ranking presented in terms of capturing PM can be used to select species for air pollution removal in urban areas. Efﬁcient plant species and planting designs that can shield vulnerable areas in urban settings from polluting trafﬁc etc. can be used to decrease human exposure to anthropogenic pollutants.","container-title":"Science of The Total Environment","DOI":"10.1016/j.scitotenv.2012.03.084","ISSN":"00489697","language":"en","page":"347-354","source":"Crossref","title":"Plant species differences in particulate matter accumulation on leaf surfaces","volume":"427-428","author":[{"family":"Sæbø","given":"A."},{"family":"Popek","given":"R."},{"family":"Nawrot","given":"B."},{"family":"Hanslin","given":"H.M."},{"family":"Gawronska","given":"H."},{"family":"Gawronski","given":"S.W."}],"issued":{"date-parts":[["2012",6]]}}},{"id":1755,"uris":["http://zotero.org/users/3524663/items/AZPP687S"],"uri":["http://zotero.org/users/3524663/items/AZPP687S"],"itemData":{"id":1755,"type":"article-journal","abstract":"Urban trees perform a number of ecosystem services in</w:instrText>
            </w:r>
            <w:r w:rsidRPr="00FC29EE">
              <w:rPr>
                <w:rFonts w:ascii="Times New Roman" w:eastAsia="Times New Roman" w:hAnsi="Times New Roman" w:cs="Times New Roman"/>
                <w:sz w:val="20"/>
                <w:szCs w:val="20"/>
              </w:rPr>
              <w:instrText>cluding air pollution removal, carbon sequestration, cooling air temperatures and providing aesthetic beauty to the urban landscape. Trees remove air pollution by intercepting particulate matter on plant surfaces and absorbing gaseous pollutants through the leaf stomata. Computer simulations with local environmental data reveal that trees in 86 Canadian cities removed 16,500 tonnes (t) of air pollution in 2010 (range: 7500–21,100 t), with human health e</w:instrText>
            </w:r>
            <w:r w:rsidRPr="00011912">
              <w:rPr>
                <w:rFonts w:ascii="Times New Roman" w:eastAsia="Times New Roman" w:hAnsi="Times New Roman" w:cs="Times New Roman"/>
                <w:sz w:val="20"/>
                <w:szCs w:val="20"/>
                <w:lang w:val="it-IT"/>
              </w:rPr>
              <w:instrText>ﬀ</w:instrText>
            </w:r>
            <w:r w:rsidRPr="00FC29EE">
              <w:rPr>
                <w:rFonts w:ascii="Times New Roman" w:eastAsia="Times New Roman" w:hAnsi="Times New Roman" w:cs="Times New Roman"/>
                <w:sz w:val="20"/>
                <w:szCs w:val="20"/>
              </w:rPr>
              <w:instrText xml:space="preserve">ects valued at 227.2 million Canadian dollars (range: $52.5–402.6 million). Annual pollution removal varied among cities and ranged up to 1740 t in Vancouver, British Columbia. Overall health impacts included the avoidance of 30 incidences of human mortality (range: 7–54) and 22,000 incidences of acute respiratory symptoms (range: 7900–31,100) across these cities.","container-title":"Urban Forestry &amp; Urban Greening","DOI":"10.1016/j.ufug.2017.10.019","ISSN":"16188667","journalAbbreviation":"Urban Forestry &amp; Urban Greening","language":"en","page":"40-48","source":"DOI.org (Crossref)","title":"Air pollution removal by urban forests in Canada and its effect on air quality and human health","volume":"29","author":[{"family":"Nowak","given":"David J."},{"family":"Hirabayashi","given":"Satoshi"},{"family":"Doyle","given":"Marlene"},{"family":"McGovern","given":"Mark"},{"family":"Pasher","given":"Jon"}],"issued":{"date-parts":[["2018",1]]}}}],"schema":"https://github.com/citation-style-language/schema/raw/master/csl-citation.json"} </w:instrText>
            </w:r>
            <w:r w:rsidRPr="00011912">
              <w:rPr>
                <w:rFonts w:ascii="Times New Roman" w:eastAsia="Times New Roman" w:hAnsi="Times New Roman" w:cs="Times New Roman"/>
                <w:sz w:val="20"/>
                <w:szCs w:val="20"/>
                <w:lang w:val="it-IT"/>
              </w:rPr>
              <w:fldChar w:fldCharType="separate"/>
            </w:r>
            <w:r w:rsidRPr="00011912">
              <w:rPr>
                <w:rFonts w:ascii="Times New Roman" w:hAnsi="Times New Roman" w:cs="Times New Roman"/>
                <w:sz w:val="20"/>
                <w:szCs w:val="20"/>
              </w:rPr>
              <w:t>(Hirabayashi et al., 2012; Nowak et al., 2018, 2006; Sæbø et al., 2012)</w:t>
            </w:r>
            <w:r w:rsidRPr="00011912">
              <w:rPr>
                <w:rFonts w:ascii="Times New Roman" w:eastAsia="Times New Roman" w:hAnsi="Times New Roman" w:cs="Times New Roman"/>
                <w:sz w:val="20"/>
                <w:szCs w:val="20"/>
                <w:lang w:val="it-IT"/>
              </w:rPr>
              <w:fldChar w:fldCharType="end"/>
            </w:r>
          </w:p>
        </w:tc>
      </w:tr>
      <w:tr w:rsidR="00524102" w:rsidRPr="00011912" w14:paraId="444FDEA7" w14:textId="77777777" w:rsidTr="00011912">
        <w:trPr>
          <w:trHeight w:val="595"/>
        </w:trPr>
        <w:tc>
          <w:tcPr>
            <w:tcW w:w="519" w:type="pct"/>
            <w:vMerge/>
            <w:vAlign w:val="center"/>
          </w:tcPr>
          <w:p w14:paraId="3C8EFA23" w14:textId="77777777" w:rsidR="009C3D46" w:rsidRPr="00FC29EE" w:rsidRDefault="009C3D46" w:rsidP="0068371C">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c>
          <w:tcPr>
            <w:tcW w:w="643" w:type="pct"/>
            <w:vAlign w:val="center"/>
          </w:tcPr>
          <w:p w14:paraId="541EF558" w14:textId="77777777" w:rsidR="009C3D46" w:rsidRPr="00011912" w:rsidRDefault="009C3D46"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Gas regulation</w:t>
            </w:r>
          </w:p>
        </w:tc>
        <w:tc>
          <w:tcPr>
            <w:tcW w:w="879" w:type="pct"/>
            <w:vAlign w:val="center"/>
          </w:tcPr>
          <w:p w14:paraId="42B708A3" w14:textId="1F08DE8F" w:rsidR="009C3D46" w:rsidRPr="00011912" w:rsidRDefault="009C3D46"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Gas</w:t>
            </w:r>
            <w:r w:rsidR="00402807">
              <w:rPr>
                <w:rFonts w:ascii="Times New Roman" w:eastAsia="Times New Roman" w:hAnsi="Times New Roman" w:cs="Times New Roman"/>
                <w:sz w:val="20"/>
                <w:szCs w:val="20"/>
              </w:rPr>
              <w:t xml:space="preserve">eous </w:t>
            </w:r>
            <w:r w:rsidR="000135D5">
              <w:rPr>
                <w:rFonts w:ascii="Times New Roman" w:eastAsia="Times New Roman" w:hAnsi="Times New Roman" w:cs="Times New Roman"/>
                <w:sz w:val="20"/>
                <w:szCs w:val="20"/>
              </w:rPr>
              <w:t>pollutant</w:t>
            </w:r>
            <w:r w:rsidR="00402807">
              <w:rPr>
                <w:rFonts w:ascii="Times New Roman" w:eastAsia="Times New Roman" w:hAnsi="Times New Roman" w:cs="Times New Roman"/>
                <w:sz w:val="20"/>
                <w:szCs w:val="20"/>
              </w:rPr>
              <w:t>s</w:t>
            </w:r>
            <w:r w:rsidR="000135D5">
              <w:rPr>
                <w:rFonts w:ascii="Times New Roman" w:eastAsia="Times New Roman" w:hAnsi="Times New Roman" w:cs="Times New Roman"/>
                <w:sz w:val="20"/>
                <w:szCs w:val="20"/>
              </w:rPr>
              <w:t xml:space="preserve"> </w:t>
            </w:r>
            <w:r w:rsidRPr="00011912">
              <w:rPr>
                <w:rFonts w:ascii="Times New Roman" w:eastAsia="Times New Roman" w:hAnsi="Times New Roman" w:cs="Times New Roman"/>
                <w:sz w:val="20"/>
                <w:szCs w:val="20"/>
              </w:rPr>
              <w:t>removal</w:t>
            </w:r>
          </w:p>
        </w:tc>
        <w:tc>
          <w:tcPr>
            <w:tcW w:w="649" w:type="pct"/>
            <w:vAlign w:val="center"/>
          </w:tcPr>
          <w:p w14:paraId="02D31CA0" w14:textId="77777777" w:rsidR="009C3D46" w:rsidRPr="00011912" w:rsidRDefault="009C3D46" w:rsidP="0068371C">
            <w:pPr>
              <w:spacing w:after="0" w:line="240" w:lineRule="auto"/>
              <w:rPr>
                <w:rFonts w:ascii="Times New Roman" w:hAnsi="Times New Roman" w:cs="Times New Roman"/>
                <w:sz w:val="20"/>
                <w:szCs w:val="20"/>
              </w:rPr>
            </w:pPr>
            <w:r w:rsidRPr="00011912">
              <w:rPr>
                <w:rFonts w:ascii="Times New Roman" w:eastAsia="Times New Roman" w:hAnsi="Times New Roman" w:cs="Times New Roman"/>
                <w:sz w:val="20"/>
                <w:szCs w:val="20"/>
              </w:rPr>
              <w:t>Spectrometer</w:t>
            </w:r>
          </w:p>
        </w:tc>
        <w:tc>
          <w:tcPr>
            <w:tcW w:w="486" w:type="pct"/>
            <w:vAlign w:val="center"/>
          </w:tcPr>
          <w:p w14:paraId="77FDDD92" w14:textId="77777777" w:rsidR="009C3D46" w:rsidRPr="00011912" w:rsidRDefault="00236650" w:rsidP="0068371C">
            <w:pPr>
              <w:spacing w:after="0" w:line="240" w:lineRule="auto"/>
              <w:rPr>
                <w:rFonts w:ascii="Times New Roman" w:eastAsia="Times New Roman" w:hAnsi="Times New Roman" w:cs="Times New Roman"/>
                <w:sz w:val="20"/>
                <w:szCs w:val="20"/>
              </w:rPr>
            </w:pPr>
            <w:sdt>
              <w:sdtPr>
                <w:rPr>
                  <w:rFonts w:ascii="Times New Roman" w:hAnsi="Times New Roman" w:cs="Times New Roman"/>
                  <w:sz w:val="20"/>
                  <w:szCs w:val="20"/>
                </w:rPr>
                <w:tag w:val="goog_rdk_14"/>
                <w:id w:val="-1746878598"/>
              </w:sdtPr>
              <w:sdtContent/>
            </w:sdt>
            <w:r w:rsidR="009C3D46" w:rsidRPr="00011912">
              <w:rPr>
                <w:rFonts w:ascii="Times New Roman" w:hAnsi="Times New Roman" w:cs="Times New Roman"/>
                <w:color w:val="000000"/>
                <w:sz w:val="20"/>
                <w:szCs w:val="20"/>
                <w:shd w:val="clear" w:color="auto" w:fill="FFFFFF"/>
              </w:rPr>
              <w:t>Indirect</w:t>
            </w:r>
            <w:r w:rsidR="009C3D46" w:rsidRPr="00011912">
              <w:rPr>
                <w:rFonts w:ascii="Times New Roman" w:eastAsia="Times New Roman" w:hAnsi="Times New Roman" w:cs="Times New Roman"/>
                <w:sz w:val="20"/>
                <w:szCs w:val="20"/>
              </w:rPr>
              <w:t xml:space="preserve"> ~LAI</w:t>
            </w:r>
          </w:p>
        </w:tc>
        <w:tc>
          <w:tcPr>
            <w:tcW w:w="418" w:type="pct"/>
            <w:vAlign w:val="center"/>
          </w:tcPr>
          <w:p w14:paraId="612A13C3" w14:textId="1781F074" w:rsidR="009C3D46" w:rsidRPr="00011912" w:rsidRDefault="009C3D46" w:rsidP="0068371C">
            <w:pPr>
              <w:spacing w:after="0" w:line="240" w:lineRule="auto"/>
              <w:rPr>
                <w:rFonts w:ascii="Times New Roman" w:eastAsia="Times New Roman" w:hAnsi="Times New Roman" w:cs="Times New Roman"/>
                <w:sz w:val="20"/>
                <w:szCs w:val="20"/>
              </w:rPr>
            </w:pPr>
            <w:r w:rsidRPr="00011912">
              <w:rPr>
                <w:rFonts w:ascii="Times New Roman" w:eastAsia="Times New Roman" w:hAnsi="Times New Roman" w:cs="Times New Roman"/>
                <w:sz w:val="20"/>
                <w:szCs w:val="20"/>
              </w:rPr>
              <w:t>g m</w:t>
            </w:r>
            <w:r w:rsidRPr="00011912">
              <w:rPr>
                <w:rFonts w:ascii="Times New Roman" w:eastAsia="Times New Roman" w:hAnsi="Times New Roman" w:cs="Times New Roman"/>
                <w:sz w:val="20"/>
                <w:szCs w:val="20"/>
                <w:vertAlign w:val="superscript"/>
              </w:rPr>
              <w:t>-2</w:t>
            </w:r>
          </w:p>
        </w:tc>
        <w:tc>
          <w:tcPr>
            <w:tcW w:w="1406" w:type="pct"/>
            <w:vMerge/>
            <w:vAlign w:val="center"/>
          </w:tcPr>
          <w:p w14:paraId="26451BFF" w14:textId="77777777" w:rsidR="009C3D46" w:rsidRPr="00011912" w:rsidRDefault="009C3D46" w:rsidP="0068371C">
            <w:pPr>
              <w:widowControl w:val="0"/>
              <w:pBdr>
                <w:top w:val="nil"/>
                <w:left w:val="nil"/>
                <w:bottom w:val="nil"/>
                <w:right w:val="nil"/>
                <w:between w:val="nil"/>
              </w:pBdr>
              <w:spacing w:after="0" w:line="240" w:lineRule="auto"/>
              <w:rPr>
                <w:rFonts w:ascii="Times New Roman" w:eastAsia="Times New Roman" w:hAnsi="Times New Roman" w:cs="Times New Roman"/>
                <w:sz w:val="20"/>
                <w:szCs w:val="20"/>
              </w:rPr>
            </w:pPr>
          </w:p>
        </w:tc>
      </w:tr>
    </w:tbl>
    <w:p w14:paraId="0B6F3C19" w14:textId="77777777" w:rsidR="00011912" w:rsidRDefault="00011912" w:rsidP="00364A09">
      <w:pPr>
        <w:spacing w:after="0"/>
        <w:ind w:firstLine="720"/>
        <w:jc w:val="both"/>
        <w:rPr>
          <w:rFonts w:ascii="Times New Roman" w:eastAsia="Times New Roman" w:hAnsi="Times New Roman" w:cs="Times New Roman"/>
          <w:sz w:val="24"/>
          <w:szCs w:val="24"/>
        </w:rPr>
      </w:pPr>
    </w:p>
    <w:p w14:paraId="4FF34F7E" w14:textId="77777777" w:rsidR="00364A09" w:rsidRPr="00D12ABE" w:rsidRDefault="00364A09" w:rsidP="00364A09">
      <w:pPr>
        <w:spacing w:after="0"/>
        <w:jc w:val="both"/>
        <w:rPr>
          <w:rFonts w:ascii="Times New Roman" w:eastAsia="Times New Roman" w:hAnsi="Times New Roman" w:cs="Times New Roman"/>
          <w:i/>
          <w:sz w:val="24"/>
          <w:szCs w:val="24"/>
        </w:rPr>
      </w:pPr>
      <w:r w:rsidRPr="00D12ABE">
        <w:rPr>
          <w:rFonts w:ascii="Times New Roman" w:eastAsia="Times New Roman" w:hAnsi="Times New Roman" w:cs="Times New Roman"/>
          <w:i/>
          <w:sz w:val="24"/>
          <w:szCs w:val="24"/>
        </w:rPr>
        <w:t>2.2.1. Carbon sequestration</w:t>
      </w:r>
    </w:p>
    <w:p w14:paraId="2828E266" w14:textId="77777777" w:rsidR="001A28D6" w:rsidRDefault="001A28D6" w:rsidP="001A28D6">
      <w:pPr>
        <w:spacing w:after="0"/>
        <w:ind w:firstLine="720"/>
        <w:jc w:val="both"/>
        <w:rPr>
          <w:rFonts w:ascii="Times New Roman" w:hAnsi="Times New Roman" w:cs="Times New Roman"/>
          <w:color w:val="000000"/>
          <w:sz w:val="24"/>
          <w:szCs w:val="23"/>
          <w:shd w:val="clear" w:color="auto" w:fill="FFFFFF"/>
        </w:rPr>
      </w:pPr>
      <w:r>
        <w:rPr>
          <w:rFonts w:ascii="Times New Roman" w:hAnsi="Times New Roman" w:cs="Times New Roman"/>
          <w:color w:val="000000"/>
          <w:sz w:val="24"/>
          <w:szCs w:val="23"/>
          <w:shd w:val="clear" w:color="auto" w:fill="FFFFFF"/>
        </w:rPr>
        <w:t>Carbon sequestration</w:t>
      </w:r>
      <w:r w:rsidRPr="00F22F79">
        <w:rPr>
          <w:rFonts w:ascii="Times New Roman" w:hAnsi="Times New Roman" w:cs="Times New Roman"/>
          <w:color w:val="000000"/>
          <w:sz w:val="24"/>
          <w:szCs w:val="23"/>
          <w:shd w:val="clear" w:color="auto" w:fill="FFFFFF"/>
        </w:rPr>
        <w:t xml:space="preserve"> </w:t>
      </w:r>
      <w:r>
        <w:rPr>
          <w:rFonts w:ascii="Times New Roman" w:hAnsi="Times New Roman" w:cs="Times New Roman"/>
          <w:color w:val="000000"/>
          <w:sz w:val="24"/>
          <w:szCs w:val="23"/>
          <w:shd w:val="clear" w:color="auto" w:fill="FFFFFF"/>
        </w:rPr>
        <w:t xml:space="preserve">assessment </w:t>
      </w:r>
      <w:r w:rsidRPr="00F22F79">
        <w:rPr>
          <w:rFonts w:ascii="Times New Roman" w:hAnsi="Times New Roman" w:cs="Times New Roman"/>
          <w:color w:val="000000"/>
          <w:sz w:val="24"/>
          <w:szCs w:val="23"/>
          <w:shd w:val="clear" w:color="auto" w:fill="FFFFFF"/>
        </w:rPr>
        <w:t xml:space="preserve">was based on IPCC 2006 </w:t>
      </w:r>
      <w:r>
        <w:rPr>
          <w:rFonts w:ascii="Times New Roman" w:hAnsi="Times New Roman" w:cs="Times New Roman"/>
          <w:color w:val="000000"/>
          <w:sz w:val="24"/>
          <w:szCs w:val="23"/>
          <w:shd w:val="clear" w:color="auto" w:fill="FFFFFF"/>
        </w:rPr>
        <w:t>approach utilizing biomass expansion factors (BEF):</w:t>
      </w:r>
    </w:p>
    <w:tbl>
      <w:tblPr>
        <w:tblW w:w="5000" w:type="pct"/>
        <w:jc w:val="center"/>
        <w:tblCellMar>
          <w:left w:w="0" w:type="dxa"/>
          <w:right w:w="0" w:type="dxa"/>
        </w:tblCellMar>
        <w:tblLook w:val="04A0" w:firstRow="1" w:lastRow="0" w:firstColumn="1" w:lastColumn="0" w:noHBand="0" w:noVBand="1"/>
      </w:tblPr>
      <w:tblGrid>
        <w:gridCol w:w="8895"/>
        <w:gridCol w:w="460"/>
      </w:tblGrid>
      <w:tr w:rsidR="001A28D6" w:rsidRPr="009E46F1" w14:paraId="3F02D0A6" w14:textId="77777777" w:rsidTr="00CE2A5F">
        <w:trPr>
          <w:jc w:val="center"/>
        </w:trPr>
        <w:tc>
          <w:tcPr>
            <w:tcW w:w="4754" w:type="pct"/>
          </w:tcPr>
          <w:p w14:paraId="4382290A" w14:textId="77777777" w:rsidR="001A28D6" w:rsidRPr="009E46F1" w:rsidRDefault="001A28D6" w:rsidP="00CE2A5F">
            <w:pPr>
              <w:pStyle w:val="MDPI39equation"/>
            </w:pPr>
            <w:r>
              <w:rPr>
                <w:rFonts w:ascii="Times New Roman" w:hAnsi="Times New Roman"/>
                <w:sz w:val="24"/>
                <w:szCs w:val="23"/>
                <w:shd w:val="clear" w:color="auto" w:fill="FFFFFF"/>
              </w:rPr>
              <w:t>Δ</w:t>
            </w:r>
            <w:r w:rsidRPr="00F22F79">
              <w:rPr>
                <w:rFonts w:ascii="Times New Roman" w:hAnsi="Times New Roman"/>
                <w:sz w:val="24"/>
                <w:szCs w:val="23"/>
                <w:shd w:val="clear" w:color="auto" w:fill="FFFFFF"/>
              </w:rPr>
              <w:t>C = [</w:t>
            </w:r>
            <w:r>
              <w:rPr>
                <w:rFonts w:ascii="Times New Roman" w:hAnsi="Times New Roman"/>
                <w:sz w:val="24"/>
                <w:szCs w:val="23"/>
                <w:shd w:val="clear" w:color="auto" w:fill="FFFFFF"/>
              </w:rPr>
              <w:t>Δ</w:t>
            </w:r>
            <w:r w:rsidRPr="00F22F79">
              <w:rPr>
                <w:rFonts w:ascii="Times New Roman" w:hAnsi="Times New Roman"/>
                <w:sz w:val="24"/>
                <w:szCs w:val="23"/>
                <w:shd w:val="clear" w:color="auto" w:fill="FFFFFF"/>
              </w:rPr>
              <w:t>V * B</w:t>
            </w:r>
            <w:r>
              <w:rPr>
                <w:rFonts w:ascii="Times New Roman" w:hAnsi="Times New Roman"/>
                <w:sz w:val="24"/>
                <w:szCs w:val="23"/>
                <w:shd w:val="clear" w:color="auto" w:fill="FFFFFF"/>
              </w:rPr>
              <w:t>C</w:t>
            </w:r>
            <w:r w:rsidRPr="00F22F79">
              <w:rPr>
                <w:rFonts w:ascii="Times New Roman" w:hAnsi="Times New Roman"/>
                <w:sz w:val="24"/>
                <w:szCs w:val="23"/>
                <w:shd w:val="clear" w:color="auto" w:fill="FFFFFF"/>
              </w:rPr>
              <w:t>EF] * (1 + R) * CF</w:t>
            </w:r>
            <w:r>
              <w:rPr>
                <w:rFonts w:ascii="Times New Roman" w:hAnsi="Times New Roman"/>
                <w:sz w:val="24"/>
                <w:szCs w:val="23"/>
                <w:shd w:val="clear" w:color="auto" w:fill="FFFFFF"/>
              </w:rPr>
              <w:t>,</w:t>
            </w:r>
          </w:p>
        </w:tc>
        <w:tc>
          <w:tcPr>
            <w:tcW w:w="246" w:type="pct"/>
            <w:vAlign w:val="center"/>
          </w:tcPr>
          <w:p w14:paraId="736D3122" w14:textId="77777777" w:rsidR="001A28D6" w:rsidRPr="009E46F1" w:rsidRDefault="001A28D6" w:rsidP="00CE2A5F">
            <w:pPr>
              <w:pStyle w:val="MDPI3aequationnumber"/>
              <w:spacing w:line="260" w:lineRule="atLeast"/>
            </w:pPr>
            <w:r w:rsidRPr="009E46F1">
              <w:t>(1)</w:t>
            </w:r>
          </w:p>
        </w:tc>
      </w:tr>
    </w:tbl>
    <w:p w14:paraId="6A0B4E56" w14:textId="53FAAFCF" w:rsidR="001A28D6" w:rsidRDefault="001A28D6" w:rsidP="001A28D6">
      <w:pPr>
        <w:spacing w:after="0"/>
        <w:jc w:val="both"/>
        <w:rPr>
          <w:rFonts w:ascii="Times New Roman" w:hAnsi="Times New Roman" w:cs="Times New Roman"/>
          <w:color w:val="000000"/>
          <w:sz w:val="24"/>
          <w:szCs w:val="23"/>
          <w:shd w:val="clear" w:color="auto" w:fill="FFFFFF"/>
        </w:rPr>
      </w:pPr>
      <w:r>
        <w:rPr>
          <w:rFonts w:ascii="Times New Roman" w:hAnsi="Times New Roman" w:cs="Times New Roman"/>
          <w:color w:val="000000"/>
          <w:sz w:val="24"/>
          <w:szCs w:val="23"/>
          <w:shd w:val="clear" w:color="auto" w:fill="FFFFFF"/>
        </w:rPr>
        <w:t>w</w:t>
      </w:r>
      <w:r w:rsidRPr="00F22F79">
        <w:rPr>
          <w:rFonts w:ascii="Times New Roman" w:hAnsi="Times New Roman" w:cs="Times New Roman"/>
          <w:color w:val="000000"/>
          <w:sz w:val="24"/>
          <w:szCs w:val="23"/>
          <w:shd w:val="clear" w:color="auto" w:fill="FFFFFF"/>
        </w:rPr>
        <w:t>here</w:t>
      </w:r>
      <w:r>
        <w:rPr>
          <w:rFonts w:ascii="Times New Roman" w:hAnsi="Times New Roman" w:cs="Times New Roman"/>
          <w:color w:val="000000"/>
          <w:sz w:val="24"/>
          <w:szCs w:val="23"/>
          <w:shd w:val="clear" w:color="auto" w:fill="FFFFFF"/>
        </w:rPr>
        <w:t xml:space="preserve"> </w:t>
      </w:r>
      <w:r w:rsidRPr="00F22F79">
        <w:rPr>
          <w:rFonts w:ascii="Times New Roman" w:hAnsi="Times New Roman" w:cs="Times New Roman"/>
          <w:color w:val="000000"/>
          <w:sz w:val="24"/>
          <w:szCs w:val="23"/>
          <w:shd w:val="clear" w:color="auto" w:fill="FFFFFF"/>
        </w:rPr>
        <w:t xml:space="preserve">BCEF </w:t>
      </w:r>
      <w:r>
        <w:rPr>
          <w:rFonts w:ascii="Times New Roman" w:hAnsi="Times New Roman" w:cs="Times New Roman"/>
          <w:color w:val="000000"/>
          <w:sz w:val="24"/>
          <w:szCs w:val="23"/>
          <w:shd w:val="clear" w:color="auto" w:fill="FFFFFF"/>
        </w:rPr>
        <w:t>=</w:t>
      </w:r>
      <w:r w:rsidRPr="00F22F79">
        <w:rPr>
          <w:rFonts w:ascii="Times New Roman" w:hAnsi="Times New Roman" w:cs="Times New Roman"/>
          <w:color w:val="000000"/>
          <w:sz w:val="24"/>
          <w:szCs w:val="23"/>
          <w:shd w:val="clear" w:color="auto" w:fill="FFFFFF"/>
        </w:rPr>
        <w:t xml:space="preserve"> BEF * D</w:t>
      </w:r>
      <w:r>
        <w:rPr>
          <w:rFonts w:ascii="Times New Roman" w:hAnsi="Times New Roman" w:cs="Times New Roman"/>
          <w:color w:val="000000"/>
          <w:sz w:val="24"/>
          <w:szCs w:val="23"/>
          <w:shd w:val="clear" w:color="auto" w:fill="FFFFFF"/>
        </w:rPr>
        <w:t xml:space="preserve"> and R (root to shot ratio)</w:t>
      </w:r>
      <w:r w:rsidRPr="00F22F79">
        <w:rPr>
          <w:rFonts w:ascii="Times New Roman" w:hAnsi="Times New Roman" w:cs="Times New Roman"/>
          <w:color w:val="000000"/>
          <w:sz w:val="24"/>
          <w:szCs w:val="23"/>
          <w:shd w:val="clear" w:color="auto" w:fill="FFFFFF"/>
        </w:rPr>
        <w:t xml:space="preserve"> </w:t>
      </w:r>
      <w:r>
        <w:rPr>
          <w:rFonts w:ascii="Times New Roman" w:hAnsi="Times New Roman" w:cs="Times New Roman"/>
          <w:color w:val="000000"/>
          <w:sz w:val="24"/>
          <w:szCs w:val="23"/>
          <w:shd w:val="clear" w:color="auto" w:fill="FFFFFF"/>
        </w:rPr>
        <w:t>was</w:t>
      </w:r>
      <w:r w:rsidRPr="00F22F79">
        <w:rPr>
          <w:rFonts w:ascii="Times New Roman" w:hAnsi="Times New Roman" w:cs="Times New Roman"/>
          <w:color w:val="000000"/>
          <w:sz w:val="24"/>
          <w:szCs w:val="23"/>
          <w:shd w:val="clear" w:color="auto" w:fill="FFFFFF"/>
        </w:rPr>
        <w:t xml:space="preserve"> taken from</w:t>
      </w:r>
      <w:r>
        <w:rPr>
          <w:rFonts w:ascii="Times New Roman" w:hAnsi="Times New Roman" w:cs="Times New Roman"/>
          <w:color w:val="000000"/>
          <w:sz w:val="24"/>
          <w:szCs w:val="23"/>
          <w:shd w:val="clear" w:color="auto" w:fill="FFFFFF"/>
        </w:rPr>
        <w:t xml:space="preserve"> literature according to species and age of the tree</w:t>
      </w:r>
      <w:r w:rsidRPr="00F22F79">
        <w:rPr>
          <w:rFonts w:ascii="Times New Roman" w:hAnsi="Times New Roman" w:cs="Times New Roman"/>
          <w:color w:val="000000"/>
          <w:sz w:val="24"/>
          <w:szCs w:val="23"/>
          <w:shd w:val="clear" w:color="auto" w:fill="FFFFFF"/>
        </w:rPr>
        <w:t xml:space="preserve"> </w:t>
      </w:r>
      <w:r>
        <w:rPr>
          <w:rFonts w:ascii="Times New Roman" w:hAnsi="Times New Roman" w:cs="Times New Roman"/>
          <w:color w:val="000000"/>
          <w:sz w:val="24"/>
          <w:szCs w:val="23"/>
          <w:shd w:val="clear" w:color="auto" w:fill="FFFFFF"/>
        </w:rPr>
        <w:fldChar w:fldCharType="begin"/>
      </w:r>
      <w:r>
        <w:rPr>
          <w:rFonts w:ascii="Times New Roman" w:hAnsi="Times New Roman" w:cs="Times New Roman"/>
          <w:color w:val="000000"/>
          <w:sz w:val="24"/>
          <w:szCs w:val="23"/>
          <w:shd w:val="clear" w:color="auto" w:fill="FFFFFF"/>
        </w:rPr>
        <w:instrText xml:space="preserve"> ADDIN ZOTERO_ITEM CSL_CITATION {"citationID":"Eff04xFa","properties":{"formattedCitation":"(Schepaschenko et al., 2018)","plainCitation":"(Schepaschenko et al., 2018)","noteIndex":0},"citationItems":[{"id":2083,"uris":["http://zotero.org/users/3524663/items/6ASEWN5B"],"uri":["http://zotero.org/users/3524663/items/6ASEWN5B"],"itemData":{"id":2083,"type":"article-journal","abstract":"Biomass structure is an important feature of terrestrial vegetation. The parameters of forest biomass structure are important for forest monitoring, biomass modelling and the optimal utilization and management of forests. In this paper, we used the most comprehensive database of sample plots available to build a set of multi-dimensional regression models that describe the proportion of different live biomass fractions (i.e., the stem, branches, foliage, roots) of forest stands as a function of average stand age, density (relative stocking) and site quality for forests of the major tree species of northern Eurasia. Bootstrapping was used to determine the accuracy of the estimates and also provides the associated uncertainties in these estimates. The species-speciﬁc mean percentage errors were then calculated between the sample plot data and the model estimates, resulting in overall relative errors in the regression model of −0.6%, −1.0% and 11.6% for biomass conversion and expansion factor (BCEF), biomass expansion factor (BEF), and root-to-shoot ratio respectively. The equations were then applied to data obtained from the Russian State Forest Register (SFR) and a map of forest cover to produce spatially distributed estimators of biomass conversion and expansion factors and root-to-shoot ratios for Russian forests. The equations and the resulting maps can be used to convert growing stock volume to the components of both above-ground and below-ground live biomass. The new live biomass conversion factors can be used in different applications, in particular to substitute those that are currently used by Russia in national reporting to the UNFCCC (United Nations Framework Convention on Climate Change) and the FAO FRA (Food and Agriculture Organization’s Forest Resource Assessment), among others.","container-title":"Forests","DOI":"10.3390/f9060312","ISSN":"1999-4907","issue":"6","language":"en","page":"312","source":"Crossref","title":"Improved Estimates of Biomass Expansion Factors for Russian Forests","volume":"9","author":[{"family":"Schepaschenko","given":"Dmitry"},{"family":"Moltchanova","given":"Elena"},{"family":"Shvidenko","given":"Anatoly"},{"family":"Blyshchyk","given":"Volodymyr"},{"family":"Dmitriev","given":"Egor"},{"family":"Martynenko","given":"Olga"},{"family":"See","given":"Linda"},{"family":"Kraxner","given":"Florian"}],"issued":{"date-parts":[["2018",6,1]]}}}],"schema":"https://github.com/citation-style-language/schema/raw/master/csl-citation.json"} </w:instrText>
      </w:r>
      <w:r>
        <w:rPr>
          <w:rFonts w:ascii="Times New Roman" w:hAnsi="Times New Roman" w:cs="Times New Roman"/>
          <w:color w:val="000000"/>
          <w:sz w:val="24"/>
          <w:szCs w:val="23"/>
          <w:shd w:val="clear" w:color="auto" w:fill="FFFFFF"/>
        </w:rPr>
        <w:fldChar w:fldCharType="separate"/>
      </w:r>
      <w:r w:rsidRPr="00CF1243">
        <w:rPr>
          <w:rFonts w:ascii="Times New Roman" w:hAnsi="Times New Roman" w:cs="Times New Roman"/>
          <w:sz w:val="24"/>
        </w:rPr>
        <w:t>(Schepaschenko et al., 2018)</w:t>
      </w:r>
      <w:r>
        <w:rPr>
          <w:rFonts w:ascii="Times New Roman" w:hAnsi="Times New Roman" w:cs="Times New Roman"/>
          <w:color w:val="000000"/>
          <w:sz w:val="24"/>
          <w:szCs w:val="23"/>
          <w:shd w:val="clear" w:color="auto" w:fill="FFFFFF"/>
        </w:rPr>
        <w:fldChar w:fldCharType="end"/>
      </w:r>
      <w:r>
        <w:rPr>
          <w:rFonts w:ascii="Times New Roman" w:hAnsi="Times New Roman" w:cs="Times New Roman"/>
          <w:color w:val="000000"/>
          <w:sz w:val="24"/>
          <w:szCs w:val="23"/>
          <w:shd w:val="clear" w:color="auto" w:fill="FFFFFF"/>
        </w:rPr>
        <w:t xml:space="preserve">, </w:t>
      </w:r>
      <w:r w:rsidRPr="00F22F79">
        <w:rPr>
          <w:rFonts w:ascii="Times New Roman" w:hAnsi="Times New Roman" w:cs="Times New Roman"/>
          <w:color w:val="000000"/>
          <w:sz w:val="24"/>
          <w:szCs w:val="23"/>
          <w:shd w:val="clear" w:color="auto" w:fill="FFFFFF"/>
        </w:rPr>
        <w:t>CF</w:t>
      </w:r>
      <w:r>
        <w:rPr>
          <w:rFonts w:ascii="Times New Roman" w:hAnsi="Times New Roman" w:cs="Times New Roman"/>
          <w:color w:val="000000"/>
          <w:sz w:val="24"/>
          <w:szCs w:val="23"/>
          <w:shd w:val="clear" w:color="auto" w:fill="FFFFFF"/>
        </w:rPr>
        <w:t xml:space="preserve"> (biomass conversion into carbon)</w:t>
      </w:r>
      <w:r w:rsidRPr="00F22F79">
        <w:rPr>
          <w:rFonts w:ascii="Times New Roman" w:hAnsi="Times New Roman" w:cs="Times New Roman"/>
          <w:color w:val="000000"/>
          <w:sz w:val="24"/>
          <w:szCs w:val="23"/>
          <w:shd w:val="clear" w:color="auto" w:fill="FFFFFF"/>
        </w:rPr>
        <w:t xml:space="preserve"> was taken as 0.5. </w:t>
      </w:r>
      <w:r>
        <w:rPr>
          <w:rFonts w:ascii="Times New Roman" w:hAnsi="Times New Roman" w:cs="Times New Roman"/>
          <w:color w:val="000000"/>
          <w:sz w:val="24"/>
          <w:szCs w:val="23"/>
          <w:shd w:val="clear" w:color="auto" w:fill="FFFFFF"/>
        </w:rPr>
        <w:t>Trunk v</w:t>
      </w:r>
      <w:r w:rsidRPr="00F22F79">
        <w:rPr>
          <w:rFonts w:ascii="Times New Roman" w:hAnsi="Times New Roman" w:cs="Times New Roman"/>
          <w:color w:val="000000"/>
          <w:sz w:val="24"/>
          <w:szCs w:val="23"/>
          <w:shd w:val="clear" w:color="auto" w:fill="FFFFFF"/>
        </w:rPr>
        <w:t xml:space="preserve">olume was calculated </w:t>
      </w:r>
      <w:r>
        <w:rPr>
          <w:rFonts w:ascii="Times New Roman" w:hAnsi="Times New Roman" w:cs="Times New Roman"/>
          <w:color w:val="000000"/>
          <w:sz w:val="24"/>
          <w:szCs w:val="23"/>
          <w:shd w:val="clear" w:color="auto" w:fill="FFFFFF"/>
        </w:rPr>
        <w:t>using</w:t>
      </w:r>
      <w:r w:rsidRPr="00F22F79">
        <w:rPr>
          <w:rFonts w:ascii="Times New Roman" w:hAnsi="Times New Roman" w:cs="Times New Roman"/>
          <w:color w:val="000000"/>
          <w:sz w:val="24"/>
          <w:szCs w:val="23"/>
          <w:shd w:val="clear" w:color="auto" w:fill="FFFFFF"/>
        </w:rPr>
        <w:t xml:space="preserve"> </w:t>
      </w:r>
      <w:sdt>
        <w:sdtPr>
          <w:tag w:val="goog_rdk_26"/>
          <w:id w:val="252864687"/>
        </w:sdtPr>
        <w:sdtContent>
          <w:r>
            <w:t>h</w:t>
          </w:r>
        </w:sdtContent>
      </w:sdt>
      <w:r w:rsidRPr="00F22F79">
        <w:rPr>
          <w:rFonts w:ascii="Times New Roman" w:hAnsi="Times New Roman" w:cs="Times New Roman"/>
          <w:color w:val="000000"/>
          <w:sz w:val="24"/>
          <w:szCs w:val="23"/>
          <w:shd w:val="clear" w:color="auto" w:fill="FFFFFF"/>
        </w:rPr>
        <w:t xml:space="preserve">eight </w:t>
      </w:r>
      <w:r>
        <w:rPr>
          <w:rFonts w:ascii="Times New Roman" w:hAnsi="Times New Roman" w:cs="Times New Roman"/>
          <w:color w:val="000000"/>
          <w:sz w:val="24"/>
          <w:szCs w:val="23"/>
          <w:shd w:val="clear" w:color="auto" w:fill="FFFFFF"/>
        </w:rPr>
        <w:t>measured directly in field and basal area increment</w:t>
      </w:r>
      <w:r w:rsidR="0019236A">
        <w:rPr>
          <w:rFonts w:ascii="Times New Roman" w:hAnsi="Times New Roman" w:cs="Times New Roman"/>
          <w:color w:val="000000"/>
          <w:sz w:val="24"/>
          <w:szCs w:val="23"/>
          <w:shd w:val="clear" w:color="auto" w:fill="FFFFFF"/>
        </w:rPr>
        <w:t xml:space="preserve"> </w:t>
      </w:r>
      <w:r>
        <w:rPr>
          <w:rFonts w:ascii="Times New Roman" w:hAnsi="Times New Roman" w:cs="Times New Roman"/>
          <w:color w:val="000000"/>
          <w:sz w:val="24"/>
          <w:szCs w:val="23"/>
          <w:shd w:val="clear" w:color="auto" w:fill="FFFFFF"/>
        </w:rPr>
        <w:t xml:space="preserve">(BAI according to </w:t>
      </w:r>
      <w:r w:rsidRPr="00C31743">
        <w:rPr>
          <w:rFonts w:ascii="Times New Roman" w:hAnsi="Times New Roman" w:cs="Times New Roman"/>
          <w:color w:val="000000"/>
          <w:sz w:val="24"/>
          <w:szCs w:val="23"/>
          <w:shd w:val="clear" w:color="auto" w:fill="FFFFFF"/>
        </w:rPr>
        <w:t>LeBlanc, 1992</w:t>
      </w:r>
      <w:r>
        <w:rPr>
          <w:rFonts w:ascii="Times New Roman" w:hAnsi="Times New Roman" w:cs="Times New Roman"/>
          <w:color w:val="000000"/>
          <w:sz w:val="24"/>
          <w:szCs w:val="23"/>
          <w:shd w:val="clear" w:color="auto" w:fill="FFFFFF"/>
        </w:rPr>
        <w:t>).</w:t>
      </w:r>
    </w:p>
    <w:tbl>
      <w:tblPr>
        <w:tblW w:w="5000" w:type="pct"/>
        <w:jc w:val="center"/>
        <w:tblCellMar>
          <w:left w:w="0" w:type="dxa"/>
          <w:right w:w="0" w:type="dxa"/>
        </w:tblCellMar>
        <w:tblLook w:val="04A0" w:firstRow="1" w:lastRow="0" w:firstColumn="1" w:lastColumn="0" w:noHBand="0" w:noVBand="1"/>
      </w:tblPr>
      <w:tblGrid>
        <w:gridCol w:w="8895"/>
        <w:gridCol w:w="460"/>
      </w:tblGrid>
      <w:tr w:rsidR="0019236A" w:rsidRPr="009E46F1" w14:paraId="3EEBA907" w14:textId="77777777" w:rsidTr="00F307EE">
        <w:trPr>
          <w:jc w:val="center"/>
        </w:trPr>
        <w:tc>
          <w:tcPr>
            <w:tcW w:w="4754" w:type="pct"/>
          </w:tcPr>
          <w:p w14:paraId="441DD1B1" w14:textId="6CFAAEDF" w:rsidR="0019236A" w:rsidRPr="0019236A" w:rsidRDefault="0019236A" w:rsidP="0019236A">
            <w:pPr>
              <w:spacing w:after="0"/>
              <w:jc w:val="center"/>
              <w:rPr>
                <w:rFonts w:ascii="Times New Roman" w:hAnsi="Times New Roman" w:cs="Times New Roman"/>
                <w:color w:val="000000"/>
                <w:sz w:val="24"/>
                <w:szCs w:val="23"/>
                <w:shd w:val="clear" w:color="auto" w:fill="FFFFFF"/>
              </w:rPr>
            </w:pPr>
            <m:oMath>
              <m:r>
                <w:rPr>
                  <w:rFonts w:ascii="Cambria Math" w:hAnsi="Cambria Math" w:cs="Times New Roman"/>
                  <w:color w:val="000000"/>
                  <w:sz w:val="24"/>
                  <w:szCs w:val="23"/>
                  <w:shd w:val="clear" w:color="auto" w:fill="FFFFFF"/>
                </w:rPr>
                <w:lastRenderedPageBreak/>
                <m:t>BAI=</m:t>
              </m:r>
              <m:f>
                <m:fPr>
                  <m:ctrlPr>
                    <w:rPr>
                      <w:rFonts w:ascii="Cambria Math" w:hAnsi="Cambria Math" w:cs="Times New Roman"/>
                      <w:i/>
                      <w:color w:val="000000"/>
                      <w:sz w:val="24"/>
                      <w:szCs w:val="23"/>
                      <w:shd w:val="clear" w:color="auto" w:fill="FFFFFF"/>
                    </w:rPr>
                  </m:ctrlPr>
                </m:fPr>
                <m:num>
                  <m:r>
                    <w:rPr>
                      <w:rFonts w:ascii="Cambria Math" w:hAnsi="Cambria Math" w:cs="Times New Roman"/>
                      <w:color w:val="000000"/>
                      <w:sz w:val="24"/>
                      <w:szCs w:val="23"/>
                      <w:shd w:val="clear" w:color="auto" w:fill="FFFFFF"/>
                    </w:rPr>
                    <m:t>π</m:t>
                  </m:r>
                </m:num>
                <m:den>
                  <m:r>
                    <w:rPr>
                      <w:rFonts w:ascii="Cambria Math" w:hAnsi="Cambria Math" w:cs="Times New Roman"/>
                      <w:color w:val="000000"/>
                      <w:sz w:val="24"/>
                      <w:szCs w:val="23"/>
                      <w:shd w:val="clear" w:color="auto" w:fill="FFFFFF"/>
                    </w:rPr>
                    <m:t>4</m:t>
                  </m:r>
                </m:den>
              </m:f>
              <m:d>
                <m:dPr>
                  <m:begChr m:val="["/>
                  <m:endChr m:val=""/>
                  <m:ctrlPr>
                    <w:rPr>
                      <w:rFonts w:ascii="Cambria Math" w:hAnsi="Cambria Math" w:cs="Times New Roman"/>
                      <w:i/>
                      <w:color w:val="000000"/>
                      <w:sz w:val="24"/>
                      <w:szCs w:val="23"/>
                      <w:shd w:val="clear" w:color="auto" w:fill="FFFFFF"/>
                    </w:rPr>
                  </m:ctrlPr>
                </m:dPr>
                <m:e>
                  <m:sSup>
                    <m:sSupPr>
                      <m:ctrlPr>
                        <w:rPr>
                          <w:rFonts w:ascii="Cambria Math" w:hAnsi="Cambria Math" w:cs="Times New Roman"/>
                          <w:i/>
                          <w:color w:val="000000"/>
                          <w:sz w:val="24"/>
                          <w:szCs w:val="23"/>
                          <w:shd w:val="clear" w:color="auto" w:fill="FFFFFF"/>
                        </w:rPr>
                      </m:ctrlPr>
                    </m:sSupPr>
                    <m:e>
                      <m:r>
                        <w:rPr>
                          <w:rFonts w:ascii="Cambria Math" w:hAnsi="Cambria Math" w:cs="Times New Roman"/>
                          <w:color w:val="000000"/>
                          <w:sz w:val="24"/>
                          <w:szCs w:val="23"/>
                          <w:shd w:val="clear" w:color="auto" w:fill="FFFFFF"/>
                        </w:rPr>
                        <m:t>DBH</m:t>
                      </m:r>
                    </m:e>
                    <m:sup>
                      <m:r>
                        <w:rPr>
                          <w:rFonts w:ascii="Cambria Math" w:hAnsi="Cambria Math" w:cs="Times New Roman"/>
                          <w:color w:val="000000"/>
                          <w:sz w:val="24"/>
                          <w:szCs w:val="23"/>
                          <w:shd w:val="clear" w:color="auto" w:fill="FFFFFF"/>
                        </w:rPr>
                        <m:t>2</m:t>
                      </m:r>
                    </m:sup>
                  </m:sSup>
                </m:e>
              </m:d>
              <m:d>
                <m:dPr>
                  <m:begChr m:val=""/>
                  <m:endChr m:val="]"/>
                  <m:ctrlPr>
                    <w:rPr>
                      <w:rFonts w:ascii="Cambria Math" w:hAnsi="Cambria Math" w:cs="Times New Roman"/>
                      <w:i/>
                      <w:color w:val="000000"/>
                      <w:sz w:val="24"/>
                      <w:szCs w:val="23"/>
                      <w:shd w:val="clear" w:color="auto" w:fill="FFFFFF"/>
                    </w:rPr>
                  </m:ctrlPr>
                </m:dPr>
                <m:e>
                  <m:sSup>
                    <m:sSupPr>
                      <m:ctrlPr>
                        <w:rPr>
                          <w:rFonts w:ascii="Cambria Math" w:hAnsi="Cambria Math" w:cs="Times New Roman"/>
                          <w:i/>
                          <w:color w:val="000000"/>
                          <w:sz w:val="24"/>
                          <w:szCs w:val="23"/>
                          <w:shd w:val="clear" w:color="auto" w:fill="FFFFFF"/>
                        </w:rPr>
                      </m:ctrlPr>
                    </m:sSupPr>
                    <m:e>
                      <m:r>
                        <w:rPr>
                          <w:rFonts w:ascii="Cambria Math" w:hAnsi="Cambria Math" w:cs="Times New Roman"/>
                          <w:color w:val="000000"/>
                          <w:sz w:val="24"/>
                          <w:szCs w:val="23"/>
                          <w:shd w:val="clear" w:color="auto" w:fill="FFFFFF"/>
                        </w:rPr>
                        <m:t>-(DBH-2w)</m:t>
                      </m:r>
                    </m:e>
                    <m:sup>
                      <m:r>
                        <w:rPr>
                          <w:rFonts w:ascii="Cambria Math" w:hAnsi="Cambria Math" w:cs="Times New Roman"/>
                          <w:color w:val="000000"/>
                          <w:sz w:val="24"/>
                          <w:szCs w:val="23"/>
                          <w:shd w:val="clear" w:color="auto" w:fill="FFFFFF"/>
                        </w:rPr>
                        <m:t>2</m:t>
                      </m:r>
                    </m:sup>
                  </m:sSup>
                </m:e>
              </m:d>
            </m:oMath>
            <w:r>
              <w:rPr>
                <w:rFonts w:ascii="Times New Roman" w:hAnsi="Times New Roman"/>
                <w:sz w:val="24"/>
                <w:szCs w:val="23"/>
                <w:shd w:val="clear" w:color="auto" w:fill="FFFFFF"/>
              </w:rPr>
              <w:t>,</w:t>
            </w:r>
          </w:p>
        </w:tc>
        <w:tc>
          <w:tcPr>
            <w:tcW w:w="246" w:type="pct"/>
            <w:vAlign w:val="center"/>
          </w:tcPr>
          <w:p w14:paraId="47025109" w14:textId="54BAA58A" w:rsidR="0019236A" w:rsidRPr="009E46F1" w:rsidRDefault="0019236A" w:rsidP="0019236A">
            <w:pPr>
              <w:pStyle w:val="MDPI3aequationnumber"/>
              <w:spacing w:line="260" w:lineRule="atLeast"/>
            </w:pPr>
            <w:r w:rsidRPr="009E46F1">
              <w:t>(</w:t>
            </w:r>
            <w:r>
              <w:t>2</w:t>
            </w:r>
            <w:r w:rsidRPr="009E46F1">
              <w:t>)</w:t>
            </w:r>
          </w:p>
        </w:tc>
      </w:tr>
    </w:tbl>
    <w:p w14:paraId="18713ECE" w14:textId="1C78414F" w:rsidR="001A28D6" w:rsidRDefault="0019236A" w:rsidP="001A28D6">
      <w:pPr>
        <w:spacing w:after="0"/>
        <w:jc w:val="both"/>
        <w:rPr>
          <w:rFonts w:ascii="Times New Roman" w:hAnsi="Times New Roman" w:cs="Times New Roman"/>
          <w:color w:val="000000"/>
          <w:sz w:val="24"/>
          <w:szCs w:val="23"/>
          <w:shd w:val="clear" w:color="auto" w:fill="FFFFFF"/>
        </w:rPr>
      </w:pPr>
      <w:r>
        <w:rPr>
          <w:rFonts w:ascii="Times New Roman" w:hAnsi="Times New Roman" w:cs="Times New Roman"/>
          <w:color w:val="000000"/>
          <w:sz w:val="24"/>
          <w:szCs w:val="23"/>
          <w:shd w:val="clear" w:color="auto" w:fill="FFFFFF"/>
        </w:rPr>
        <w:t>w</w:t>
      </w:r>
      <w:r w:rsidR="001A28D6">
        <w:rPr>
          <w:rFonts w:ascii="Times New Roman" w:hAnsi="Times New Roman" w:cs="Times New Roman"/>
          <w:color w:val="000000"/>
          <w:sz w:val="24"/>
          <w:szCs w:val="23"/>
          <w:shd w:val="clear" w:color="auto" w:fill="FFFFFF"/>
        </w:rPr>
        <w:t xml:space="preserve">here </w:t>
      </w:r>
      <w:r w:rsidR="001A28D6" w:rsidRPr="001D0B5D">
        <w:rPr>
          <w:rFonts w:ascii="Times New Roman" w:hAnsi="Times New Roman" w:cs="Times New Roman"/>
          <w:i/>
          <w:iCs/>
          <w:color w:val="000000"/>
          <w:sz w:val="24"/>
          <w:szCs w:val="23"/>
          <w:shd w:val="clear" w:color="auto" w:fill="FFFFFF"/>
        </w:rPr>
        <w:t>w</w:t>
      </w:r>
      <w:r w:rsidR="001A28D6">
        <w:rPr>
          <w:rFonts w:ascii="Times New Roman" w:hAnsi="Times New Roman" w:cs="Times New Roman"/>
          <w:color w:val="000000"/>
          <w:sz w:val="24"/>
          <w:szCs w:val="23"/>
          <w:shd w:val="clear" w:color="auto" w:fill="FFFFFF"/>
        </w:rPr>
        <w:t xml:space="preserve"> is trunk diameter expansion measured in real time with TreeTalker+ IR distance sensor. Species </w:t>
      </w:r>
      <w:proofErr w:type="spellStart"/>
      <w:r w:rsidR="001A28D6">
        <w:rPr>
          <w:rFonts w:ascii="Times New Roman" w:hAnsi="Times New Roman" w:cs="Times New Roman"/>
          <w:color w:val="000000"/>
          <w:sz w:val="24"/>
          <w:szCs w:val="23"/>
          <w:shd w:val="clear" w:color="auto" w:fill="FFFFFF"/>
        </w:rPr>
        <w:t>dendrometric</w:t>
      </w:r>
      <w:proofErr w:type="spellEnd"/>
      <w:r w:rsidR="001A28D6">
        <w:rPr>
          <w:rFonts w:ascii="Times New Roman" w:hAnsi="Times New Roman" w:cs="Times New Roman"/>
          <w:color w:val="000000"/>
          <w:sz w:val="24"/>
          <w:szCs w:val="23"/>
          <w:shd w:val="clear" w:color="auto" w:fill="FFFFFF"/>
        </w:rPr>
        <w:t xml:space="preserve"> coefficients have been taking into account for the estimation of the trunk shape in the final calculation of biomass increment.</w:t>
      </w:r>
    </w:p>
    <w:p w14:paraId="4B8321AD" w14:textId="77777777" w:rsidR="001A28D6" w:rsidRPr="00D12ABE" w:rsidRDefault="001A28D6" w:rsidP="001A28D6">
      <w:pPr>
        <w:spacing w:after="0"/>
        <w:jc w:val="both"/>
        <w:rPr>
          <w:rFonts w:ascii="Times New Roman" w:eastAsia="Times New Roman" w:hAnsi="Times New Roman" w:cs="Times New Roman"/>
          <w:i/>
          <w:sz w:val="24"/>
          <w:szCs w:val="24"/>
        </w:rPr>
      </w:pPr>
      <w:r w:rsidRPr="00D12ABE">
        <w:rPr>
          <w:rFonts w:ascii="Times New Roman" w:eastAsia="Times New Roman" w:hAnsi="Times New Roman" w:cs="Times New Roman"/>
          <w:i/>
          <w:sz w:val="24"/>
          <w:szCs w:val="24"/>
        </w:rPr>
        <w:t xml:space="preserve">2.2.2. </w:t>
      </w:r>
      <w:r>
        <w:rPr>
          <w:rFonts w:ascii="Times New Roman" w:eastAsia="Times New Roman" w:hAnsi="Times New Roman" w:cs="Times New Roman"/>
          <w:i/>
          <w:sz w:val="24"/>
          <w:szCs w:val="24"/>
        </w:rPr>
        <w:t>Climate regulation via a</w:t>
      </w:r>
      <w:r w:rsidRPr="00D12ABE">
        <w:rPr>
          <w:rFonts w:ascii="Times New Roman" w:eastAsia="Times New Roman" w:hAnsi="Times New Roman" w:cs="Times New Roman"/>
          <w:i/>
          <w:sz w:val="24"/>
          <w:szCs w:val="24"/>
        </w:rPr>
        <w:t>ir temperature and humidity</w:t>
      </w:r>
    </w:p>
    <w:p w14:paraId="0FF46B80" w14:textId="0245BB92" w:rsidR="00FC29EE" w:rsidRDefault="001A28D6" w:rsidP="00FC29EE">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have used direct measurements of temperature and humidity changes based on the difference between data f</w:t>
      </w:r>
      <w:r w:rsidR="00426FD2">
        <w:rPr>
          <w:rFonts w:ascii="Times New Roman" w:eastAsia="Times New Roman" w:hAnsi="Times New Roman" w:cs="Times New Roman"/>
          <w:sz w:val="24"/>
          <w:szCs w:val="24"/>
        </w:rPr>
        <w:t>rom</w:t>
      </w:r>
      <w:r>
        <w:rPr>
          <w:rFonts w:ascii="Times New Roman" w:eastAsia="Times New Roman" w:hAnsi="Times New Roman" w:cs="Times New Roman"/>
          <w:sz w:val="24"/>
          <w:szCs w:val="24"/>
        </w:rPr>
        <w:t xml:space="preserve"> thermo-hygrometers of individual TT, measuring climate parameters at 3.5 m height under the crown space and TT-R (reference outside station).</w:t>
      </w:r>
      <w:r w:rsidR="00FC29EE">
        <w:rPr>
          <w:rFonts w:ascii="Times New Roman" w:eastAsia="Times New Roman" w:hAnsi="Times New Roman" w:cs="Times New Roman"/>
          <w:sz w:val="24"/>
          <w:szCs w:val="24"/>
        </w:rPr>
        <w:t xml:space="preserve"> </w:t>
      </w:r>
    </w:p>
    <w:p w14:paraId="41E0EACB" w14:textId="273DA3D5" w:rsidR="00364A09" w:rsidRPr="00D12ABE" w:rsidRDefault="00364A09" w:rsidP="00364A09">
      <w:pPr>
        <w:spacing w:after="0"/>
        <w:jc w:val="both"/>
        <w:rPr>
          <w:rFonts w:ascii="Times New Roman" w:eastAsia="Times New Roman" w:hAnsi="Times New Roman" w:cs="Times New Roman"/>
          <w:i/>
          <w:sz w:val="24"/>
          <w:szCs w:val="24"/>
        </w:rPr>
      </w:pPr>
      <w:r w:rsidRPr="00D12ABE">
        <w:rPr>
          <w:rFonts w:ascii="Times New Roman" w:eastAsia="Times New Roman" w:hAnsi="Times New Roman" w:cs="Times New Roman"/>
          <w:i/>
          <w:sz w:val="24"/>
          <w:szCs w:val="24"/>
        </w:rPr>
        <w:t xml:space="preserve">2.2.2. </w:t>
      </w:r>
      <w:r w:rsidR="00940AF6">
        <w:rPr>
          <w:rFonts w:ascii="Times New Roman" w:eastAsia="Times New Roman" w:hAnsi="Times New Roman" w:cs="Times New Roman"/>
          <w:i/>
          <w:sz w:val="24"/>
          <w:szCs w:val="24"/>
        </w:rPr>
        <w:t>Climate regulation via a</w:t>
      </w:r>
      <w:r w:rsidRPr="00D12ABE">
        <w:rPr>
          <w:rFonts w:ascii="Times New Roman" w:eastAsia="Times New Roman" w:hAnsi="Times New Roman" w:cs="Times New Roman"/>
          <w:i/>
          <w:sz w:val="24"/>
          <w:szCs w:val="24"/>
        </w:rPr>
        <w:t>ir temperature and humidity</w:t>
      </w:r>
    </w:p>
    <w:p w14:paraId="43605FC1" w14:textId="324EE03A" w:rsidR="00FC29EE" w:rsidRDefault="00364A09" w:rsidP="00FC29EE">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have used direct measurements of temperature and humidity changes based on the difference between data form thermo-hygrometers of individual TT, measuring climate parameters at 3 m height under the crown space and TT-R (reference outside station).</w:t>
      </w:r>
      <w:r w:rsidR="00FC29EE" w:rsidRPr="00FC29EE">
        <w:rPr>
          <w:rFonts w:ascii="Times New Roman" w:eastAsia="Times New Roman" w:hAnsi="Times New Roman" w:cs="Times New Roman"/>
          <w:sz w:val="24"/>
          <w:szCs w:val="24"/>
        </w:rPr>
        <w:t xml:space="preserve"> </w:t>
      </w:r>
      <w:r w:rsidR="00FC29EE">
        <w:rPr>
          <w:rFonts w:ascii="Times New Roman" w:eastAsia="Times New Roman" w:hAnsi="Times New Roman" w:cs="Times New Roman"/>
          <w:sz w:val="24"/>
          <w:szCs w:val="24"/>
        </w:rPr>
        <w:t>Temperature and humidity measurements were taken by the TT device with a measuring cycle of 1.5 hours as for all the other parameters.</w:t>
      </w:r>
    </w:p>
    <w:p w14:paraId="4176228C" w14:textId="16FCE777" w:rsidR="00364A09" w:rsidRDefault="00364A09" w:rsidP="00E05C4D">
      <w:pPr>
        <w:spacing w:after="0"/>
        <w:jc w:val="both"/>
        <w:rPr>
          <w:rFonts w:ascii="Times New Roman" w:eastAsia="Times New Roman" w:hAnsi="Times New Roman" w:cs="Times New Roman"/>
          <w:i/>
          <w:sz w:val="24"/>
          <w:szCs w:val="24"/>
        </w:rPr>
      </w:pPr>
      <w:r w:rsidRPr="00D12ABE">
        <w:rPr>
          <w:rFonts w:ascii="Times New Roman" w:eastAsia="Times New Roman" w:hAnsi="Times New Roman" w:cs="Times New Roman"/>
          <w:i/>
          <w:sz w:val="24"/>
          <w:szCs w:val="24"/>
        </w:rPr>
        <w:t>2.2.</w:t>
      </w:r>
      <w:r>
        <w:rPr>
          <w:rFonts w:ascii="Times New Roman" w:eastAsia="Times New Roman" w:hAnsi="Times New Roman" w:cs="Times New Roman"/>
          <w:i/>
          <w:sz w:val="24"/>
          <w:szCs w:val="24"/>
        </w:rPr>
        <w:t>3</w:t>
      </w:r>
      <w:r w:rsidRPr="00D12ABE">
        <w:rPr>
          <w:rFonts w:ascii="Times New Roman" w:eastAsia="Times New Roman" w:hAnsi="Times New Roman" w:cs="Times New Roman"/>
          <w:i/>
          <w:sz w:val="24"/>
          <w:szCs w:val="24"/>
        </w:rPr>
        <w:t xml:space="preserve">. </w:t>
      </w:r>
      <w:r w:rsidR="00FC29EE">
        <w:rPr>
          <w:rFonts w:ascii="Times New Roman" w:eastAsia="Times New Roman" w:hAnsi="Times New Roman" w:cs="Times New Roman"/>
          <w:i/>
          <w:sz w:val="24"/>
          <w:szCs w:val="24"/>
        </w:rPr>
        <w:t>Water fluxes</w:t>
      </w:r>
      <w:r w:rsidR="008051F8">
        <w:rPr>
          <w:rFonts w:ascii="Times New Roman" w:eastAsia="Times New Roman" w:hAnsi="Times New Roman" w:cs="Times New Roman"/>
          <w:i/>
          <w:sz w:val="24"/>
          <w:szCs w:val="24"/>
        </w:rPr>
        <w:t xml:space="preserve"> and e</w:t>
      </w:r>
      <w:r w:rsidR="00940AF6">
        <w:rPr>
          <w:rFonts w:ascii="Times New Roman" w:eastAsia="Times New Roman" w:hAnsi="Times New Roman" w:cs="Times New Roman"/>
          <w:i/>
          <w:sz w:val="24"/>
          <w:szCs w:val="24"/>
        </w:rPr>
        <w:t xml:space="preserve">nergy consumption </w:t>
      </w:r>
      <w:r w:rsidR="00582C89">
        <w:rPr>
          <w:rFonts w:ascii="Times New Roman" w:eastAsia="Times New Roman" w:hAnsi="Times New Roman" w:cs="Times New Roman"/>
          <w:i/>
          <w:sz w:val="24"/>
          <w:szCs w:val="24"/>
        </w:rPr>
        <w:t>through</w:t>
      </w:r>
      <w:r w:rsidR="00940AF6">
        <w:rPr>
          <w:rFonts w:ascii="Times New Roman" w:eastAsia="Times New Roman" w:hAnsi="Times New Roman" w:cs="Times New Roman"/>
          <w:i/>
          <w:sz w:val="24"/>
          <w:szCs w:val="24"/>
        </w:rPr>
        <w:t xml:space="preserve"> transpiration</w:t>
      </w:r>
    </w:p>
    <w:p w14:paraId="4242B4A2" w14:textId="28663940" w:rsidR="0077516D" w:rsidRPr="00940AF6" w:rsidRDefault="00FC29EE" w:rsidP="00DF007F">
      <w:pPr>
        <w:autoSpaceDE w:val="0"/>
        <w:autoSpaceDN w:val="0"/>
        <w:adjustRightInd w:val="0"/>
        <w:spacing w:after="0"/>
        <w:ind w:firstLine="720"/>
        <w:jc w:val="both"/>
        <w:rPr>
          <w:rFonts w:ascii="Times New Roman" w:eastAsia="Times New Roman" w:hAnsi="Times New Roman" w:cs="Times New Roman"/>
          <w:sz w:val="24"/>
          <w:szCs w:val="24"/>
        </w:rPr>
      </w:pPr>
      <w:r w:rsidRPr="00A007DD">
        <w:rPr>
          <w:rFonts w:asciiTheme="majorBidi" w:hAnsiTheme="majorBidi" w:cstheme="majorBidi"/>
          <w:sz w:val="24"/>
          <w:szCs w:val="24"/>
        </w:rPr>
        <w:t xml:space="preserve">The transpiration rate of whole plants is closely approximated by the sap flow rate in the main stem or trunk. </w:t>
      </w:r>
      <w:r>
        <w:rPr>
          <w:rFonts w:asciiTheme="majorBidi" w:hAnsiTheme="majorBidi" w:cstheme="majorBidi"/>
          <w:sz w:val="24"/>
          <w:szCs w:val="24"/>
        </w:rPr>
        <w:t xml:space="preserve">We implemented in the TT platform the Thermal Dissipation method, firstly developed by </w:t>
      </w:r>
      <w:proofErr w:type="spellStart"/>
      <w:r w:rsidRPr="00F63A2A">
        <w:rPr>
          <w:rFonts w:asciiTheme="majorBidi" w:hAnsiTheme="majorBidi" w:cstheme="majorBidi"/>
          <w:sz w:val="24"/>
          <w:szCs w:val="24"/>
          <w:rPrChange w:id="10" w:author="Алексей Ярославцев" w:date="2020-05-11T14:58:00Z">
            <w:rPr>
              <w:rFonts w:asciiTheme="majorBidi" w:hAnsiTheme="majorBidi" w:cstheme="majorBidi"/>
              <w:sz w:val="24"/>
              <w:szCs w:val="24"/>
              <w:highlight w:val="yellow"/>
            </w:rPr>
          </w:rPrChange>
        </w:rPr>
        <w:t>Granier</w:t>
      </w:r>
      <w:proofErr w:type="spellEnd"/>
      <w:r w:rsidRPr="00F63A2A">
        <w:rPr>
          <w:rFonts w:asciiTheme="majorBidi" w:hAnsiTheme="majorBidi" w:cstheme="majorBidi"/>
          <w:sz w:val="24"/>
          <w:szCs w:val="24"/>
          <w:rPrChange w:id="11" w:author="Алексей Ярославцев" w:date="2020-05-11T14:58:00Z">
            <w:rPr>
              <w:rFonts w:asciiTheme="majorBidi" w:hAnsiTheme="majorBidi" w:cstheme="majorBidi"/>
              <w:sz w:val="24"/>
              <w:szCs w:val="24"/>
              <w:highlight w:val="yellow"/>
            </w:rPr>
          </w:rPrChange>
        </w:rPr>
        <w:t xml:space="preserve"> (1985).</w:t>
      </w:r>
      <w:r>
        <w:rPr>
          <w:rFonts w:asciiTheme="majorBidi" w:hAnsiTheme="majorBidi" w:cstheme="majorBidi"/>
          <w:sz w:val="24"/>
          <w:szCs w:val="24"/>
        </w:rPr>
        <w:t xml:space="preserve"> </w:t>
      </w:r>
      <w:proofErr w:type="spellStart"/>
      <w:r>
        <w:rPr>
          <w:rFonts w:asciiTheme="majorBidi" w:hAnsiTheme="majorBidi" w:cstheme="majorBidi"/>
          <w:sz w:val="24"/>
          <w:szCs w:val="24"/>
        </w:rPr>
        <w:t>Granier</w:t>
      </w:r>
      <w:proofErr w:type="spellEnd"/>
      <w:r>
        <w:rPr>
          <w:rFonts w:asciiTheme="majorBidi" w:hAnsiTheme="majorBidi" w:cstheme="majorBidi"/>
          <w:sz w:val="24"/>
          <w:szCs w:val="24"/>
        </w:rPr>
        <w:t xml:space="preserve"> original method is based on the dissipation of a heated probe in relation to a reference one in close proximity (about 10 cm in our case), with continuous heating. The need of </w:t>
      </w:r>
      <w:r w:rsidR="00BC2BA2">
        <w:rPr>
          <w:rFonts w:asciiTheme="majorBidi" w:hAnsiTheme="majorBidi" w:cstheme="majorBidi"/>
          <w:sz w:val="24"/>
          <w:szCs w:val="24"/>
        </w:rPr>
        <w:t>reducing of energy consumption in field operations have raised up modifications of the thermal dissipation method to include the possibility to use heating and cooling cycles, which reflect in a better accounting of thermal gradients and at the same time reducing the power requirements. In this experiment we have used the approach of</w:t>
      </w:r>
      <w:r w:rsidR="00E42742">
        <w:rPr>
          <w:rFonts w:asciiTheme="majorBidi" w:hAnsiTheme="majorBidi" w:cstheme="majorBidi"/>
          <w:sz w:val="24"/>
          <w:szCs w:val="24"/>
        </w:rPr>
        <w:t xml:space="preserve"> </w:t>
      </w:r>
      <w:r w:rsidR="00E42742" w:rsidRPr="00F63A2A">
        <w:rPr>
          <w:rFonts w:asciiTheme="majorBidi" w:hAnsiTheme="majorBidi" w:cstheme="majorBidi"/>
          <w:sz w:val="24"/>
          <w:szCs w:val="24"/>
          <w:rPrChange w:id="12" w:author="Алексей Ярославцев" w:date="2020-05-11T14:58:00Z">
            <w:rPr>
              <w:rFonts w:asciiTheme="majorBidi" w:hAnsiTheme="majorBidi" w:cstheme="majorBidi"/>
              <w:sz w:val="24"/>
              <w:szCs w:val="24"/>
              <w:highlight w:val="yellow"/>
            </w:rPr>
          </w:rPrChange>
        </w:rPr>
        <w:t>Do et al. (2011</w:t>
      </w:r>
      <w:r w:rsidR="00426FD2" w:rsidRPr="00F63A2A">
        <w:rPr>
          <w:rFonts w:asciiTheme="majorBidi" w:hAnsiTheme="majorBidi" w:cstheme="majorBidi"/>
          <w:sz w:val="24"/>
          <w:szCs w:val="24"/>
          <w:rPrChange w:id="13" w:author="Алексей Ярославцев" w:date="2020-05-11T14:58:00Z">
            <w:rPr>
              <w:rFonts w:asciiTheme="majorBidi" w:hAnsiTheme="majorBidi" w:cstheme="majorBidi"/>
              <w:sz w:val="24"/>
              <w:szCs w:val="24"/>
              <w:highlight w:val="yellow"/>
            </w:rPr>
          </w:rPrChange>
        </w:rPr>
        <w:t>, 2018</w:t>
      </w:r>
      <w:r w:rsidR="00E42742" w:rsidRPr="00F63A2A">
        <w:rPr>
          <w:rFonts w:asciiTheme="majorBidi" w:hAnsiTheme="majorBidi" w:cstheme="majorBidi"/>
          <w:sz w:val="24"/>
          <w:szCs w:val="24"/>
          <w:rPrChange w:id="14" w:author="Алексей Ярославцев" w:date="2020-05-11T14:58:00Z">
            <w:rPr>
              <w:rFonts w:asciiTheme="majorBidi" w:hAnsiTheme="majorBidi" w:cstheme="majorBidi"/>
              <w:sz w:val="24"/>
              <w:szCs w:val="24"/>
              <w:highlight w:val="yellow"/>
            </w:rPr>
          </w:rPrChange>
        </w:rPr>
        <w:t>)</w:t>
      </w:r>
      <w:r w:rsidR="00BC2BA2" w:rsidRPr="00F63A2A">
        <w:rPr>
          <w:rFonts w:asciiTheme="majorBidi" w:hAnsiTheme="majorBidi" w:cstheme="majorBidi"/>
          <w:sz w:val="24"/>
          <w:szCs w:val="24"/>
          <w:rPrChange w:id="15" w:author="Алексей Ярославцев" w:date="2020-05-11T14:58:00Z">
            <w:rPr>
              <w:rFonts w:asciiTheme="majorBidi" w:hAnsiTheme="majorBidi" w:cstheme="majorBidi"/>
              <w:sz w:val="24"/>
              <w:szCs w:val="24"/>
              <w:highlight w:val="yellow"/>
            </w:rPr>
          </w:rPrChange>
        </w:rPr>
        <w:t>,</w:t>
      </w:r>
      <w:r w:rsidR="00BC2BA2">
        <w:rPr>
          <w:rFonts w:asciiTheme="majorBidi" w:hAnsiTheme="majorBidi" w:cstheme="majorBidi"/>
          <w:sz w:val="24"/>
          <w:szCs w:val="24"/>
        </w:rPr>
        <w:t xml:space="preserve"> with </w:t>
      </w:r>
      <w:r w:rsidR="008051F8">
        <w:rPr>
          <w:rFonts w:asciiTheme="majorBidi" w:hAnsiTheme="majorBidi" w:cstheme="majorBidi"/>
          <w:sz w:val="24"/>
          <w:szCs w:val="24"/>
        </w:rPr>
        <w:t xml:space="preserve">a heating cycling of 10 minutes, while data are sent every 90 minutes to the server. </w:t>
      </w:r>
      <w:r w:rsidR="008051F8">
        <w:rPr>
          <w:rFonts w:ascii="Times New Roman" w:eastAsia="Times New Roman" w:hAnsi="Times New Roman" w:cs="Times New Roman"/>
          <w:sz w:val="24"/>
          <w:szCs w:val="24"/>
        </w:rPr>
        <w:t xml:space="preserve">The heated and reference probes of </w:t>
      </w:r>
      <w:r w:rsidR="0077516D" w:rsidRPr="00F31368">
        <w:rPr>
          <w:rFonts w:ascii="Times New Roman" w:eastAsia="Times New Roman" w:hAnsi="Times New Roman" w:cs="Times New Roman"/>
          <w:sz w:val="24"/>
          <w:szCs w:val="24"/>
        </w:rPr>
        <w:t xml:space="preserve">TT+ </w:t>
      </w:r>
      <w:r w:rsidR="008051F8">
        <w:rPr>
          <w:rFonts w:ascii="Times New Roman" w:eastAsia="Times New Roman" w:hAnsi="Times New Roman" w:cs="Times New Roman"/>
          <w:sz w:val="24"/>
          <w:szCs w:val="24"/>
        </w:rPr>
        <w:t>are</w:t>
      </w:r>
      <w:r w:rsidR="0077516D" w:rsidRPr="00F31368">
        <w:rPr>
          <w:rFonts w:ascii="Times New Roman" w:eastAsia="Times New Roman" w:hAnsi="Times New Roman" w:cs="Times New Roman"/>
          <w:sz w:val="24"/>
          <w:szCs w:val="24"/>
        </w:rPr>
        <w:t xml:space="preserve"> installed into the tree trunk at the vertical distance</w:t>
      </w:r>
      <w:r w:rsidR="008051F8">
        <w:rPr>
          <w:rFonts w:ascii="Times New Roman" w:eastAsia="Times New Roman" w:hAnsi="Times New Roman" w:cs="Times New Roman"/>
          <w:sz w:val="24"/>
          <w:szCs w:val="24"/>
        </w:rPr>
        <w:t xml:space="preserve"> of</w:t>
      </w:r>
      <w:r w:rsidR="0077516D" w:rsidRPr="00F31368">
        <w:rPr>
          <w:rFonts w:ascii="Times New Roman" w:eastAsia="Times New Roman" w:hAnsi="Times New Roman" w:cs="Times New Roman"/>
          <w:sz w:val="24"/>
          <w:szCs w:val="24"/>
        </w:rPr>
        <w:t xml:space="preserve"> 10 cm. </w:t>
      </w:r>
      <w:r w:rsidR="008051F8">
        <w:rPr>
          <w:rFonts w:ascii="Times New Roman" w:eastAsia="Times New Roman" w:hAnsi="Times New Roman" w:cs="Times New Roman"/>
          <w:sz w:val="24"/>
          <w:szCs w:val="24"/>
        </w:rPr>
        <w:t>The probes have a</w:t>
      </w:r>
      <w:r w:rsidR="0077516D" w:rsidRPr="00F31368">
        <w:rPr>
          <w:rFonts w:ascii="Times New Roman" w:eastAsia="Times New Roman" w:hAnsi="Times New Roman" w:cs="Times New Roman"/>
          <w:sz w:val="24"/>
          <w:szCs w:val="24"/>
        </w:rPr>
        <w:t xml:space="preserve"> diameter </w:t>
      </w:r>
      <w:r w:rsidR="008051F8">
        <w:rPr>
          <w:rFonts w:ascii="Times New Roman" w:eastAsia="Times New Roman" w:hAnsi="Times New Roman" w:cs="Times New Roman"/>
          <w:sz w:val="24"/>
          <w:szCs w:val="24"/>
        </w:rPr>
        <w:t xml:space="preserve">of </w:t>
      </w:r>
      <w:r w:rsidR="0077516D" w:rsidRPr="00F31368">
        <w:rPr>
          <w:rFonts w:ascii="Times New Roman" w:eastAsia="Times New Roman" w:hAnsi="Times New Roman" w:cs="Times New Roman"/>
          <w:sz w:val="24"/>
          <w:szCs w:val="24"/>
        </w:rPr>
        <w:t xml:space="preserve">3mm each and </w:t>
      </w:r>
      <w:r w:rsidR="008051F8">
        <w:rPr>
          <w:rFonts w:ascii="Times New Roman" w:eastAsia="Times New Roman" w:hAnsi="Times New Roman" w:cs="Times New Roman"/>
          <w:sz w:val="24"/>
          <w:szCs w:val="24"/>
        </w:rPr>
        <w:t>are installed</w:t>
      </w:r>
      <w:r w:rsidR="000135D5">
        <w:rPr>
          <w:rFonts w:ascii="Times New Roman" w:eastAsia="Times New Roman" w:hAnsi="Times New Roman" w:cs="Times New Roman"/>
          <w:sz w:val="24"/>
          <w:szCs w:val="24"/>
        </w:rPr>
        <w:t xml:space="preserve"> </w:t>
      </w:r>
      <w:r w:rsidR="0077516D" w:rsidRPr="00F31368">
        <w:rPr>
          <w:rFonts w:ascii="Times New Roman" w:eastAsia="Times New Roman" w:hAnsi="Times New Roman" w:cs="Times New Roman"/>
          <w:sz w:val="24"/>
          <w:szCs w:val="24"/>
        </w:rPr>
        <w:t xml:space="preserve">at the depth </w:t>
      </w:r>
      <w:r w:rsidR="008051F8">
        <w:rPr>
          <w:rFonts w:ascii="Times New Roman" w:eastAsia="Times New Roman" w:hAnsi="Times New Roman" w:cs="Times New Roman"/>
          <w:sz w:val="24"/>
          <w:szCs w:val="24"/>
        </w:rPr>
        <w:t xml:space="preserve">of </w:t>
      </w:r>
      <w:r w:rsidR="0077516D" w:rsidRPr="00F31368">
        <w:rPr>
          <w:rFonts w:ascii="Times New Roman" w:eastAsia="Times New Roman" w:hAnsi="Times New Roman" w:cs="Times New Roman"/>
          <w:sz w:val="24"/>
          <w:szCs w:val="24"/>
        </w:rPr>
        <w:t xml:space="preserve">3cm. </w:t>
      </w:r>
      <w:r w:rsidR="008051F8">
        <w:rPr>
          <w:rFonts w:ascii="Times New Roman" w:eastAsia="Times New Roman" w:hAnsi="Times New Roman" w:cs="Times New Roman"/>
          <w:sz w:val="24"/>
          <w:szCs w:val="24"/>
        </w:rPr>
        <w:t xml:space="preserve">The </w:t>
      </w:r>
      <w:r w:rsidR="0077516D" w:rsidRPr="00F31368">
        <w:rPr>
          <w:rFonts w:ascii="Times New Roman" w:eastAsia="Times New Roman" w:hAnsi="Times New Roman" w:cs="Times New Roman"/>
          <w:sz w:val="24"/>
          <w:szCs w:val="24"/>
        </w:rPr>
        <w:t xml:space="preserve">TT+ heat dissipation </w:t>
      </w:r>
      <w:r w:rsidR="008051F8">
        <w:rPr>
          <w:rFonts w:ascii="Times New Roman" w:eastAsia="Times New Roman" w:hAnsi="Times New Roman" w:cs="Times New Roman"/>
          <w:sz w:val="24"/>
          <w:szCs w:val="24"/>
        </w:rPr>
        <w:t xml:space="preserve">probe is </w:t>
      </w:r>
      <w:r w:rsidR="0077516D" w:rsidRPr="00F31368">
        <w:rPr>
          <w:rFonts w:ascii="Times New Roman" w:eastAsia="Times New Roman" w:hAnsi="Times New Roman" w:cs="Times New Roman"/>
          <w:sz w:val="24"/>
          <w:szCs w:val="24"/>
        </w:rPr>
        <w:t xml:space="preserve">installed on the northern side of the trunk at the 3.5m height and </w:t>
      </w:r>
      <w:r w:rsidR="008051F8">
        <w:rPr>
          <w:rFonts w:ascii="Times New Roman" w:eastAsia="Times New Roman" w:hAnsi="Times New Roman" w:cs="Times New Roman"/>
          <w:sz w:val="24"/>
          <w:szCs w:val="24"/>
        </w:rPr>
        <w:t>is</w:t>
      </w:r>
      <w:r w:rsidR="008051F8" w:rsidRPr="00F31368">
        <w:rPr>
          <w:rFonts w:ascii="Times New Roman" w:eastAsia="Times New Roman" w:hAnsi="Times New Roman" w:cs="Times New Roman"/>
          <w:sz w:val="24"/>
          <w:szCs w:val="24"/>
        </w:rPr>
        <w:t xml:space="preserve"> </w:t>
      </w:r>
      <w:r w:rsidR="0077516D" w:rsidRPr="00F31368">
        <w:rPr>
          <w:rFonts w:ascii="Times New Roman" w:eastAsia="Times New Roman" w:hAnsi="Times New Roman" w:cs="Times New Roman"/>
          <w:sz w:val="24"/>
          <w:szCs w:val="24"/>
        </w:rPr>
        <w:t>well protected fro</w:t>
      </w:r>
      <w:r w:rsidR="00C71806">
        <w:rPr>
          <w:rFonts w:ascii="Times New Roman" w:eastAsia="Times New Roman" w:hAnsi="Times New Roman" w:cs="Times New Roman"/>
          <w:sz w:val="24"/>
          <w:szCs w:val="24"/>
        </w:rPr>
        <w:t>m direct sun heating by canopy.</w:t>
      </w:r>
      <w:r w:rsidR="00DF007F">
        <w:rPr>
          <w:rFonts w:ascii="Times New Roman" w:eastAsia="Times New Roman" w:hAnsi="Times New Roman" w:cs="Times New Roman"/>
          <w:sz w:val="24"/>
          <w:szCs w:val="24"/>
        </w:rPr>
        <w:t xml:space="preserve"> </w:t>
      </w:r>
      <w:r w:rsidR="0077516D" w:rsidRPr="00F31368">
        <w:rPr>
          <w:rFonts w:ascii="Times New Roman" w:eastAsia="Times New Roman" w:hAnsi="Times New Roman" w:cs="Times New Roman"/>
          <w:sz w:val="24"/>
          <w:szCs w:val="24"/>
        </w:rPr>
        <w:t xml:space="preserve">Sap wood area for each tree was assessed </w:t>
      </w:r>
      <w:r w:rsidR="008051F8">
        <w:rPr>
          <w:rFonts w:ascii="Times New Roman" w:eastAsia="Times New Roman" w:hAnsi="Times New Roman" w:cs="Times New Roman"/>
          <w:sz w:val="24"/>
          <w:szCs w:val="24"/>
        </w:rPr>
        <w:t>by collecting 2</w:t>
      </w:r>
      <w:r w:rsidR="0077516D" w:rsidRPr="00F31368">
        <w:rPr>
          <w:rFonts w:ascii="Times New Roman" w:eastAsia="Times New Roman" w:hAnsi="Times New Roman" w:cs="Times New Roman"/>
          <w:sz w:val="24"/>
          <w:szCs w:val="24"/>
        </w:rPr>
        <w:t xml:space="preserve"> stem wood cores taken from each tree</w:t>
      </w:r>
      <w:r w:rsidR="00426FD2">
        <w:rPr>
          <w:rFonts w:ascii="Times New Roman" w:eastAsia="Times New Roman" w:hAnsi="Times New Roman" w:cs="Times New Roman"/>
          <w:sz w:val="24"/>
          <w:szCs w:val="24"/>
        </w:rPr>
        <w:t xml:space="preserve"> and sapwood </w:t>
      </w:r>
      <w:r w:rsidR="00426FD2" w:rsidRPr="00F63A2A">
        <w:rPr>
          <w:rFonts w:ascii="Times New Roman" w:eastAsia="Times New Roman" w:hAnsi="Times New Roman" w:cs="Times New Roman"/>
          <w:sz w:val="24"/>
          <w:szCs w:val="24"/>
          <w:rPrChange w:id="16" w:author="Алексей Ярославцев" w:date="2020-05-11T14:57:00Z">
            <w:rPr>
              <w:rFonts w:ascii="Times New Roman" w:eastAsia="Times New Roman" w:hAnsi="Times New Roman" w:cs="Times New Roman"/>
              <w:sz w:val="24"/>
              <w:szCs w:val="24"/>
              <w:highlight w:val="yellow"/>
            </w:rPr>
          </w:rPrChange>
        </w:rPr>
        <w:t xml:space="preserve">determined by </w:t>
      </w:r>
      <w:del w:id="17" w:author="riccardo valentini" w:date="2020-05-11T12:31:00Z">
        <w:r w:rsidR="00426FD2" w:rsidRPr="00426FD2" w:rsidDel="00E75CA4">
          <w:rPr>
            <w:rFonts w:ascii="Times New Roman" w:eastAsia="Times New Roman" w:hAnsi="Times New Roman" w:cs="Times New Roman"/>
            <w:sz w:val="24"/>
            <w:szCs w:val="24"/>
            <w:highlight w:val="yellow"/>
          </w:rPr>
          <w:delText>colorimetric methods.</w:delText>
        </w:r>
        <w:r w:rsidR="00426FD2" w:rsidDel="00E75CA4">
          <w:rPr>
            <w:rFonts w:ascii="Times New Roman" w:eastAsia="Times New Roman" w:hAnsi="Times New Roman" w:cs="Times New Roman"/>
            <w:sz w:val="24"/>
            <w:szCs w:val="24"/>
          </w:rPr>
          <w:delText>?</w:delText>
        </w:r>
      </w:del>
      <w:ins w:id="18" w:author="riccardo valentini" w:date="2020-05-11T12:31:00Z">
        <w:r w:rsidR="00E75CA4">
          <w:rPr>
            <w:rFonts w:ascii="Times New Roman" w:eastAsia="Times New Roman" w:hAnsi="Times New Roman" w:cs="Times New Roman"/>
            <w:sz w:val="24"/>
            <w:szCs w:val="24"/>
          </w:rPr>
          <w:t>translucence optical evaluation</w:t>
        </w:r>
      </w:ins>
      <w:r w:rsidR="0077516D" w:rsidRPr="00F31368">
        <w:rPr>
          <w:rFonts w:ascii="Times New Roman" w:eastAsia="Times New Roman" w:hAnsi="Times New Roman" w:cs="Times New Roman"/>
          <w:sz w:val="24"/>
          <w:szCs w:val="24"/>
        </w:rPr>
        <w:t>. Sap flow was calculated with assumption that the whole trunk sapwood area was conducting water. It was assumed that daily transpiration is equal to daily sum of sap flow. Transpiration was normalized to each tree canopy area and compared with precipitation from closest meteorological station.</w:t>
      </w:r>
    </w:p>
    <w:p w14:paraId="1D3A25F1" w14:textId="6ADB3082" w:rsidR="00940AF6" w:rsidRDefault="008051F8" w:rsidP="00DF007F">
      <w:pPr>
        <w:spacing w:after="0"/>
        <w:ind w:firstLine="720"/>
        <w:jc w:val="both"/>
        <w:rPr>
          <w:rFonts w:ascii="Times New Roman" w:hAnsi="Times New Roman" w:cs="Times New Roman"/>
          <w:sz w:val="24"/>
          <w:szCs w:val="24"/>
        </w:rPr>
      </w:pPr>
      <w:r>
        <w:rPr>
          <w:rFonts w:ascii="Times New Roman" w:hAnsi="Times New Roman" w:cs="Times New Roman"/>
          <w:sz w:val="24"/>
          <w:szCs w:val="24"/>
        </w:rPr>
        <w:t>T</w:t>
      </w:r>
      <w:r w:rsidR="00940AF6" w:rsidRPr="00175DFD">
        <w:rPr>
          <w:rFonts w:ascii="Times New Roman" w:hAnsi="Times New Roman" w:cs="Times New Roman"/>
          <w:sz w:val="24"/>
          <w:szCs w:val="24"/>
        </w:rPr>
        <w:t>he energy absorbed by tree</w:t>
      </w:r>
      <w:r>
        <w:rPr>
          <w:rFonts w:ascii="Times New Roman" w:hAnsi="Times New Roman" w:cs="Times New Roman"/>
          <w:sz w:val="24"/>
          <w:szCs w:val="24"/>
        </w:rPr>
        <w:t xml:space="preserve"> for transpiration was calculated on the basis</w:t>
      </w:r>
      <w:r w:rsidR="00940AF6" w:rsidRPr="00175DFD">
        <w:rPr>
          <w:rFonts w:ascii="Times New Roman" w:hAnsi="Times New Roman" w:cs="Times New Roman"/>
          <w:sz w:val="24"/>
          <w:szCs w:val="24"/>
        </w:rPr>
        <w:t xml:space="preserve"> </w:t>
      </w:r>
      <w:r>
        <w:rPr>
          <w:rFonts w:ascii="Times New Roman" w:hAnsi="Times New Roman" w:cs="Times New Roman"/>
          <w:sz w:val="24"/>
          <w:szCs w:val="24"/>
        </w:rPr>
        <w:t xml:space="preserve">of the </w:t>
      </w:r>
      <w:r w:rsidR="00940AF6" w:rsidRPr="00175DFD">
        <w:rPr>
          <w:rFonts w:ascii="Times New Roman" w:hAnsi="Times New Roman" w:cs="Times New Roman"/>
          <w:sz w:val="24"/>
          <w:szCs w:val="24"/>
        </w:rPr>
        <w:t>equation:</w:t>
      </w:r>
    </w:p>
    <w:tbl>
      <w:tblPr>
        <w:tblW w:w="5000" w:type="pct"/>
        <w:jc w:val="center"/>
        <w:tblCellMar>
          <w:left w:w="0" w:type="dxa"/>
          <w:right w:w="0" w:type="dxa"/>
        </w:tblCellMar>
        <w:tblLook w:val="04A0" w:firstRow="1" w:lastRow="0" w:firstColumn="1" w:lastColumn="0" w:noHBand="0" w:noVBand="1"/>
      </w:tblPr>
      <w:tblGrid>
        <w:gridCol w:w="8895"/>
        <w:gridCol w:w="460"/>
      </w:tblGrid>
      <w:tr w:rsidR="00940AF6" w:rsidRPr="009E46F1" w14:paraId="2CB5D2CA" w14:textId="77777777" w:rsidTr="00940AF6">
        <w:trPr>
          <w:jc w:val="center"/>
        </w:trPr>
        <w:tc>
          <w:tcPr>
            <w:tcW w:w="4754" w:type="pct"/>
          </w:tcPr>
          <w:p w14:paraId="5ACE585B" w14:textId="20EB4B5B" w:rsidR="00940AF6" w:rsidRPr="009E46F1" w:rsidRDefault="00940AF6" w:rsidP="00DF007F">
            <w:pPr>
              <w:pStyle w:val="MDPI39equation"/>
              <w:spacing w:before="0" w:after="0"/>
            </w:pPr>
            <w:r>
              <w:rPr>
                <w:rFonts w:ascii="Times New Roman" w:hAnsi="Times New Roman"/>
                <w:sz w:val="24"/>
                <w:szCs w:val="24"/>
              </w:rPr>
              <w:t>L</w:t>
            </w:r>
            <w:r w:rsidRPr="00175DFD">
              <w:rPr>
                <w:rFonts w:ascii="Times New Roman" w:hAnsi="Times New Roman"/>
                <w:sz w:val="24"/>
                <w:szCs w:val="24"/>
              </w:rPr>
              <w:t xml:space="preserve">= </w:t>
            </w:r>
            <w:r>
              <w:rPr>
                <w:rFonts w:ascii="Symbol" w:hAnsi="Symbol"/>
                <w:sz w:val="24"/>
                <w:szCs w:val="24"/>
              </w:rPr>
              <w:t></w:t>
            </w:r>
            <w:ins w:id="19" w:author="riccardo valentini" w:date="2020-05-11T12:36:00Z">
              <w:r w:rsidR="00E75CA4">
                <w:rPr>
                  <w:rFonts w:ascii="Times New Roman" w:hAnsi="Times New Roman"/>
                  <w:sz w:val="24"/>
                  <w:szCs w:val="24"/>
                </w:rPr>
                <w:t>T</w:t>
              </w:r>
            </w:ins>
            <w:ins w:id="20" w:author="riccardo valentini" w:date="2020-05-11T12:40:00Z">
              <w:r w:rsidR="00E75CA4">
                <w:rPr>
                  <w:rFonts w:ascii="Times New Roman" w:hAnsi="Times New Roman"/>
                  <w:sz w:val="24"/>
                  <w:szCs w:val="24"/>
                </w:rPr>
                <w:t xml:space="preserve"> c</w:t>
              </w:r>
            </w:ins>
            <w:del w:id="21" w:author="riccardo valentini" w:date="2020-05-11T12:36:00Z">
              <w:r w:rsidDel="00E75CA4">
                <w:rPr>
                  <w:rFonts w:ascii="Times New Roman" w:hAnsi="Times New Roman"/>
                  <w:sz w:val="24"/>
                  <w:szCs w:val="24"/>
                </w:rPr>
                <w:delText>E</w:delText>
              </w:r>
            </w:del>
            <w:r>
              <w:rPr>
                <w:rFonts w:ascii="Times New Roman" w:hAnsi="Times New Roman"/>
                <w:sz w:val="24"/>
                <w:szCs w:val="24"/>
              </w:rPr>
              <w:t>,</w:t>
            </w:r>
          </w:p>
        </w:tc>
        <w:tc>
          <w:tcPr>
            <w:tcW w:w="246" w:type="pct"/>
            <w:vAlign w:val="center"/>
          </w:tcPr>
          <w:p w14:paraId="392071AD" w14:textId="392F5787" w:rsidR="00940AF6" w:rsidRPr="009E46F1" w:rsidRDefault="00940AF6" w:rsidP="00DF007F">
            <w:pPr>
              <w:pStyle w:val="MDPI3aequationnumber"/>
              <w:spacing w:before="0" w:after="0" w:line="260" w:lineRule="atLeast"/>
            </w:pPr>
            <w:r>
              <w:t>(</w:t>
            </w:r>
            <w:r w:rsidR="0019236A">
              <w:t>3</w:t>
            </w:r>
            <w:r w:rsidRPr="009E46F1">
              <w:t>)</w:t>
            </w:r>
          </w:p>
        </w:tc>
      </w:tr>
    </w:tbl>
    <w:p w14:paraId="4A8BF579" w14:textId="44D51B87" w:rsidR="00940AF6" w:rsidRPr="00D12ABE" w:rsidRDefault="00940AF6" w:rsidP="00DF007F">
      <w:pPr>
        <w:spacing w:after="0"/>
        <w:jc w:val="both"/>
        <w:rPr>
          <w:rFonts w:ascii="Times New Roman" w:eastAsia="Times New Roman" w:hAnsi="Times New Roman" w:cs="Times New Roman"/>
          <w:i/>
          <w:sz w:val="24"/>
          <w:szCs w:val="24"/>
        </w:rPr>
      </w:pPr>
      <w:r w:rsidRPr="00175DFD">
        <w:rPr>
          <w:rFonts w:ascii="Times New Roman" w:hAnsi="Times New Roman" w:cs="Times New Roman"/>
          <w:sz w:val="24"/>
          <w:szCs w:val="24"/>
        </w:rPr>
        <w:t xml:space="preserve">where </w:t>
      </w:r>
      <w:r>
        <w:rPr>
          <w:rFonts w:ascii="Symbol" w:hAnsi="Symbol" w:cs="Times New Roman"/>
          <w:sz w:val="24"/>
          <w:szCs w:val="24"/>
        </w:rPr>
        <w:t></w:t>
      </w:r>
      <w:r>
        <w:rPr>
          <w:rFonts w:ascii="Times New Roman" w:hAnsi="Times New Roman" w:cs="Times New Roman"/>
          <w:sz w:val="24"/>
          <w:szCs w:val="24"/>
        </w:rPr>
        <w:t>E</w:t>
      </w:r>
      <w:r w:rsidRPr="00175DFD">
        <w:rPr>
          <w:rFonts w:ascii="Times New Roman" w:hAnsi="Times New Roman" w:cs="Times New Roman"/>
          <w:sz w:val="24"/>
          <w:szCs w:val="24"/>
        </w:rPr>
        <w:t xml:space="preserve"> is energy spent in transpiration (</w:t>
      </w:r>
      <w:r>
        <w:rPr>
          <w:rFonts w:ascii="Symbol" w:hAnsi="Symbol" w:cs="Times New Roman"/>
          <w:sz w:val="24"/>
          <w:szCs w:val="24"/>
        </w:rPr>
        <w:t></w:t>
      </w:r>
      <w:r>
        <w:rPr>
          <w:rFonts w:ascii="Symbol" w:hAnsi="Symbol" w:cs="Times New Roman"/>
          <w:sz w:val="24"/>
          <w:szCs w:val="24"/>
        </w:rPr>
        <w:t></w:t>
      </w:r>
      <w:r w:rsidRPr="00175DFD">
        <w:rPr>
          <w:rFonts w:ascii="Times New Roman" w:hAnsi="Times New Roman" w:cs="Times New Roman"/>
          <w:sz w:val="24"/>
          <w:szCs w:val="24"/>
        </w:rPr>
        <w:t>the latent heat for vaporization of water = 2264.705 KJ/K</w:t>
      </w:r>
      <w:r>
        <w:rPr>
          <w:rFonts w:ascii="Times New Roman" w:hAnsi="Times New Roman" w:cs="Times New Roman"/>
          <w:sz w:val="24"/>
          <w:szCs w:val="24"/>
        </w:rPr>
        <w:t>g</w:t>
      </w:r>
      <w:r w:rsidRPr="00175DFD">
        <w:rPr>
          <w:rFonts w:ascii="Times New Roman" w:hAnsi="Times New Roman" w:cs="Times New Roman"/>
          <w:sz w:val="24"/>
          <w:szCs w:val="24"/>
        </w:rPr>
        <w:t>)</w:t>
      </w:r>
      <w:r>
        <w:rPr>
          <w:rFonts w:ascii="Times New Roman" w:hAnsi="Times New Roman" w:cs="Times New Roman"/>
          <w:sz w:val="24"/>
          <w:szCs w:val="24"/>
        </w:rPr>
        <w:t>, E – evapotranspiration,</w:t>
      </w:r>
      <w:r w:rsidR="0068371C">
        <w:rPr>
          <w:rFonts w:ascii="Times New Roman" w:hAnsi="Times New Roman" w:cs="Times New Roman"/>
          <w:sz w:val="24"/>
          <w:szCs w:val="24"/>
        </w:rPr>
        <w:t xml:space="preserve"> which was assumed equal to sap flow.</w:t>
      </w:r>
    </w:p>
    <w:p w14:paraId="3FC7ED80" w14:textId="6F4064FC" w:rsidR="008051F8" w:rsidRDefault="008051F8" w:rsidP="00DF007F">
      <w:pPr>
        <w:spacing w:after="0"/>
        <w:ind w:firstLine="720"/>
        <w:jc w:val="both"/>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As additional indicator we have used </w:t>
      </w:r>
      <w:r w:rsidR="0041554D">
        <w:rPr>
          <w:rFonts w:ascii="Times New Roman" w:eastAsia="Times New Roman" w:hAnsi="Times New Roman" w:cs="Times New Roman"/>
          <w:iCs/>
          <w:sz w:val="24"/>
          <w:szCs w:val="24"/>
        </w:rPr>
        <w:t>the potential runoff calculated by a simplified hydrological balance, assuming that precipitation input is partitioned b</w:t>
      </w:r>
      <w:r w:rsidR="00FD2B45">
        <w:rPr>
          <w:rFonts w:ascii="Times New Roman" w:eastAsia="Times New Roman" w:hAnsi="Times New Roman" w:cs="Times New Roman"/>
          <w:iCs/>
          <w:sz w:val="24"/>
          <w:szCs w:val="24"/>
        </w:rPr>
        <w:t>etween transpiration and runoff</w:t>
      </w:r>
      <w:r w:rsidR="0041554D">
        <w:rPr>
          <w:rFonts w:ascii="Times New Roman" w:eastAsia="Times New Roman" w:hAnsi="Times New Roman" w:cs="Times New Roman"/>
          <w:iCs/>
          <w:sz w:val="24"/>
          <w:szCs w:val="24"/>
        </w:rPr>
        <w:t>:</w:t>
      </w:r>
    </w:p>
    <w:tbl>
      <w:tblPr>
        <w:tblW w:w="5000" w:type="pct"/>
        <w:jc w:val="center"/>
        <w:tblCellMar>
          <w:left w:w="0" w:type="dxa"/>
          <w:right w:w="0" w:type="dxa"/>
        </w:tblCellMar>
        <w:tblLook w:val="04A0" w:firstRow="1" w:lastRow="0" w:firstColumn="1" w:lastColumn="0" w:noHBand="0" w:noVBand="1"/>
      </w:tblPr>
      <w:tblGrid>
        <w:gridCol w:w="8895"/>
        <w:gridCol w:w="460"/>
      </w:tblGrid>
      <w:tr w:rsidR="0019236A" w:rsidRPr="009E46F1" w14:paraId="0D37E1F5" w14:textId="77777777" w:rsidTr="00F307EE">
        <w:trPr>
          <w:jc w:val="center"/>
        </w:trPr>
        <w:tc>
          <w:tcPr>
            <w:tcW w:w="4754" w:type="pct"/>
          </w:tcPr>
          <w:p w14:paraId="47303883" w14:textId="72ADEE4C" w:rsidR="0019236A" w:rsidRPr="009E46F1" w:rsidRDefault="0019236A" w:rsidP="00DF007F">
            <w:pPr>
              <w:pStyle w:val="MDPI39equation"/>
              <w:spacing w:before="0" w:after="0"/>
            </w:pPr>
            <w:r>
              <w:rPr>
                <w:rFonts w:ascii="Times New Roman" w:hAnsi="Times New Roman"/>
                <w:iCs/>
                <w:sz w:val="24"/>
                <w:szCs w:val="24"/>
              </w:rPr>
              <w:t>R= P-T</w:t>
            </w:r>
            <w:r>
              <w:rPr>
                <w:rFonts w:ascii="Times New Roman" w:hAnsi="Times New Roman"/>
                <w:sz w:val="24"/>
                <w:szCs w:val="24"/>
              </w:rPr>
              <w:t>,</w:t>
            </w:r>
          </w:p>
        </w:tc>
        <w:tc>
          <w:tcPr>
            <w:tcW w:w="246" w:type="pct"/>
            <w:vAlign w:val="center"/>
          </w:tcPr>
          <w:p w14:paraId="1FF4CBB7" w14:textId="22129CF5" w:rsidR="0019236A" w:rsidRPr="009E46F1" w:rsidRDefault="0019236A" w:rsidP="00DF007F">
            <w:pPr>
              <w:pStyle w:val="MDPI3aequationnumber"/>
              <w:spacing w:before="0" w:after="0" w:line="260" w:lineRule="atLeast"/>
            </w:pPr>
            <w:r>
              <w:t>(4</w:t>
            </w:r>
            <w:r w:rsidRPr="009E46F1">
              <w:t>)</w:t>
            </w:r>
          </w:p>
        </w:tc>
      </w:tr>
    </w:tbl>
    <w:p w14:paraId="156AE132" w14:textId="54E790A7" w:rsidR="0041554D" w:rsidRPr="00FD2B45" w:rsidRDefault="0019236A" w:rsidP="00DF007F">
      <w:pPr>
        <w:spacing w:after="0"/>
        <w:jc w:val="both"/>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w</w:t>
      </w:r>
      <w:r w:rsidR="0041554D">
        <w:rPr>
          <w:rFonts w:ascii="Times New Roman" w:eastAsia="Times New Roman" w:hAnsi="Times New Roman" w:cs="Times New Roman"/>
          <w:iCs/>
          <w:sz w:val="24"/>
          <w:szCs w:val="24"/>
        </w:rPr>
        <w:t xml:space="preserve">here R is runoff, P is </w:t>
      </w:r>
      <w:r w:rsidR="00FD2B45">
        <w:rPr>
          <w:rFonts w:ascii="Times New Roman" w:eastAsia="Times New Roman" w:hAnsi="Times New Roman" w:cs="Times New Roman"/>
          <w:iCs/>
          <w:sz w:val="24"/>
          <w:szCs w:val="24"/>
        </w:rPr>
        <w:t>precipitation</w:t>
      </w:r>
      <w:r w:rsidR="0041554D">
        <w:rPr>
          <w:rFonts w:ascii="Times New Roman" w:eastAsia="Times New Roman" w:hAnsi="Times New Roman" w:cs="Times New Roman"/>
          <w:iCs/>
          <w:sz w:val="24"/>
          <w:szCs w:val="24"/>
        </w:rPr>
        <w:t xml:space="preserve"> and T transpiration, using mm as unit of measure for all the processes.</w:t>
      </w:r>
    </w:p>
    <w:p w14:paraId="4C14960F" w14:textId="09D39152" w:rsidR="00F902A5" w:rsidRPr="00827986" w:rsidRDefault="00F902A5" w:rsidP="00F902A5">
      <w:pPr>
        <w:spacing w:after="0"/>
        <w:jc w:val="both"/>
        <w:rPr>
          <w:rFonts w:ascii="Times New Roman" w:eastAsia="Times New Roman" w:hAnsi="Times New Roman" w:cs="Times New Roman"/>
          <w:i/>
          <w:sz w:val="24"/>
          <w:szCs w:val="24"/>
        </w:rPr>
      </w:pPr>
      <w:r w:rsidRPr="00827986">
        <w:rPr>
          <w:rFonts w:ascii="Times New Roman" w:eastAsia="Times New Roman" w:hAnsi="Times New Roman" w:cs="Times New Roman"/>
          <w:i/>
          <w:sz w:val="24"/>
          <w:szCs w:val="24"/>
        </w:rPr>
        <w:t>2.2.5. LAI</w:t>
      </w:r>
    </w:p>
    <w:p w14:paraId="449FA089" w14:textId="13AF7745" w:rsidR="004656A4" w:rsidRDefault="006A565F" w:rsidP="00E05C4D">
      <w:pPr>
        <w:spacing w:after="0"/>
        <w:ind w:firstLine="720"/>
        <w:jc w:val="both"/>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There are a lot of different methods and protocols to estimate LAI </w:t>
      </w:r>
      <w:r>
        <w:rPr>
          <w:rFonts w:ascii="Times New Roman" w:eastAsia="Times New Roman" w:hAnsi="Times New Roman" w:cs="Times New Roman"/>
          <w:iCs/>
          <w:sz w:val="24"/>
          <w:szCs w:val="24"/>
        </w:rPr>
        <w:fldChar w:fldCharType="begin"/>
      </w:r>
      <w:r w:rsidR="00802C4E">
        <w:rPr>
          <w:rFonts w:ascii="Times New Roman" w:eastAsia="Times New Roman" w:hAnsi="Times New Roman" w:cs="Times New Roman"/>
          <w:iCs/>
          <w:sz w:val="24"/>
          <w:szCs w:val="24"/>
        </w:rPr>
        <w:instrText xml:space="preserve"> ADDIN ZOTERO_ITEM CSL_CITATION {"citationID":"ot65UBjx","properties":{"formattedCitation":"(X. Wang et al., 2019; Yan et al., 2019)","plainCitation":"(X. Wang et al., 2019; Yan et al., 2019)","noteIndex":0},"citationItems":[{"id":2154,"uris":["http://zotero.org/users/3524663/items/Z8VRLV6A"],"uri":["http://zotero.org/users/3524663/items/Z8VRLV6A"],"itemData":{"id":2154,"type":"article-journal","abstract":"The leaf litter collection method is often used as a baseline for assessing leaf area index (LAI) measurements in forests by optical methods, but diﬀerent protocols for measuring speciﬁc leaf area (SLA) may introduce biases in stand-level LAI estimates, which have not been quantiﬁed yet. To develop a standardized protocol for measuring SLA of leaf litter for estimating LAI via litterfall collection, we quantiﬁed the relative errors (RE) in the SLA measurements introduced by six protocols commonly-used in the literature with 46 deciduous woody species in a temperate forest, and assessed the stand-level LAI estimates derived from the SLA with eight permanent plots in the forest. The mean leaf area shrinkage from the litter collection across the species varied from 7.31 – 25.41% among the protocols, while the mean leaf mass loss varied from 2.07 – 24.68%. Compared with the reference, the mean RE of SLA introduced by the rest ﬁve protocols varied from −25.59 – 7.18%, and the subsequent RE of the stand-level LAI varied from −32.43 – 8.97%. We recommended a practical and reliable protocol for measuring SLA from leaf litter, i.e., weighing the dry mass ﬁrst, then measuring the leaf area after rehydration with wetﬁlter-papers, and ﬁnally correcting for the leaf area shrinkage relative to the green leaf. We also provided general models for correcting for the SLA biases due to area shrinkage and mass loss of senesced leaves in temperate forests. Our ﬁndings will extend the direct measurements of LAI and improve the estimation of carbon and nutrient budgets in forest ecosystems.","container-title":"Forest Ecology and Management","DOI":"10.1016/j.foreco.2019.05.050","ISSN":"03781127","language":"en","page":"87-94","source":"Crossref","title":"Towards a standardized protocol for measuring leaf area index in deciduous forests with litterfall collection","volume":"447","author":[{"family":"Wang","given":"Xingchang"},{"family":"Liu","given":"Fan"},{"family":"Wang","given":"Chuankuan"}],"issued":{"date-parts":[["2019",9]]}}},{"id":2151,"uris":["http://zotero.org/users/3524663/items/FVTLVPPF"],"uri":["http://zotero.org/users/3524663/items/FVTLVPPF"],"itemData":{"id":2151,"type":"article-journal","abstract":"Leaf area index (LAI) is a key parameter of vegetation structure in the fields of agriculture, forestry, and ecology. Optical indirect methods based on the Beer-Lambert law are widely adopted in numerous fields given their high efficiency and feasibility for LAI estimation. These methods have undergone considerable progress in the past decades, thereby making them operational in ground-based LAI measurement and even in airborne estimation. However, several challenges remain, given the requirement of increasing accuracy and new applications. Clumping effect correction attained significant progress for continuous canopies with non-randomly disturbed leaves while non-continuous canopies are rarely studied. Convenient and operational measurement of leaf angle distribution and woody components is lacked. Accurate and comprehensive validations are still very difficult due to the limitations of direct measurement. The introduction of active laser scanning technology is a driving force for addressing several challenges, but its three-dimensional information has not been fully explored and utilized. In order to update the general knowledge and identify the possible error source, this study comprehensively reviews the temporal development, theoretical framework, and issues of indirect LAI measurement, followed by current methods, instruments, and platforms. Latest methods and instruments are introduced and compared to traditional ones. Current challenges, recent advances, and future perspectives are discussed to provide recommendations for further research.","container-title":"Agricultural and Forest Meteorology","DOI":"10.1016/j.agrformet.2018.11.033","ISSN":"01681923","language":"en","page":"390-411","source":"Crossref","title":"Review of indirect optical measurements of leaf area index: Recent advances, challenges, and perspectives","title-short":"Review of indirect optical measurements of leaf area index","volume":"265","author":[{"family":"Yan","given":"Guangjian"},{"family":"Hu","given":"Ronghai"},{"family":"Luo","given":"Jinghui"},{"family":"Weiss","given":"Marie"},{"family":"Jiang","given":"Hailan"},{"family":"Mu","given":"Xihan"},{"family":"Xie","given":"Donghui"},{"family":"Zhang","given":"Wuming"}],"issued":{"date-parts":[["2019",2]]}}}],"schema":"https://github.com/citation-style-language/schema/raw/master/csl-citation.json"} </w:instrText>
      </w:r>
      <w:r>
        <w:rPr>
          <w:rFonts w:ascii="Times New Roman" w:eastAsia="Times New Roman" w:hAnsi="Times New Roman" w:cs="Times New Roman"/>
          <w:iCs/>
          <w:sz w:val="24"/>
          <w:szCs w:val="24"/>
        </w:rPr>
        <w:fldChar w:fldCharType="separate"/>
      </w:r>
      <w:r w:rsidR="00802C4E" w:rsidRPr="00802C4E">
        <w:rPr>
          <w:rFonts w:ascii="Times New Roman" w:hAnsi="Times New Roman" w:cs="Times New Roman"/>
          <w:sz w:val="24"/>
        </w:rPr>
        <w:t>(X. Wang et al., 2019; Yan et al., 2019)</w:t>
      </w:r>
      <w:r>
        <w:rPr>
          <w:rFonts w:ascii="Times New Roman" w:eastAsia="Times New Roman" w:hAnsi="Times New Roman" w:cs="Times New Roman"/>
          <w:iCs/>
          <w:sz w:val="24"/>
          <w:szCs w:val="24"/>
        </w:rPr>
        <w:fldChar w:fldCharType="end"/>
      </w:r>
      <w:r>
        <w:rPr>
          <w:rFonts w:ascii="Times New Roman" w:eastAsia="Times New Roman" w:hAnsi="Times New Roman" w:cs="Times New Roman"/>
          <w:iCs/>
          <w:sz w:val="24"/>
          <w:szCs w:val="24"/>
        </w:rPr>
        <w:t xml:space="preserve">. </w:t>
      </w:r>
      <w:r w:rsidR="00900D61" w:rsidRPr="003F4AEE">
        <w:rPr>
          <w:rFonts w:ascii="Times New Roman" w:eastAsia="Times New Roman" w:hAnsi="Times New Roman" w:cs="Times New Roman"/>
          <w:iCs/>
          <w:sz w:val="24"/>
          <w:szCs w:val="24"/>
        </w:rPr>
        <w:t xml:space="preserve">According </w:t>
      </w:r>
      <w:r w:rsidR="00900D61" w:rsidRPr="00F63A2A">
        <w:rPr>
          <w:rFonts w:ascii="Times New Roman" w:eastAsia="Times New Roman" w:hAnsi="Times New Roman" w:cs="Times New Roman"/>
          <w:iCs/>
          <w:sz w:val="24"/>
          <w:szCs w:val="24"/>
          <w:rPrChange w:id="22" w:author="Алексей Ярославцев" w:date="2020-05-11T14:58:00Z">
            <w:rPr>
              <w:rFonts w:ascii="Times New Roman" w:eastAsia="Times New Roman" w:hAnsi="Times New Roman" w:cs="Times New Roman"/>
              <w:iCs/>
              <w:sz w:val="24"/>
              <w:szCs w:val="24"/>
            </w:rPr>
          </w:rPrChange>
        </w:rPr>
        <w:t xml:space="preserve">to </w:t>
      </w:r>
      <w:proofErr w:type="spellStart"/>
      <w:r w:rsidR="00900D61" w:rsidRPr="00F63A2A">
        <w:rPr>
          <w:rFonts w:ascii="Times New Roman" w:eastAsia="Times New Roman" w:hAnsi="Times New Roman" w:cs="Times New Roman"/>
          <w:iCs/>
          <w:sz w:val="24"/>
          <w:szCs w:val="24"/>
          <w:rPrChange w:id="23" w:author="Алексей Ярославцев" w:date="2020-05-11T14:58:00Z">
            <w:rPr>
              <w:rFonts w:ascii="Times New Roman" w:eastAsia="Times New Roman" w:hAnsi="Times New Roman" w:cs="Times New Roman"/>
              <w:iCs/>
              <w:sz w:val="24"/>
              <w:szCs w:val="24"/>
              <w:highlight w:val="yellow"/>
            </w:rPr>
          </w:rPrChange>
        </w:rPr>
        <w:t>Monsi</w:t>
      </w:r>
      <w:proofErr w:type="spellEnd"/>
      <w:r w:rsidR="00900D61" w:rsidRPr="00F63A2A">
        <w:rPr>
          <w:rFonts w:ascii="Times New Roman" w:eastAsia="Times New Roman" w:hAnsi="Times New Roman" w:cs="Times New Roman"/>
          <w:iCs/>
          <w:sz w:val="24"/>
          <w:szCs w:val="24"/>
          <w:rPrChange w:id="24" w:author="Алексей Ярославцев" w:date="2020-05-11T14:58:00Z">
            <w:rPr>
              <w:rFonts w:ascii="Times New Roman" w:eastAsia="Times New Roman" w:hAnsi="Times New Roman" w:cs="Times New Roman"/>
              <w:iCs/>
              <w:sz w:val="24"/>
              <w:szCs w:val="24"/>
              <w:highlight w:val="yellow"/>
            </w:rPr>
          </w:rPrChange>
        </w:rPr>
        <w:t xml:space="preserve"> and Saeki (1953</w:t>
      </w:r>
      <w:r w:rsidR="00900D61" w:rsidRPr="00F63A2A">
        <w:rPr>
          <w:rFonts w:ascii="Times New Roman" w:eastAsia="Times New Roman" w:hAnsi="Times New Roman" w:cs="Times New Roman"/>
          <w:iCs/>
          <w:sz w:val="24"/>
          <w:szCs w:val="24"/>
          <w:rPrChange w:id="25" w:author="Алексей Ярославцев" w:date="2020-05-11T14:58:00Z">
            <w:rPr>
              <w:rFonts w:ascii="Times New Roman" w:eastAsia="Times New Roman" w:hAnsi="Times New Roman" w:cs="Times New Roman"/>
              <w:iCs/>
              <w:sz w:val="24"/>
              <w:szCs w:val="24"/>
            </w:rPr>
          </w:rPrChange>
        </w:rPr>
        <w:t>)</w:t>
      </w:r>
      <w:r w:rsidR="00900D61" w:rsidRPr="003F4AEE">
        <w:rPr>
          <w:rFonts w:ascii="Times New Roman" w:eastAsia="Times New Roman" w:hAnsi="Times New Roman" w:cs="Times New Roman"/>
          <w:iCs/>
          <w:sz w:val="24"/>
          <w:szCs w:val="24"/>
        </w:rPr>
        <w:t xml:space="preserve"> </w:t>
      </w:r>
      <w:r w:rsidR="00B30CF7">
        <w:rPr>
          <w:rFonts w:ascii="Times New Roman" w:eastAsia="Times New Roman" w:hAnsi="Times New Roman" w:cs="Times New Roman"/>
          <w:iCs/>
          <w:sz w:val="24"/>
          <w:szCs w:val="24"/>
        </w:rPr>
        <w:t xml:space="preserve">light transmission through </w:t>
      </w:r>
      <w:r w:rsidR="00900D61" w:rsidRPr="003F4AEE">
        <w:rPr>
          <w:rFonts w:ascii="Times New Roman" w:eastAsia="Times New Roman" w:hAnsi="Times New Roman" w:cs="Times New Roman"/>
          <w:iCs/>
          <w:sz w:val="24"/>
          <w:szCs w:val="24"/>
        </w:rPr>
        <w:t>c</w:t>
      </w:r>
      <w:r w:rsidR="004656A4" w:rsidRPr="003F4AEE">
        <w:rPr>
          <w:rFonts w:ascii="Times New Roman" w:eastAsia="Times New Roman" w:hAnsi="Times New Roman" w:cs="Times New Roman"/>
          <w:iCs/>
          <w:sz w:val="24"/>
          <w:szCs w:val="24"/>
        </w:rPr>
        <w:t>anopy as porous media can be</w:t>
      </w:r>
      <w:r w:rsidR="00B30CF7">
        <w:rPr>
          <w:rFonts w:ascii="Times New Roman" w:eastAsia="Times New Roman" w:hAnsi="Times New Roman" w:cs="Times New Roman"/>
          <w:iCs/>
          <w:sz w:val="24"/>
          <w:szCs w:val="24"/>
        </w:rPr>
        <w:t xml:space="preserve"> treated according to the</w:t>
      </w:r>
      <w:r w:rsidR="0039589E">
        <w:rPr>
          <w:rFonts w:ascii="Times New Roman" w:eastAsia="Times New Roman" w:hAnsi="Times New Roman" w:cs="Times New Roman"/>
          <w:iCs/>
          <w:sz w:val="24"/>
          <w:szCs w:val="24"/>
        </w:rPr>
        <w:t xml:space="preserve"> </w:t>
      </w:r>
      <w:r w:rsidR="004656A4" w:rsidRPr="003F4AEE">
        <w:rPr>
          <w:rFonts w:ascii="Times New Roman" w:eastAsia="Times New Roman" w:hAnsi="Times New Roman" w:cs="Times New Roman"/>
          <w:iCs/>
          <w:sz w:val="24"/>
          <w:szCs w:val="24"/>
        </w:rPr>
        <w:t>Beers la</w:t>
      </w:r>
      <w:r w:rsidR="000936AE" w:rsidRPr="003F4AEE">
        <w:rPr>
          <w:rFonts w:ascii="Times New Roman" w:eastAsia="Times New Roman" w:hAnsi="Times New Roman" w:cs="Times New Roman"/>
          <w:iCs/>
          <w:sz w:val="24"/>
          <w:szCs w:val="24"/>
        </w:rPr>
        <w:t>w.</w:t>
      </w:r>
      <w:r w:rsidR="00B30CF7">
        <w:rPr>
          <w:rFonts w:ascii="Times New Roman" w:eastAsia="Times New Roman" w:hAnsi="Times New Roman" w:cs="Times New Roman"/>
          <w:iCs/>
          <w:sz w:val="24"/>
          <w:szCs w:val="24"/>
        </w:rPr>
        <w:t xml:space="preserve"> In this way LAI can be estimated</w:t>
      </w:r>
      <w:r w:rsidR="00900D61" w:rsidRPr="003F4AEE">
        <w:rPr>
          <w:rFonts w:ascii="Times New Roman" w:eastAsia="Times New Roman" w:hAnsi="Times New Roman" w:cs="Times New Roman"/>
          <w:iCs/>
          <w:sz w:val="24"/>
          <w:szCs w:val="24"/>
        </w:rPr>
        <w:t xml:space="preserve"> </w:t>
      </w:r>
      <w:r w:rsidR="00B30CF7">
        <w:rPr>
          <w:rFonts w:ascii="Times New Roman" w:eastAsia="Times New Roman" w:hAnsi="Times New Roman" w:cs="Times New Roman"/>
          <w:iCs/>
          <w:sz w:val="24"/>
          <w:szCs w:val="24"/>
        </w:rPr>
        <w:t>by the extinction of photosynthetic light radiation through the canopy</w:t>
      </w:r>
      <w:r w:rsidR="00073E32">
        <w:rPr>
          <w:rFonts w:ascii="Times New Roman" w:eastAsia="Times New Roman" w:hAnsi="Times New Roman" w:cs="Times New Roman"/>
          <w:iCs/>
          <w:sz w:val="24"/>
          <w:szCs w:val="24"/>
        </w:rPr>
        <w:t xml:space="preserve"> </w:t>
      </w:r>
      <w:r w:rsidR="00073E32">
        <w:rPr>
          <w:rFonts w:ascii="Times New Roman" w:eastAsia="Times New Roman" w:hAnsi="Times New Roman" w:cs="Times New Roman"/>
          <w:iCs/>
          <w:sz w:val="24"/>
          <w:szCs w:val="24"/>
        </w:rPr>
        <w:fldChar w:fldCharType="begin"/>
      </w:r>
      <w:r w:rsidR="00073E32">
        <w:rPr>
          <w:rFonts w:ascii="Times New Roman" w:eastAsia="Times New Roman" w:hAnsi="Times New Roman" w:cs="Times New Roman"/>
          <w:iCs/>
          <w:sz w:val="24"/>
          <w:szCs w:val="24"/>
        </w:rPr>
        <w:instrText xml:space="preserve"> ADDIN ZOTERO_ITEM CSL_CITATION {"citationID":"6z8wOXGg","properties":{"formattedCitation":"(Neinavaz et al., 2016)","plainCitation":"(Neinavaz et al., 2016)","noteIndex":0},"citationItems":[{"id":2145,"uris":["http://zotero.org/users/3524663/items/L5Q6LVNK"],"uri":["http://zotero.org/users/3524663/items/L5Q6LVNK"],"itemData":{"id":2145,"type":"article-journal","abstract":"Leaf area index (LAI) is an important variable of terrestrial ecosystems because it is strongly correlated with many ecosystem processes (e.g., water balance and evapotranspiration) and directly related to the plant energy balance and gas exchanges. Although LAI has been accurately predicted using visible and short-wave infrared hyperspectral data (0.3–2.5 lm), LAI estimation using thermal infrared (TIR, 8–14 lm) measurements has not yet been addressed. The novel approach of this study is to evaluate the retrieval of LAI using TIR hyperspectral data. The leaf area indices were destructively acquired for four plant species: Azalea japonica, Buxussempervirens, Euonymus japonicus, and Ficus benjamina. Canopy emissivity spectral measurements were obtained under controlled laboratory conditions using a MIDAC (M4401-F) spectrometer. The LAI retrieval was assessed using a partial least squares regression (PLSR), artiﬁcial neural networks (ANNs), and narrow band indices calculated from all possible combinations of waveband pairs for three vegetation indices including simple difference, simple ratio, and normalized difference. ANNs retrieved LAI more accurately than PLSR and vegetation indices (0.67 &lt; R2 &lt; 0.95 versus 11.54% &lt; RMSEcv &lt; 31.23%). The accuracy of LAI retrieval did not differ signiﬁcantly between the vegetation indices. The results revealed that wavebands from the 8–12 lm region contain relevant information for LAI estimation, irrespective of the chosen vegetation index. Moreover, they demonstrated that LAI may be successfully predicted from TIR hyperspectral data, even for higher values of LAI (LAI P 5:5). The study showed the signiﬁcance of using PLSR and ANNs as multivariate methods compared to the univariate technique (e.g., narrow band vegetation indices) when hyperspectral thermal data is utilized. We thus demonstrated for the ﬁrst time the potential of hyperspectral thermal data to accurately retrieve LAI. Ó 2016 International Society for Photogrammetry and Remote Sensing, Inc. (ISPRS). Published by Elsevier B.V. All rights reserved.","container-title":"ISPRS Journal of Photogrammetry and Remote Sensing","DOI":"10.1016/j.isprsjprs.2016.07.001","ISSN":"09242716","language":"en","page":"390-401","source":"Crossref","title":"Retrieval of leaf area index in different plant species using thermal hyperspectral data","volume":"119","author":[{"family":"Neinavaz","given":"Elnaz"},{"family":"Skidmore","given":"Andrew K."},{"family":"Darvishzadeh","given":"Roshanak"},{"family":"Groen","given":"Thomas A."}],"issued":{"date-parts":[["2016",9]]}}}],"schema":"https://github.com/citation-style-language/schema/raw/master/csl-citation.json"} </w:instrText>
      </w:r>
      <w:r w:rsidR="00073E32">
        <w:rPr>
          <w:rFonts w:ascii="Times New Roman" w:eastAsia="Times New Roman" w:hAnsi="Times New Roman" w:cs="Times New Roman"/>
          <w:iCs/>
          <w:sz w:val="24"/>
          <w:szCs w:val="24"/>
        </w:rPr>
        <w:fldChar w:fldCharType="separate"/>
      </w:r>
      <w:r w:rsidR="00073E32" w:rsidRPr="00073E32">
        <w:rPr>
          <w:rFonts w:ascii="Times New Roman" w:hAnsi="Times New Roman" w:cs="Times New Roman"/>
          <w:sz w:val="24"/>
        </w:rPr>
        <w:t>(Neinavaz et al., 2016)</w:t>
      </w:r>
      <w:r w:rsidR="00073E32">
        <w:rPr>
          <w:rFonts w:ascii="Times New Roman" w:eastAsia="Times New Roman" w:hAnsi="Times New Roman" w:cs="Times New Roman"/>
          <w:iCs/>
          <w:sz w:val="24"/>
          <w:szCs w:val="24"/>
        </w:rPr>
        <w:fldChar w:fldCharType="end"/>
      </w:r>
      <w:r w:rsidR="00B30CF7">
        <w:rPr>
          <w:rFonts w:ascii="Times New Roman" w:eastAsia="Times New Roman" w:hAnsi="Times New Roman" w:cs="Times New Roman"/>
          <w:iCs/>
          <w:sz w:val="24"/>
          <w:szCs w:val="24"/>
        </w:rPr>
        <w:t>. P</w:t>
      </w:r>
      <w:r w:rsidR="008C338F" w:rsidRPr="003F4AEE">
        <w:rPr>
          <w:rFonts w:ascii="Times New Roman" w:eastAsia="Times New Roman" w:hAnsi="Times New Roman" w:cs="Times New Roman"/>
          <w:iCs/>
          <w:sz w:val="24"/>
          <w:szCs w:val="24"/>
        </w:rPr>
        <w:t xml:space="preserve">hotosynthetically active </w:t>
      </w:r>
      <w:r w:rsidR="008C338F" w:rsidRPr="003F4AEE">
        <w:rPr>
          <w:rFonts w:ascii="Times New Roman" w:eastAsia="Times New Roman" w:hAnsi="Times New Roman" w:cs="Times New Roman"/>
          <w:iCs/>
          <w:sz w:val="24"/>
          <w:szCs w:val="24"/>
        </w:rPr>
        <w:lastRenderedPageBreak/>
        <w:t>radiation was measured above and below canopy</w:t>
      </w:r>
      <w:r w:rsidR="003F4AEE">
        <w:rPr>
          <w:rFonts w:ascii="Times New Roman" w:eastAsia="Times New Roman" w:hAnsi="Times New Roman" w:cs="Times New Roman"/>
          <w:iCs/>
          <w:sz w:val="24"/>
          <w:szCs w:val="24"/>
        </w:rPr>
        <w:t xml:space="preserve"> </w:t>
      </w:r>
      <w:r w:rsidR="008C338F" w:rsidRPr="003F4AEE">
        <w:rPr>
          <w:rFonts w:ascii="Times New Roman" w:eastAsia="Times New Roman" w:hAnsi="Times New Roman" w:cs="Times New Roman"/>
          <w:iCs/>
          <w:sz w:val="24"/>
          <w:szCs w:val="24"/>
        </w:rPr>
        <w:t xml:space="preserve">(with </w:t>
      </w:r>
      <w:r w:rsidR="00B30CF7">
        <w:rPr>
          <w:rFonts w:ascii="Times New Roman" w:eastAsia="Times New Roman" w:hAnsi="Times New Roman" w:cs="Times New Roman"/>
          <w:iCs/>
          <w:sz w:val="24"/>
          <w:szCs w:val="24"/>
        </w:rPr>
        <w:t>TT</w:t>
      </w:r>
      <w:r w:rsidR="00A02D49">
        <w:rPr>
          <w:rFonts w:ascii="Times New Roman" w:eastAsia="Times New Roman" w:hAnsi="Times New Roman" w:cs="Times New Roman"/>
          <w:iCs/>
          <w:sz w:val="24"/>
          <w:szCs w:val="24"/>
        </w:rPr>
        <w:t>-</w:t>
      </w:r>
      <w:r w:rsidR="00B30CF7">
        <w:rPr>
          <w:rFonts w:ascii="Times New Roman" w:eastAsia="Times New Roman" w:hAnsi="Times New Roman" w:cs="Times New Roman"/>
          <w:iCs/>
          <w:sz w:val="24"/>
          <w:szCs w:val="24"/>
        </w:rPr>
        <w:t xml:space="preserve">R and </w:t>
      </w:r>
      <w:r w:rsidR="008C338F" w:rsidRPr="003F4AEE">
        <w:rPr>
          <w:rFonts w:ascii="Times New Roman" w:eastAsia="Times New Roman" w:hAnsi="Times New Roman" w:cs="Times New Roman"/>
          <w:iCs/>
          <w:sz w:val="24"/>
          <w:szCs w:val="24"/>
        </w:rPr>
        <w:t>TT+</w:t>
      </w:r>
      <w:r w:rsidR="00B30CF7">
        <w:rPr>
          <w:rFonts w:ascii="Times New Roman" w:eastAsia="Times New Roman" w:hAnsi="Times New Roman" w:cs="Times New Roman"/>
          <w:iCs/>
          <w:sz w:val="24"/>
          <w:szCs w:val="24"/>
        </w:rPr>
        <w:t xml:space="preserve"> spectrometers, respectively</w:t>
      </w:r>
      <w:r w:rsidR="008C338F" w:rsidRPr="003F4AEE">
        <w:rPr>
          <w:rFonts w:ascii="Times New Roman" w:eastAsia="Times New Roman" w:hAnsi="Times New Roman" w:cs="Times New Roman"/>
          <w:iCs/>
          <w:sz w:val="24"/>
          <w:szCs w:val="24"/>
        </w:rPr>
        <w:t>)</w:t>
      </w:r>
      <w:r w:rsidR="00A92C28" w:rsidRPr="003F4AEE">
        <w:rPr>
          <w:rFonts w:ascii="Times New Roman" w:eastAsia="Times New Roman" w:hAnsi="Times New Roman" w:cs="Times New Roman"/>
          <w:iCs/>
          <w:sz w:val="24"/>
          <w:szCs w:val="24"/>
        </w:rPr>
        <w:t xml:space="preserve">. </w:t>
      </w:r>
      <w:r w:rsidR="00B30CF7">
        <w:rPr>
          <w:rFonts w:ascii="Times New Roman" w:eastAsia="Times New Roman" w:hAnsi="Times New Roman" w:cs="Times New Roman"/>
          <w:iCs/>
          <w:sz w:val="24"/>
          <w:szCs w:val="24"/>
        </w:rPr>
        <w:t xml:space="preserve">Since the light is blocked also by woody components of canopy (i.e. branches and twigs), the </w:t>
      </w:r>
      <w:r w:rsidR="00052C93">
        <w:rPr>
          <w:rFonts w:ascii="Times New Roman" w:eastAsia="Times New Roman" w:hAnsi="Times New Roman" w:cs="Times New Roman"/>
          <w:iCs/>
          <w:sz w:val="24"/>
          <w:szCs w:val="24"/>
        </w:rPr>
        <w:t>extinction</w:t>
      </w:r>
      <w:r w:rsidR="00B30CF7">
        <w:rPr>
          <w:rFonts w:ascii="Times New Roman" w:eastAsia="Times New Roman" w:hAnsi="Times New Roman" w:cs="Times New Roman"/>
          <w:iCs/>
          <w:sz w:val="24"/>
          <w:szCs w:val="24"/>
        </w:rPr>
        <w:t xml:space="preserve"> of light </w:t>
      </w:r>
      <w:r w:rsidR="00052C93">
        <w:rPr>
          <w:rFonts w:ascii="Times New Roman" w:eastAsia="Times New Roman" w:hAnsi="Times New Roman" w:cs="Times New Roman"/>
          <w:iCs/>
          <w:sz w:val="24"/>
          <w:szCs w:val="24"/>
        </w:rPr>
        <w:t>profile gives the PAI (Plant Area Index) as follow:</w:t>
      </w:r>
    </w:p>
    <w:tbl>
      <w:tblPr>
        <w:tblW w:w="5000" w:type="pct"/>
        <w:jc w:val="center"/>
        <w:tblCellMar>
          <w:left w:w="0" w:type="dxa"/>
          <w:right w:w="0" w:type="dxa"/>
        </w:tblCellMar>
        <w:tblLook w:val="04A0" w:firstRow="1" w:lastRow="0" w:firstColumn="1" w:lastColumn="0" w:noHBand="0" w:noVBand="1"/>
      </w:tblPr>
      <w:tblGrid>
        <w:gridCol w:w="8895"/>
        <w:gridCol w:w="460"/>
      </w:tblGrid>
      <w:tr w:rsidR="00E05C4D" w:rsidRPr="009E46F1" w14:paraId="563D08C3" w14:textId="77777777" w:rsidTr="00335AF7">
        <w:trPr>
          <w:jc w:val="center"/>
        </w:trPr>
        <w:tc>
          <w:tcPr>
            <w:tcW w:w="4754" w:type="pct"/>
          </w:tcPr>
          <w:p w14:paraId="2F964D20" w14:textId="4373C62D" w:rsidR="00E05C4D" w:rsidRPr="009E46F1" w:rsidRDefault="00E05C4D" w:rsidP="00E05C4D">
            <w:pPr>
              <w:spacing w:after="0"/>
              <w:jc w:val="center"/>
            </w:pPr>
            <m:oMath>
              <m:r>
                <w:rPr>
                  <w:rFonts w:ascii="Cambria Math" w:eastAsia="Times New Roman" w:hAnsi="Cambria Math" w:cs="Times New Roman"/>
                  <w:sz w:val="28"/>
                  <w:szCs w:val="28"/>
                </w:rPr>
                <m:t>PAI=LAI+WAI= -</m:t>
              </m:r>
              <m:f>
                <m:fPr>
                  <m:ctrlPr>
                    <w:rPr>
                      <w:rFonts w:ascii="Cambria Math" w:eastAsia="Times New Roman" w:hAnsi="Cambria Math" w:cs="Times New Roman"/>
                      <w:sz w:val="28"/>
                      <w:szCs w:val="28"/>
                    </w:rPr>
                  </m:ctrlPr>
                </m:fPr>
                <m:num>
                  <m:func>
                    <m:funcPr>
                      <m:ctrlPr>
                        <w:rPr>
                          <w:rFonts w:ascii="Cambria Math" w:eastAsia="Times New Roman" w:hAnsi="Cambria Math" w:cs="Times New Roman"/>
                          <w:sz w:val="28"/>
                          <w:szCs w:val="28"/>
                        </w:rPr>
                      </m:ctrlPr>
                    </m:funcPr>
                    <m:fName>
                      <m:r>
                        <m:rPr>
                          <m:sty m:val="p"/>
                        </m:rPr>
                        <w:rPr>
                          <w:rFonts w:ascii="Cambria Math" w:eastAsia="Times New Roman" w:hAnsi="Cambria Math" w:cs="Times New Roman"/>
                          <w:sz w:val="28"/>
                          <w:szCs w:val="28"/>
                        </w:rPr>
                        <m:t>ln</m:t>
                      </m:r>
                    </m:fName>
                    <m:e>
                      <m:r>
                        <w:rPr>
                          <w:rFonts w:ascii="Cambria Math" w:eastAsia="Times New Roman" w:hAnsi="Cambria Math" w:cs="Times New Roman"/>
                          <w:sz w:val="28"/>
                          <w:szCs w:val="28"/>
                        </w:rPr>
                        <m:t>(</m:t>
                      </m:r>
                      <m:f>
                        <m:fPr>
                          <m:ctrlPr>
                            <w:rPr>
                              <w:rFonts w:ascii="Cambria Math" w:eastAsia="Times New Roman" w:hAnsi="Cambria Math" w:cs="Times New Roman"/>
                              <w:i/>
                              <w:sz w:val="28"/>
                              <w:szCs w:val="28"/>
                            </w:rPr>
                          </m:ctrlPr>
                        </m:fPr>
                        <m:num>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PAR</m:t>
                              </m:r>
                            </m:e>
                            <m:sub>
                              <m:r>
                                <w:rPr>
                                  <w:rFonts w:ascii="Cambria Math" w:eastAsia="Times New Roman" w:hAnsi="Cambria Math" w:cs="Times New Roman"/>
                                  <w:sz w:val="28"/>
                                  <w:szCs w:val="28"/>
                                </w:rPr>
                                <m:t>TT+</m:t>
                              </m:r>
                            </m:sub>
                          </m:sSub>
                        </m:num>
                        <m:den>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PAR</m:t>
                              </m:r>
                            </m:e>
                            <m:sub>
                              <m:r>
                                <w:rPr>
                                  <w:rFonts w:ascii="Cambria Math" w:eastAsia="Times New Roman" w:hAnsi="Cambria Math" w:cs="Times New Roman"/>
                                  <w:sz w:val="28"/>
                                  <w:szCs w:val="28"/>
                                </w:rPr>
                                <m:t>TTR</m:t>
                              </m:r>
                            </m:sub>
                          </m:sSub>
                        </m:den>
                      </m:f>
                      <m:r>
                        <w:rPr>
                          <w:rFonts w:ascii="Cambria Math" w:eastAsia="Times New Roman" w:hAnsi="Cambria Math" w:cs="Times New Roman"/>
                          <w:sz w:val="28"/>
                          <w:szCs w:val="28"/>
                        </w:rPr>
                        <m:t>)</m:t>
                      </m:r>
                    </m:e>
                  </m:func>
                </m:num>
                <m:den>
                  <m:r>
                    <w:rPr>
                      <w:rFonts w:ascii="Cambria Math" w:eastAsia="Times New Roman" w:hAnsi="Cambria Math" w:cs="Times New Roman"/>
                      <w:sz w:val="28"/>
                      <w:szCs w:val="28"/>
                    </w:rPr>
                    <m:t>k</m:t>
                  </m:r>
                </m:den>
              </m:f>
              <m:r>
                <m:rPr>
                  <m:sty m:val="p"/>
                </m:rPr>
                <w:rPr>
                  <w:rFonts w:ascii="Cambria Math" w:eastAsia="Times New Roman" w:hAnsi="Cambria Math" w:cs="Times New Roman"/>
                  <w:sz w:val="28"/>
                  <w:szCs w:val="28"/>
                </w:rPr>
                <m:t>⁡</m:t>
              </m:r>
            </m:oMath>
            <w:r>
              <w:rPr>
                <w:rFonts w:ascii="Times New Roman" w:eastAsia="Times New Roman" w:hAnsi="Times New Roman" w:cs="Times New Roman"/>
                <w:iCs/>
                <w:sz w:val="24"/>
                <w:szCs w:val="24"/>
              </w:rPr>
              <w:t>.</w:t>
            </w:r>
          </w:p>
        </w:tc>
        <w:tc>
          <w:tcPr>
            <w:tcW w:w="246" w:type="pct"/>
            <w:vAlign w:val="center"/>
          </w:tcPr>
          <w:p w14:paraId="3419A0DD" w14:textId="70EB6818" w:rsidR="00E05C4D" w:rsidRPr="009E46F1" w:rsidRDefault="00E05C4D" w:rsidP="00335AF7">
            <w:pPr>
              <w:pStyle w:val="MDPI3aequationnumber"/>
              <w:spacing w:line="260" w:lineRule="atLeast"/>
            </w:pPr>
            <w:r>
              <w:t>(5</w:t>
            </w:r>
            <w:r w:rsidRPr="009E46F1">
              <w:t>)</w:t>
            </w:r>
          </w:p>
        </w:tc>
      </w:tr>
    </w:tbl>
    <w:p w14:paraId="5C9C13C0" w14:textId="11CDFDBA" w:rsidR="003F4AEE" w:rsidRDefault="00052C93" w:rsidP="00DF007F">
      <w:pPr>
        <w:spacing w:after="0"/>
        <w:ind w:firstLine="720"/>
        <w:jc w:val="both"/>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PAI </w:t>
      </w:r>
      <w:r w:rsidR="00A92C28" w:rsidRPr="003F4AEE">
        <w:rPr>
          <w:rFonts w:ascii="Times New Roman" w:eastAsia="Times New Roman" w:hAnsi="Times New Roman" w:cs="Times New Roman"/>
          <w:iCs/>
          <w:sz w:val="24"/>
          <w:szCs w:val="24"/>
        </w:rPr>
        <w:t>consists of wood area index</w:t>
      </w:r>
      <w:r w:rsidR="001912A9">
        <w:rPr>
          <w:rFonts w:ascii="Times New Roman" w:eastAsia="Times New Roman" w:hAnsi="Times New Roman" w:cs="Times New Roman"/>
          <w:iCs/>
          <w:sz w:val="24"/>
          <w:szCs w:val="24"/>
        </w:rPr>
        <w:t xml:space="preserve"> </w:t>
      </w:r>
      <w:r w:rsidR="00A92C28" w:rsidRPr="003F4AEE">
        <w:rPr>
          <w:rFonts w:ascii="Times New Roman" w:eastAsia="Times New Roman" w:hAnsi="Times New Roman" w:cs="Times New Roman"/>
          <w:iCs/>
          <w:sz w:val="24"/>
          <w:szCs w:val="24"/>
        </w:rPr>
        <w:t>(WAI) and leaf area index</w:t>
      </w:r>
      <w:r w:rsidR="001912A9">
        <w:rPr>
          <w:rFonts w:ascii="Times New Roman" w:eastAsia="Times New Roman" w:hAnsi="Times New Roman" w:cs="Times New Roman"/>
          <w:iCs/>
          <w:sz w:val="24"/>
          <w:szCs w:val="24"/>
        </w:rPr>
        <w:t xml:space="preserve"> </w:t>
      </w:r>
      <w:r w:rsidR="00A92C28" w:rsidRPr="003F4AEE">
        <w:rPr>
          <w:rFonts w:ascii="Times New Roman" w:eastAsia="Times New Roman" w:hAnsi="Times New Roman" w:cs="Times New Roman"/>
          <w:iCs/>
          <w:sz w:val="24"/>
          <w:szCs w:val="24"/>
        </w:rPr>
        <w:t xml:space="preserve">(LAI). Assuming that WAI </w:t>
      </w:r>
      <w:r w:rsidR="0041554D">
        <w:rPr>
          <w:rFonts w:ascii="Times New Roman" w:eastAsia="Times New Roman" w:hAnsi="Times New Roman" w:cs="Times New Roman"/>
          <w:iCs/>
          <w:sz w:val="24"/>
          <w:szCs w:val="24"/>
        </w:rPr>
        <w:t xml:space="preserve">is </w:t>
      </w:r>
      <w:r w:rsidR="003F4AEE" w:rsidRPr="003F4AEE">
        <w:rPr>
          <w:rFonts w:ascii="Times New Roman" w:eastAsia="Times New Roman" w:hAnsi="Times New Roman" w:cs="Times New Roman"/>
          <w:iCs/>
          <w:sz w:val="24"/>
          <w:szCs w:val="24"/>
        </w:rPr>
        <w:t xml:space="preserve">constant </w:t>
      </w:r>
      <w:r w:rsidR="00A92C28" w:rsidRPr="003F4AEE">
        <w:rPr>
          <w:rFonts w:ascii="Times New Roman" w:eastAsia="Times New Roman" w:hAnsi="Times New Roman" w:cs="Times New Roman"/>
          <w:iCs/>
          <w:sz w:val="24"/>
          <w:szCs w:val="24"/>
        </w:rPr>
        <w:t xml:space="preserve">throughout vegetation period and LAI = 0 after </w:t>
      </w:r>
      <w:r w:rsidR="003F4AEE" w:rsidRPr="003F4AEE">
        <w:rPr>
          <w:rFonts w:ascii="Times New Roman" w:eastAsia="Times New Roman" w:hAnsi="Times New Roman" w:cs="Times New Roman"/>
          <w:iCs/>
          <w:sz w:val="24"/>
          <w:szCs w:val="24"/>
        </w:rPr>
        <w:t>defoliation (</w:t>
      </w:r>
      <w:r w:rsidR="00A92C28" w:rsidRPr="003F4AEE">
        <w:rPr>
          <w:rFonts w:ascii="Times New Roman" w:eastAsia="Times New Roman" w:hAnsi="Times New Roman" w:cs="Times New Roman"/>
          <w:iCs/>
          <w:sz w:val="24"/>
          <w:szCs w:val="24"/>
        </w:rPr>
        <w:t xml:space="preserve">second part of October and </w:t>
      </w:r>
      <w:r w:rsidR="003F4AEE" w:rsidRPr="003F4AEE">
        <w:rPr>
          <w:rFonts w:ascii="Times New Roman" w:eastAsia="Times New Roman" w:hAnsi="Times New Roman" w:cs="Times New Roman"/>
          <w:iCs/>
          <w:sz w:val="24"/>
          <w:szCs w:val="24"/>
        </w:rPr>
        <w:t>November</w:t>
      </w:r>
      <w:r w:rsidR="00A92C28" w:rsidRPr="003F4AEE">
        <w:rPr>
          <w:rFonts w:ascii="Times New Roman" w:eastAsia="Times New Roman" w:hAnsi="Times New Roman" w:cs="Times New Roman"/>
          <w:iCs/>
          <w:sz w:val="24"/>
          <w:szCs w:val="24"/>
        </w:rPr>
        <w:t>)</w:t>
      </w:r>
      <w:r w:rsidR="003F4AEE" w:rsidRPr="003F4AEE">
        <w:rPr>
          <w:rFonts w:ascii="Times New Roman" w:eastAsia="Times New Roman" w:hAnsi="Times New Roman" w:cs="Times New Roman"/>
          <w:iCs/>
          <w:sz w:val="24"/>
          <w:szCs w:val="24"/>
        </w:rPr>
        <w:t>, WAI for each tree was calculated as mean PAI of November</w:t>
      </w:r>
      <w:r w:rsidR="003F4AEE">
        <w:rPr>
          <w:rFonts w:ascii="Times New Roman" w:eastAsia="Times New Roman" w:hAnsi="Times New Roman" w:cs="Times New Roman"/>
          <w:i/>
          <w:sz w:val="24"/>
          <w:szCs w:val="24"/>
        </w:rPr>
        <w:t xml:space="preserve">. </w:t>
      </w:r>
      <w:r w:rsidR="003F4AEE" w:rsidRPr="003F4AEE">
        <w:rPr>
          <w:rFonts w:ascii="Times New Roman" w:eastAsia="Times New Roman" w:hAnsi="Times New Roman" w:cs="Times New Roman"/>
          <w:iCs/>
          <w:sz w:val="24"/>
          <w:szCs w:val="24"/>
        </w:rPr>
        <w:t xml:space="preserve">Light extinction coefficient k was calculated </w:t>
      </w:r>
      <w:r w:rsidR="0066682F">
        <w:rPr>
          <w:rFonts w:ascii="Times New Roman" w:eastAsia="Times New Roman" w:hAnsi="Times New Roman" w:cs="Times New Roman"/>
          <w:iCs/>
          <w:sz w:val="24"/>
          <w:szCs w:val="24"/>
        </w:rPr>
        <w:t>per</w:t>
      </w:r>
      <w:r w:rsidR="003F4AEE">
        <w:rPr>
          <w:rFonts w:ascii="Times New Roman" w:eastAsia="Times New Roman" w:hAnsi="Times New Roman" w:cs="Times New Roman"/>
          <w:iCs/>
          <w:sz w:val="24"/>
          <w:szCs w:val="24"/>
        </w:rPr>
        <w:t xml:space="preserve"> each species utilizing direct LAI measurement </w:t>
      </w:r>
      <w:r w:rsidR="0066682F">
        <w:rPr>
          <w:rFonts w:ascii="Times New Roman" w:eastAsia="Times New Roman" w:hAnsi="Times New Roman" w:cs="Times New Roman"/>
          <w:iCs/>
          <w:sz w:val="24"/>
          <w:szCs w:val="24"/>
        </w:rPr>
        <w:t>with litter traps</w:t>
      </w:r>
      <w:r>
        <w:rPr>
          <w:rFonts w:ascii="Times New Roman" w:eastAsia="Times New Roman" w:hAnsi="Times New Roman" w:cs="Times New Roman"/>
          <w:iCs/>
          <w:sz w:val="24"/>
          <w:szCs w:val="24"/>
        </w:rPr>
        <w:t>.</w:t>
      </w:r>
    </w:p>
    <w:p w14:paraId="05460E2A" w14:textId="77777777" w:rsidR="00F22F79" w:rsidRPr="00D12ABE" w:rsidRDefault="00F22F79" w:rsidP="00D12ABE">
      <w:pPr>
        <w:spacing w:after="0"/>
        <w:jc w:val="both"/>
        <w:rPr>
          <w:rFonts w:ascii="Times New Roman" w:eastAsia="Times New Roman" w:hAnsi="Times New Roman" w:cs="Times New Roman"/>
          <w:i/>
          <w:sz w:val="24"/>
          <w:szCs w:val="24"/>
        </w:rPr>
      </w:pPr>
      <w:r w:rsidRPr="00D12ABE">
        <w:rPr>
          <w:rFonts w:ascii="Times New Roman" w:eastAsia="Times New Roman" w:hAnsi="Times New Roman" w:cs="Times New Roman"/>
          <w:i/>
          <w:sz w:val="24"/>
          <w:szCs w:val="24"/>
        </w:rPr>
        <w:t>2.2.</w:t>
      </w:r>
      <w:r w:rsidR="00F902A5">
        <w:rPr>
          <w:rFonts w:ascii="Times New Roman" w:eastAsia="Times New Roman" w:hAnsi="Times New Roman" w:cs="Times New Roman"/>
          <w:i/>
          <w:sz w:val="24"/>
          <w:szCs w:val="24"/>
        </w:rPr>
        <w:t>6</w:t>
      </w:r>
      <w:r w:rsidRPr="00D12ABE">
        <w:rPr>
          <w:rFonts w:ascii="Times New Roman" w:eastAsia="Times New Roman" w:hAnsi="Times New Roman" w:cs="Times New Roman"/>
          <w:i/>
          <w:sz w:val="24"/>
          <w:szCs w:val="24"/>
        </w:rPr>
        <w:t>. Particulate adsorption</w:t>
      </w:r>
      <w:r w:rsidR="00871684" w:rsidRPr="00D12ABE">
        <w:rPr>
          <w:rFonts w:ascii="Times New Roman" w:eastAsia="Times New Roman" w:hAnsi="Times New Roman" w:cs="Times New Roman"/>
          <w:i/>
          <w:sz w:val="24"/>
          <w:szCs w:val="24"/>
        </w:rPr>
        <w:t xml:space="preserve"> </w:t>
      </w:r>
    </w:p>
    <w:p w14:paraId="6B9A0CF0" w14:textId="154B9DE3" w:rsidR="00983329" w:rsidRDefault="007C557A" w:rsidP="0039589E">
      <w:pPr>
        <w:spacing w:after="0"/>
        <w:ind w:firstLine="720"/>
        <w:jc w:val="both"/>
        <w:rPr>
          <w:rFonts w:ascii="Times New Roman" w:hAnsi="Times New Roman" w:cs="Times New Roman"/>
          <w:sz w:val="24"/>
          <w:szCs w:val="24"/>
        </w:rPr>
      </w:pPr>
      <w:r w:rsidRPr="00983329">
        <w:rPr>
          <w:rFonts w:ascii="Times New Roman" w:eastAsia="Times New Roman" w:hAnsi="Times New Roman" w:cs="Times New Roman"/>
          <w:sz w:val="24"/>
          <w:szCs w:val="24"/>
        </w:rPr>
        <w:t xml:space="preserve">Dry </w:t>
      </w:r>
      <w:r>
        <w:rPr>
          <w:rFonts w:ascii="Times New Roman" w:eastAsia="Times New Roman" w:hAnsi="Times New Roman" w:cs="Times New Roman"/>
          <w:sz w:val="24"/>
          <w:szCs w:val="24"/>
        </w:rPr>
        <w:t>d</w:t>
      </w:r>
      <w:r w:rsidRPr="00983329">
        <w:rPr>
          <w:rFonts w:ascii="Times New Roman" w:eastAsia="Times New Roman" w:hAnsi="Times New Roman" w:cs="Times New Roman"/>
          <w:sz w:val="24"/>
          <w:szCs w:val="24"/>
        </w:rPr>
        <w:t xml:space="preserve">eposition </w:t>
      </w:r>
      <w:r>
        <w:rPr>
          <w:rFonts w:ascii="Times New Roman" w:eastAsia="Times New Roman" w:hAnsi="Times New Roman" w:cs="Times New Roman"/>
          <w:sz w:val="24"/>
          <w:szCs w:val="24"/>
        </w:rPr>
        <w:t xml:space="preserve">of solid particles on canopy </w:t>
      </w:r>
      <w:r w:rsidR="00A44E5E">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calculated according to </w:t>
      </w:r>
      <w:proofErr w:type="spellStart"/>
      <w:r w:rsidR="00983329" w:rsidRPr="00983329">
        <w:rPr>
          <w:rFonts w:ascii="Times New Roman" w:eastAsia="Times New Roman" w:hAnsi="Times New Roman" w:cs="Times New Roman"/>
          <w:sz w:val="24"/>
          <w:szCs w:val="24"/>
        </w:rPr>
        <w:t>i</w:t>
      </w:r>
      <w:proofErr w:type="spellEnd"/>
      <w:r w:rsidR="00983329" w:rsidRPr="00983329">
        <w:rPr>
          <w:rFonts w:ascii="Times New Roman" w:eastAsia="Times New Roman" w:hAnsi="Times New Roman" w:cs="Times New Roman"/>
          <w:sz w:val="24"/>
          <w:szCs w:val="24"/>
        </w:rPr>
        <w:t xml:space="preserve">-Tree Eco </w:t>
      </w:r>
      <w:r w:rsidR="00FE4A5B">
        <w:rPr>
          <w:rFonts w:ascii="Times New Roman" w:eastAsia="Times New Roman" w:hAnsi="Times New Roman" w:cs="Times New Roman"/>
          <w:sz w:val="24"/>
          <w:szCs w:val="24"/>
        </w:rPr>
        <w:t xml:space="preserve">Dry Deposition </w:t>
      </w:r>
      <w:r w:rsidR="00983329" w:rsidRPr="00983329">
        <w:rPr>
          <w:rFonts w:ascii="Times New Roman" w:eastAsia="Times New Roman" w:hAnsi="Times New Roman" w:cs="Times New Roman"/>
          <w:sz w:val="24"/>
          <w:szCs w:val="24"/>
        </w:rPr>
        <w:t>Model</w:t>
      </w:r>
      <w:r w:rsidR="00AA1824">
        <w:rPr>
          <w:rFonts w:ascii="Times New Roman" w:eastAsia="Times New Roman" w:hAnsi="Times New Roman" w:cs="Times New Roman"/>
          <w:sz w:val="24"/>
          <w:szCs w:val="24"/>
        </w:rPr>
        <w:t xml:space="preserve"> </w:t>
      </w:r>
      <w:r w:rsidR="0039589E">
        <w:rPr>
          <w:rFonts w:ascii="Times New Roman" w:eastAsia="Times New Roman" w:hAnsi="Times New Roman" w:cs="Times New Roman"/>
          <w:sz w:val="24"/>
          <w:szCs w:val="24"/>
        </w:rPr>
        <w:fldChar w:fldCharType="begin"/>
      </w:r>
      <w:r w:rsidR="00CF1243">
        <w:rPr>
          <w:rFonts w:ascii="Times New Roman" w:eastAsia="Times New Roman" w:hAnsi="Times New Roman" w:cs="Times New Roman"/>
          <w:sz w:val="24"/>
          <w:szCs w:val="24"/>
        </w:rPr>
        <w:instrText xml:space="preserve"> ADDIN ZOTERO_ITEM CSL_CITATION {"citationID":"ClCDdZIq","properties":{"formattedCitation":"(Hirabayashi et al., 2012)","plainCitation":"(Hirabayashi et al., 2012)","noteIndex":0},"citationItems":[{"id":1854,"uris":["http://zotero.org/users/3524663/items/4IKLMUAG"],"uri":["http://zotero.org/users/3524663/items/4IKLMUAG"],"itemData":{"id":1854,"type":"article-journal","language":"en","page":"36","source":"Zotero","title":"i-Tree Eco Dry Deposition Model Descriptions","author":[{"family":"Hirabayashi","given":"Satoshi"},{"family":"Kroll","given":"Charles N"},{"family":"Nowak","given":"David J"}],"issued":{"date-parts":[["2012"]]}}}],"schema":"https://github.com/citation-style-language/schema/raw/master/csl-citation.json"} </w:instrText>
      </w:r>
      <w:r w:rsidR="0039589E">
        <w:rPr>
          <w:rFonts w:ascii="Times New Roman" w:eastAsia="Times New Roman" w:hAnsi="Times New Roman" w:cs="Times New Roman"/>
          <w:sz w:val="24"/>
          <w:szCs w:val="24"/>
        </w:rPr>
        <w:fldChar w:fldCharType="separate"/>
      </w:r>
      <w:r w:rsidR="00CF1243" w:rsidRPr="00CF1243">
        <w:rPr>
          <w:rFonts w:ascii="Times New Roman" w:hAnsi="Times New Roman" w:cs="Times New Roman"/>
          <w:sz w:val="24"/>
        </w:rPr>
        <w:t>(Hirabayashi et al., 2012)</w:t>
      </w:r>
      <w:r w:rsidR="0039589E">
        <w:rPr>
          <w:rFonts w:ascii="Times New Roman" w:eastAsia="Times New Roman" w:hAnsi="Times New Roman" w:cs="Times New Roman"/>
          <w:sz w:val="24"/>
          <w:szCs w:val="24"/>
        </w:rPr>
        <w:fldChar w:fldCharType="end"/>
      </w:r>
      <w:r w:rsidR="00AA1824">
        <w:rPr>
          <w:rFonts w:ascii="Times New Roman" w:hAnsi="Times New Roman" w:cs="Times New Roman"/>
          <w:sz w:val="24"/>
          <w:szCs w:val="24"/>
        </w:rPr>
        <w:t>:</w:t>
      </w:r>
    </w:p>
    <w:tbl>
      <w:tblPr>
        <w:tblW w:w="5000" w:type="pct"/>
        <w:jc w:val="center"/>
        <w:tblCellMar>
          <w:left w:w="0" w:type="dxa"/>
          <w:right w:w="0" w:type="dxa"/>
        </w:tblCellMar>
        <w:tblLook w:val="04A0" w:firstRow="1" w:lastRow="0" w:firstColumn="1" w:lastColumn="0" w:noHBand="0" w:noVBand="1"/>
      </w:tblPr>
      <w:tblGrid>
        <w:gridCol w:w="8895"/>
        <w:gridCol w:w="460"/>
      </w:tblGrid>
      <w:tr w:rsidR="00E05C4D" w:rsidRPr="009E46F1" w14:paraId="61F34699" w14:textId="77777777" w:rsidTr="00335AF7">
        <w:trPr>
          <w:jc w:val="center"/>
        </w:trPr>
        <w:tc>
          <w:tcPr>
            <w:tcW w:w="4754" w:type="pct"/>
          </w:tcPr>
          <w:p w14:paraId="29AF728D" w14:textId="77777777" w:rsidR="00E05C4D" w:rsidRDefault="00E05C4D" w:rsidP="00E05C4D">
            <w:pPr>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w:t>
            </w:r>
            <w:r>
              <w:rPr>
                <w:rFonts w:ascii="Times New Roman" w:eastAsia="Times New Roman" w:hAnsi="Times New Roman" w:cs="Times New Roman"/>
                <w:sz w:val="24"/>
                <w:szCs w:val="24"/>
                <w:vertAlign w:val="subscript"/>
              </w:rPr>
              <w:t>ad</w:t>
            </w:r>
            <w:r w:rsidRPr="00A55DA5">
              <w:rPr>
                <w:rFonts w:ascii="Times New Roman" w:eastAsia="Times New Roman" w:hAnsi="Times New Roman" w:cs="Times New Roman"/>
                <w:sz w:val="24"/>
                <w:szCs w:val="24"/>
                <w:vertAlign w:val="subscript"/>
              </w:rPr>
              <w:t>s</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V</w:t>
            </w:r>
            <w:r w:rsidRPr="00A55DA5">
              <w:rPr>
                <w:rFonts w:ascii="Times New Roman" w:eastAsia="Times New Roman" w:hAnsi="Times New Roman" w:cs="Times New Roman"/>
                <w:sz w:val="24"/>
                <w:szCs w:val="24"/>
                <w:vertAlign w:val="subscript"/>
              </w:rPr>
              <w:t>d</w:t>
            </w:r>
            <w:proofErr w:type="spellEnd"/>
            <w:r>
              <w:rPr>
                <w:rFonts w:ascii="Times New Roman" w:eastAsia="Times New Roman" w:hAnsi="Times New Roman" w:cs="Times New Roman"/>
                <w:sz w:val="24"/>
                <w:szCs w:val="24"/>
              </w:rPr>
              <w:t>*C</w:t>
            </w:r>
          </w:p>
          <w:p w14:paraId="4ACA46F1" w14:textId="77777777" w:rsidR="00E05C4D" w:rsidRPr="007C557A" w:rsidRDefault="00236650" w:rsidP="00E05C4D">
            <w:pPr>
              <w:spacing w:after="0"/>
              <w:jc w:val="both"/>
              <w:rPr>
                <w:rFonts w:ascii="Times New Roman" w:eastAsia="Times New Roman" w:hAnsi="Times New Roman" w:cs="Times New Roman"/>
              </w:rPr>
            </w:pPr>
            <m:oMathPara>
              <m:oMath>
                <m:sSub>
                  <m:sSubPr>
                    <m:ctrlPr>
                      <w:rPr>
                        <w:rFonts w:ascii="Cambria Math" w:hAnsi="Cambria Math" w:cs="Cambria Math"/>
                      </w:rPr>
                    </m:ctrlPr>
                  </m:sSubPr>
                  <m:e>
                    <m:r>
                      <m:rPr>
                        <m:sty m:val="p"/>
                      </m:rPr>
                      <w:rPr>
                        <w:rFonts w:ascii="Cambria Math" w:hAnsi="Cambria Math"/>
                      </w:rPr>
                      <m:t xml:space="preserve"> </m:t>
                    </m:r>
                    <m:r>
                      <m:rPr>
                        <m:sty m:val="p"/>
                      </m:rPr>
                      <w:rPr>
                        <w:rFonts w:ascii="Cambria Math" w:hAnsi="Cambria Math" w:cs="Cambria Math"/>
                      </w:rPr>
                      <m:t>Vd = V</m:t>
                    </m:r>
                  </m:e>
                  <m:sub>
                    <m:r>
                      <m:rPr>
                        <m:sty m:val="p"/>
                      </m:rPr>
                      <w:rPr>
                        <w:rFonts w:ascii="Cambria Math" w:hAnsi="Cambria Math" w:cs="Cambria Math"/>
                      </w:rPr>
                      <m:t>dPM</m:t>
                    </m:r>
                    <m:r>
                      <m:rPr>
                        <m:sty m:val="p"/>
                      </m:rPr>
                      <w:rPr>
                        <w:rFonts w:ascii="Cambria Math" w:hAnsi="Cambria Math"/>
                      </w:rPr>
                      <m:t>10</m:t>
                    </m:r>
                    <m:r>
                      <m:rPr>
                        <m:sty m:val="p"/>
                      </m:rPr>
                      <w:rPr>
                        <w:rFonts w:ascii="Cambria Math" w:hAnsi="Cambria Math" w:cs="Cambria Math"/>
                      </w:rPr>
                      <m:t>avgB</m:t>
                    </m:r>
                  </m:sub>
                </m:sSub>
                <m:r>
                  <w:rPr>
                    <w:rFonts w:ascii="Cambria Math" w:hAnsi="Cambria Math" w:cs="Cambria Math"/>
                  </w:rPr>
                  <m:t>∙</m:t>
                </m:r>
                <m:f>
                  <m:fPr>
                    <m:ctrlPr>
                      <w:rPr>
                        <w:rFonts w:ascii="Cambria Math" w:hAnsi="Cambria Math" w:cs="Cambria Math"/>
                        <w:i/>
                      </w:rPr>
                    </m:ctrlPr>
                  </m:fPr>
                  <m:num>
                    <m:r>
                      <w:rPr>
                        <w:rFonts w:ascii="Cambria Math" w:hAnsi="Cambria Math" w:cs="Cambria Math"/>
                      </w:rPr>
                      <m:t>WAI+LAI</m:t>
                    </m:r>
                  </m:num>
                  <m:den>
                    <m:r>
                      <w:rPr>
                        <w:rFonts w:ascii="Cambria Math" w:hAnsi="Cambria Math" w:cs="Cambria Math"/>
                      </w:rPr>
                      <m:t>WAI+</m:t>
                    </m:r>
                    <m:sSub>
                      <m:sSubPr>
                        <m:ctrlPr>
                          <w:rPr>
                            <w:rFonts w:ascii="Cambria Math" w:hAnsi="Cambria Math" w:cs="Cambria Math"/>
                            <w:i/>
                          </w:rPr>
                        </m:ctrlPr>
                      </m:sSubPr>
                      <m:e>
                        <m:r>
                          <w:rPr>
                            <w:rFonts w:ascii="Cambria Math" w:hAnsi="Cambria Math" w:cs="Cambria Math"/>
                          </w:rPr>
                          <m:t>LAI</m:t>
                        </m:r>
                      </m:e>
                      <m:sub>
                        <m:r>
                          <w:rPr>
                            <w:rFonts w:ascii="Cambria Math" w:hAnsi="Cambria Math" w:cs="Cambria Math"/>
                          </w:rPr>
                          <m:t>PM10</m:t>
                        </m:r>
                      </m:sub>
                    </m:sSub>
                  </m:den>
                </m:f>
              </m:oMath>
            </m:oMathPara>
          </w:p>
          <w:p w14:paraId="4D105C79" w14:textId="77777777" w:rsidR="00E05C4D" w:rsidRPr="007C557A" w:rsidRDefault="00236650" w:rsidP="00E05C4D">
            <w:pPr>
              <w:spacing w:after="0"/>
              <w:jc w:val="both"/>
              <w:rPr>
                <w:rFonts w:ascii="Times New Roman" w:eastAsia="Times New Roman" w:hAnsi="Times New Roman" w:cs="Times New Roman"/>
              </w:rPr>
            </w:pPr>
            <m:oMathPara>
              <m:oMath>
                <m:sSub>
                  <m:sSubPr>
                    <m:ctrlPr>
                      <w:rPr>
                        <w:rFonts w:ascii="Cambria Math" w:hAnsi="Cambria Math" w:cs="Cambria Math"/>
                      </w:rPr>
                    </m:ctrlPr>
                  </m:sSubPr>
                  <m:e>
                    <m:r>
                      <m:rPr>
                        <m:sty m:val="p"/>
                      </m:rPr>
                      <w:rPr>
                        <w:rFonts w:ascii="Cambria Math" w:hAnsi="Cambria Math"/>
                      </w:rPr>
                      <m:t xml:space="preserve"> </m:t>
                    </m:r>
                    <m:sSub>
                      <m:sSubPr>
                        <m:ctrlPr>
                          <w:rPr>
                            <w:rFonts w:ascii="Cambria Math" w:hAnsi="Cambria Math" w:cs="Cambria Math"/>
                          </w:rPr>
                        </m:ctrlPr>
                      </m:sSubPr>
                      <m:e>
                        <m:r>
                          <m:rPr>
                            <m:sty m:val="p"/>
                          </m:rPr>
                          <w:rPr>
                            <w:rFonts w:ascii="Cambria Math" w:hAnsi="Cambria Math" w:cs="Cambria Math"/>
                          </w:rPr>
                          <m:t>V</m:t>
                        </m:r>
                      </m:e>
                      <m:sub>
                        <m:r>
                          <m:rPr>
                            <m:sty m:val="p"/>
                          </m:rPr>
                          <w:rPr>
                            <w:rFonts w:ascii="Cambria Math" w:hAnsi="Cambria Math" w:cs="Cambria Math"/>
                          </w:rPr>
                          <m:t>d,min</m:t>
                        </m:r>
                      </m:sub>
                    </m:sSub>
                    <m:r>
                      <m:rPr>
                        <m:sty m:val="p"/>
                      </m:rPr>
                      <w:rPr>
                        <w:rFonts w:ascii="Cambria Math" w:hAnsi="Cambria Math" w:cs="Cambria Math"/>
                      </w:rPr>
                      <m:t xml:space="preserve"> = V</m:t>
                    </m:r>
                  </m:e>
                  <m:sub>
                    <m:r>
                      <m:rPr>
                        <m:sty m:val="p"/>
                      </m:rPr>
                      <w:rPr>
                        <w:rFonts w:ascii="Cambria Math" w:hAnsi="Cambria Math" w:cs="Cambria Math"/>
                      </w:rPr>
                      <m:t>dPM</m:t>
                    </m:r>
                    <m:r>
                      <m:rPr>
                        <m:sty m:val="p"/>
                      </m:rPr>
                      <w:rPr>
                        <w:rFonts w:ascii="Cambria Math" w:hAnsi="Cambria Math"/>
                      </w:rPr>
                      <m:t>10</m:t>
                    </m:r>
                    <m:r>
                      <m:rPr>
                        <m:sty m:val="p"/>
                      </m:rPr>
                      <w:rPr>
                        <w:rFonts w:ascii="Cambria Math" w:hAnsi="Cambria Math" w:cs="Cambria Math"/>
                      </w:rPr>
                      <m:t>min</m:t>
                    </m:r>
                  </m:sub>
                </m:sSub>
                <m:r>
                  <w:rPr>
                    <w:rFonts w:ascii="Cambria Math" w:hAnsi="Cambria Math" w:cs="Cambria Math"/>
                  </w:rPr>
                  <m:t>∙</m:t>
                </m:r>
                <m:f>
                  <m:fPr>
                    <m:ctrlPr>
                      <w:rPr>
                        <w:rFonts w:ascii="Cambria Math" w:hAnsi="Cambria Math" w:cs="Cambria Math"/>
                        <w:i/>
                      </w:rPr>
                    </m:ctrlPr>
                  </m:fPr>
                  <m:num>
                    <m:r>
                      <w:rPr>
                        <w:rFonts w:ascii="Cambria Math" w:hAnsi="Cambria Math" w:cs="Cambria Math"/>
                      </w:rPr>
                      <m:t>WAI+LAI</m:t>
                    </m:r>
                  </m:num>
                  <m:den>
                    <m:r>
                      <w:rPr>
                        <w:rFonts w:ascii="Cambria Math" w:hAnsi="Cambria Math" w:cs="Cambria Math"/>
                      </w:rPr>
                      <m:t>WAI+</m:t>
                    </m:r>
                    <m:sSub>
                      <m:sSubPr>
                        <m:ctrlPr>
                          <w:rPr>
                            <w:rFonts w:ascii="Cambria Math" w:hAnsi="Cambria Math" w:cs="Cambria Math"/>
                            <w:i/>
                          </w:rPr>
                        </m:ctrlPr>
                      </m:sSubPr>
                      <m:e>
                        <m:r>
                          <w:rPr>
                            <w:rFonts w:ascii="Cambria Math" w:hAnsi="Cambria Math" w:cs="Cambria Math"/>
                          </w:rPr>
                          <m:t>LAI</m:t>
                        </m:r>
                      </m:e>
                      <m:sub>
                        <m:r>
                          <w:rPr>
                            <w:rFonts w:ascii="Cambria Math" w:hAnsi="Cambria Math" w:cs="Cambria Math"/>
                          </w:rPr>
                          <m:t>PM10</m:t>
                        </m:r>
                      </m:sub>
                    </m:sSub>
                  </m:den>
                </m:f>
              </m:oMath>
            </m:oMathPara>
          </w:p>
          <w:p w14:paraId="062FAD83" w14:textId="260116E3" w:rsidR="00E05C4D" w:rsidRPr="009E46F1" w:rsidRDefault="00236650" w:rsidP="00E05C4D">
            <w:pPr>
              <w:spacing w:after="0"/>
              <w:jc w:val="both"/>
            </w:pPr>
            <m:oMathPara>
              <m:oMath>
                <m:sSub>
                  <m:sSubPr>
                    <m:ctrlPr>
                      <w:rPr>
                        <w:rFonts w:ascii="Cambria Math" w:hAnsi="Cambria Math" w:cs="Cambria Math"/>
                      </w:rPr>
                    </m:ctrlPr>
                  </m:sSubPr>
                  <m:e>
                    <m:r>
                      <m:rPr>
                        <m:sty m:val="p"/>
                      </m:rPr>
                      <w:rPr>
                        <w:rFonts w:ascii="Cambria Math" w:hAnsi="Cambria Math"/>
                      </w:rPr>
                      <m:t xml:space="preserve"> </m:t>
                    </m:r>
                    <m:sSub>
                      <m:sSubPr>
                        <m:ctrlPr>
                          <w:rPr>
                            <w:rFonts w:ascii="Cambria Math" w:hAnsi="Cambria Math" w:cs="Cambria Math"/>
                          </w:rPr>
                        </m:ctrlPr>
                      </m:sSubPr>
                      <m:e>
                        <m:r>
                          <m:rPr>
                            <m:sty m:val="p"/>
                          </m:rPr>
                          <w:rPr>
                            <w:rFonts w:ascii="Cambria Math" w:hAnsi="Cambria Math" w:cs="Cambria Math"/>
                          </w:rPr>
                          <m:t>V</m:t>
                        </m:r>
                      </m:e>
                      <m:sub>
                        <m:r>
                          <m:rPr>
                            <m:sty m:val="p"/>
                          </m:rPr>
                          <w:rPr>
                            <w:rFonts w:ascii="Cambria Math" w:hAnsi="Cambria Math" w:cs="Cambria Math"/>
                          </w:rPr>
                          <m:t>d, max</m:t>
                        </m:r>
                      </m:sub>
                    </m:sSub>
                    <m:r>
                      <m:rPr>
                        <m:sty m:val="p"/>
                      </m:rPr>
                      <w:rPr>
                        <w:rFonts w:ascii="Cambria Math" w:hAnsi="Cambria Math" w:cs="Cambria Math"/>
                      </w:rPr>
                      <m:t xml:space="preserve"> = V</m:t>
                    </m:r>
                  </m:e>
                  <m:sub>
                    <m:r>
                      <m:rPr>
                        <m:sty m:val="p"/>
                      </m:rPr>
                      <w:rPr>
                        <w:rFonts w:ascii="Cambria Math" w:hAnsi="Cambria Math" w:cs="Cambria Math"/>
                      </w:rPr>
                      <m:t>dPM</m:t>
                    </m:r>
                    <m:r>
                      <m:rPr>
                        <m:sty m:val="p"/>
                      </m:rPr>
                      <w:rPr>
                        <w:rFonts w:ascii="Cambria Math" w:hAnsi="Cambria Math"/>
                      </w:rPr>
                      <m:t>10max</m:t>
                    </m:r>
                  </m:sub>
                </m:sSub>
                <m:r>
                  <w:rPr>
                    <w:rFonts w:ascii="Cambria Math" w:hAnsi="Cambria Math" w:cs="Cambria Math"/>
                  </w:rPr>
                  <m:t>∙</m:t>
                </m:r>
                <m:f>
                  <m:fPr>
                    <m:ctrlPr>
                      <w:rPr>
                        <w:rFonts w:ascii="Cambria Math" w:hAnsi="Cambria Math" w:cs="Cambria Math"/>
                        <w:i/>
                      </w:rPr>
                    </m:ctrlPr>
                  </m:fPr>
                  <m:num>
                    <m:r>
                      <w:rPr>
                        <w:rFonts w:ascii="Cambria Math" w:hAnsi="Cambria Math" w:cs="Cambria Math"/>
                      </w:rPr>
                      <m:t>WAI+LAI</m:t>
                    </m:r>
                  </m:num>
                  <m:den>
                    <m:r>
                      <w:rPr>
                        <w:rFonts w:ascii="Cambria Math" w:hAnsi="Cambria Math" w:cs="Cambria Math"/>
                      </w:rPr>
                      <m:t>WAI+</m:t>
                    </m:r>
                    <m:sSub>
                      <m:sSubPr>
                        <m:ctrlPr>
                          <w:rPr>
                            <w:rFonts w:ascii="Cambria Math" w:hAnsi="Cambria Math" w:cs="Cambria Math"/>
                            <w:i/>
                          </w:rPr>
                        </m:ctrlPr>
                      </m:sSubPr>
                      <m:e>
                        <m:r>
                          <w:rPr>
                            <w:rFonts w:ascii="Cambria Math" w:hAnsi="Cambria Math" w:cs="Cambria Math"/>
                          </w:rPr>
                          <m:t>LAI</m:t>
                        </m:r>
                      </m:e>
                      <m:sub>
                        <m:r>
                          <w:rPr>
                            <w:rFonts w:ascii="Cambria Math" w:hAnsi="Cambria Math" w:cs="Cambria Math"/>
                          </w:rPr>
                          <m:t>PM10</m:t>
                        </m:r>
                      </m:sub>
                    </m:sSub>
                  </m:den>
                </m:f>
                <m:r>
                  <w:rPr>
                    <w:rFonts w:ascii="Cambria Math" w:hAnsi="Cambria Math" w:cs="Cambria Math"/>
                  </w:rPr>
                  <m:t>,</m:t>
                </m:r>
              </m:oMath>
            </m:oMathPara>
          </w:p>
        </w:tc>
        <w:tc>
          <w:tcPr>
            <w:tcW w:w="246" w:type="pct"/>
            <w:vAlign w:val="center"/>
          </w:tcPr>
          <w:p w14:paraId="6E202333" w14:textId="607C3456" w:rsidR="00E05C4D" w:rsidRPr="009E46F1" w:rsidRDefault="00E05C4D" w:rsidP="00E05C4D">
            <w:pPr>
              <w:pStyle w:val="MDPI3aequationnumber"/>
              <w:spacing w:line="260" w:lineRule="atLeast"/>
            </w:pPr>
            <w:r>
              <w:t>(6</w:t>
            </w:r>
            <w:r w:rsidRPr="009E46F1">
              <w:t>)</w:t>
            </w:r>
          </w:p>
        </w:tc>
      </w:tr>
    </w:tbl>
    <w:p w14:paraId="473C8FF9" w14:textId="6067461F" w:rsidR="007C557A" w:rsidRDefault="00E05C4D" w:rsidP="00AA1824">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sidR="00AA1824">
        <w:rPr>
          <w:rFonts w:ascii="Times New Roman" w:eastAsia="Times New Roman" w:hAnsi="Times New Roman" w:cs="Times New Roman"/>
          <w:sz w:val="24"/>
          <w:szCs w:val="24"/>
        </w:rPr>
        <w:t xml:space="preserve">here C </w:t>
      </w:r>
      <w:r w:rsidR="00052C93">
        <w:rPr>
          <w:rFonts w:ascii="Times New Roman" w:eastAsia="Times New Roman" w:hAnsi="Times New Roman" w:cs="Times New Roman"/>
          <w:sz w:val="24"/>
          <w:szCs w:val="24"/>
        </w:rPr>
        <w:t xml:space="preserve">is the </w:t>
      </w:r>
      <w:r w:rsidR="0077191C">
        <w:rPr>
          <w:rFonts w:ascii="Times New Roman" w:eastAsia="Times New Roman" w:hAnsi="Times New Roman" w:cs="Times New Roman"/>
          <w:sz w:val="24"/>
          <w:szCs w:val="24"/>
        </w:rPr>
        <w:t>PM</w:t>
      </w:r>
      <w:r w:rsidR="0077191C" w:rsidRPr="0077191C">
        <w:rPr>
          <w:rFonts w:ascii="Times New Roman" w:eastAsia="Times New Roman" w:hAnsi="Times New Roman" w:cs="Times New Roman"/>
          <w:sz w:val="24"/>
          <w:szCs w:val="24"/>
          <w:vertAlign w:val="subscript"/>
        </w:rPr>
        <w:t>10</w:t>
      </w:r>
      <w:r w:rsidR="00AA1824" w:rsidRPr="00AA1824">
        <w:rPr>
          <w:rFonts w:ascii="Times New Roman" w:eastAsia="Times New Roman" w:hAnsi="Times New Roman" w:cs="Times New Roman"/>
          <w:sz w:val="24"/>
          <w:szCs w:val="24"/>
        </w:rPr>
        <w:t xml:space="preserve"> concentration</w:t>
      </w:r>
      <w:r w:rsidR="00AA1824">
        <w:rPr>
          <w:rFonts w:ascii="Times New Roman" w:eastAsia="Times New Roman" w:hAnsi="Times New Roman" w:cs="Times New Roman"/>
          <w:sz w:val="24"/>
          <w:szCs w:val="24"/>
        </w:rPr>
        <w:t xml:space="preserve"> (g m</w:t>
      </w:r>
      <w:r w:rsidR="00AA1824" w:rsidRPr="00AA1824">
        <w:rPr>
          <w:rFonts w:ascii="Times New Roman" w:eastAsia="Times New Roman" w:hAnsi="Times New Roman" w:cs="Times New Roman"/>
          <w:sz w:val="24"/>
          <w:szCs w:val="24"/>
          <w:vertAlign w:val="superscript"/>
        </w:rPr>
        <w:t>-3</w:t>
      </w:r>
      <w:r w:rsidR="00AA1824">
        <w:rPr>
          <w:rFonts w:ascii="Times New Roman" w:eastAsia="Times New Roman" w:hAnsi="Times New Roman" w:cs="Times New Roman"/>
          <w:sz w:val="24"/>
          <w:szCs w:val="24"/>
        </w:rPr>
        <w:t xml:space="preserve">), </w:t>
      </w:r>
      <w:proofErr w:type="spellStart"/>
      <w:r w:rsidR="00AA1824">
        <w:rPr>
          <w:rFonts w:ascii="Times New Roman" w:eastAsia="Times New Roman" w:hAnsi="Times New Roman" w:cs="Times New Roman"/>
          <w:sz w:val="24"/>
          <w:szCs w:val="24"/>
        </w:rPr>
        <w:t>V</w:t>
      </w:r>
      <w:r w:rsidR="00AA1824" w:rsidRPr="00AA1824">
        <w:rPr>
          <w:rFonts w:ascii="Times New Roman" w:eastAsia="Times New Roman" w:hAnsi="Times New Roman" w:cs="Times New Roman"/>
          <w:sz w:val="24"/>
          <w:szCs w:val="24"/>
          <w:vertAlign w:val="subscript"/>
        </w:rPr>
        <w:t>d</w:t>
      </w:r>
      <w:proofErr w:type="spellEnd"/>
      <w:r w:rsidR="00052C93">
        <w:rPr>
          <w:rFonts w:ascii="Times New Roman" w:eastAsia="Times New Roman" w:hAnsi="Times New Roman" w:cs="Times New Roman"/>
          <w:sz w:val="24"/>
          <w:szCs w:val="24"/>
          <w:vertAlign w:val="subscript"/>
        </w:rPr>
        <w:t xml:space="preserve"> </w:t>
      </w:r>
      <w:r w:rsidR="00052C93">
        <w:rPr>
          <w:rFonts w:ascii="Times New Roman" w:eastAsia="Times New Roman" w:hAnsi="Times New Roman" w:cs="Times New Roman"/>
          <w:sz w:val="24"/>
          <w:szCs w:val="24"/>
        </w:rPr>
        <w:t xml:space="preserve">the </w:t>
      </w:r>
      <w:r w:rsidR="00AA1824">
        <w:rPr>
          <w:rFonts w:ascii="Times New Roman" w:eastAsia="Times New Roman" w:hAnsi="Times New Roman" w:cs="Times New Roman"/>
          <w:sz w:val="24"/>
          <w:szCs w:val="24"/>
        </w:rPr>
        <w:t xml:space="preserve">velocity of deposition </w:t>
      </w:r>
      <w:r w:rsidR="00AA1824" w:rsidRPr="00AA1824">
        <w:rPr>
          <w:rFonts w:ascii="Times New Roman" w:eastAsia="Times New Roman" w:hAnsi="Times New Roman" w:cs="Times New Roman"/>
          <w:sz w:val="24"/>
          <w:szCs w:val="24"/>
        </w:rPr>
        <w:t>(m s</w:t>
      </w:r>
      <w:r w:rsidR="00AA1824" w:rsidRPr="00AA1824">
        <w:rPr>
          <w:rFonts w:ascii="Times New Roman" w:eastAsia="Times New Roman" w:hAnsi="Times New Roman" w:cs="Times New Roman"/>
          <w:sz w:val="24"/>
          <w:szCs w:val="24"/>
          <w:vertAlign w:val="superscript"/>
        </w:rPr>
        <w:t>-1</w:t>
      </w:r>
      <w:r w:rsidR="00AA1824" w:rsidRPr="00AA1824">
        <w:rPr>
          <w:rFonts w:ascii="Times New Roman" w:eastAsia="Times New Roman" w:hAnsi="Times New Roman" w:cs="Times New Roman"/>
          <w:sz w:val="24"/>
          <w:szCs w:val="24"/>
        </w:rPr>
        <w:t>)</w:t>
      </w:r>
      <w:r w:rsidR="00AA1824">
        <w:rPr>
          <w:rFonts w:ascii="Times New Roman" w:eastAsia="Times New Roman" w:hAnsi="Times New Roman" w:cs="Times New Roman"/>
          <w:sz w:val="24"/>
          <w:szCs w:val="24"/>
        </w:rPr>
        <w:t>, LAI</w:t>
      </w:r>
      <w:r w:rsidR="00AA1824" w:rsidRPr="00AA1824">
        <w:rPr>
          <w:rFonts w:ascii="Times New Roman" w:eastAsia="Times New Roman" w:hAnsi="Times New Roman" w:cs="Times New Roman"/>
          <w:sz w:val="24"/>
          <w:szCs w:val="24"/>
          <w:vertAlign w:val="subscript"/>
        </w:rPr>
        <w:t>PM10</w:t>
      </w:r>
      <w:r w:rsidR="00AA1824">
        <w:rPr>
          <w:rFonts w:ascii="Times New Roman" w:eastAsia="Times New Roman" w:hAnsi="Times New Roman" w:cs="Times New Roman"/>
          <w:sz w:val="24"/>
          <w:szCs w:val="24"/>
          <w:vertAlign w:val="subscript"/>
        </w:rPr>
        <w:t xml:space="preserve"> </w:t>
      </w:r>
      <w:r w:rsidR="00AA1824">
        <w:rPr>
          <w:rFonts w:ascii="Times New Roman" w:eastAsia="Times New Roman" w:hAnsi="Times New Roman" w:cs="Times New Roman"/>
          <w:sz w:val="24"/>
          <w:szCs w:val="24"/>
        </w:rPr>
        <w:t xml:space="preserve"> </w:t>
      </w:r>
      <w:r w:rsidR="00052C93">
        <w:rPr>
          <w:rFonts w:ascii="Times New Roman" w:eastAsia="Times New Roman" w:hAnsi="Times New Roman" w:cs="Times New Roman"/>
          <w:sz w:val="24"/>
          <w:szCs w:val="24"/>
        </w:rPr>
        <w:t xml:space="preserve">the </w:t>
      </w:r>
      <w:r w:rsidR="00AA1824">
        <w:rPr>
          <w:rFonts w:ascii="Times New Roman" w:eastAsia="Times New Roman" w:hAnsi="Times New Roman" w:cs="Times New Roman"/>
          <w:sz w:val="24"/>
          <w:szCs w:val="24"/>
        </w:rPr>
        <w:t>leaf area index for pollutant deposition (m</w:t>
      </w:r>
      <w:r w:rsidR="00AA1824" w:rsidRPr="00AA1824">
        <w:rPr>
          <w:rFonts w:ascii="Times New Roman" w:eastAsia="Times New Roman" w:hAnsi="Times New Roman" w:cs="Times New Roman"/>
          <w:sz w:val="24"/>
          <w:szCs w:val="24"/>
          <w:vertAlign w:val="superscript"/>
        </w:rPr>
        <w:t>2</w:t>
      </w:r>
      <w:r w:rsidR="00AA1824">
        <w:rPr>
          <w:rFonts w:ascii="Times New Roman" w:eastAsia="Times New Roman" w:hAnsi="Times New Roman" w:cs="Times New Roman"/>
          <w:sz w:val="24"/>
          <w:szCs w:val="24"/>
        </w:rPr>
        <w:t>m</w:t>
      </w:r>
      <w:r w:rsidR="00AA1824" w:rsidRPr="00AA1824">
        <w:rPr>
          <w:rFonts w:ascii="Times New Roman" w:eastAsia="Times New Roman" w:hAnsi="Times New Roman" w:cs="Times New Roman"/>
          <w:sz w:val="24"/>
          <w:szCs w:val="24"/>
          <w:vertAlign w:val="superscript"/>
        </w:rPr>
        <w:t>-2</w:t>
      </w:r>
      <w:r w:rsidR="00AA1824">
        <w:rPr>
          <w:rFonts w:ascii="Times New Roman" w:eastAsia="Times New Roman" w:hAnsi="Times New Roman" w:cs="Times New Roman"/>
          <w:sz w:val="24"/>
          <w:szCs w:val="24"/>
        </w:rPr>
        <w:t xml:space="preserve">) </w:t>
      </w:r>
      <w:r w:rsidR="00AA1824">
        <w:rPr>
          <w:rFonts w:ascii="Times New Roman" w:eastAsia="Times New Roman" w:hAnsi="Times New Roman" w:cs="Times New Roman"/>
          <w:sz w:val="24"/>
          <w:szCs w:val="24"/>
          <w:vertAlign w:val="superscript"/>
        </w:rPr>
        <w:t xml:space="preserve"> </w:t>
      </w:r>
      <w:r w:rsidR="00AA1824">
        <w:rPr>
          <w:rFonts w:ascii="Times New Roman" w:eastAsia="Times New Roman" w:hAnsi="Times New Roman" w:cs="Times New Roman"/>
          <w:sz w:val="24"/>
          <w:szCs w:val="24"/>
        </w:rPr>
        <w:t xml:space="preserve">and </w:t>
      </w:r>
      <w:r w:rsidR="00AA1824" w:rsidRPr="00AA1824">
        <w:rPr>
          <w:rFonts w:ascii="Times New Roman" w:eastAsia="Times New Roman" w:hAnsi="Times New Roman" w:cs="Times New Roman"/>
          <w:sz w:val="24"/>
          <w:szCs w:val="24"/>
        </w:rPr>
        <w:t>V</w:t>
      </w:r>
      <w:r w:rsidR="00AA1824" w:rsidRPr="00AA1824">
        <w:rPr>
          <w:rFonts w:ascii="Times New Roman" w:eastAsia="Times New Roman" w:hAnsi="Times New Roman" w:cs="Times New Roman"/>
          <w:sz w:val="24"/>
          <w:szCs w:val="24"/>
          <w:vertAlign w:val="subscript"/>
        </w:rPr>
        <w:t>dPM10max</w:t>
      </w:r>
      <w:r w:rsidR="00AA1824" w:rsidRPr="00AA1824">
        <w:rPr>
          <w:rFonts w:ascii="Times New Roman" w:eastAsia="Times New Roman" w:hAnsi="Times New Roman" w:cs="Times New Roman"/>
          <w:sz w:val="24"/>
          <w:szCs w:val="24"/>
        </w:rPr>
        <w:t>,</w:t>
      </w:r>
      <w:r w:rsidR="00AA1824">
        <w:rPr>
          <w:rFonts w:ascii="Times New Roman" w:eastAsia="Times New Roman" w:hAnsi="Times New Roman" w:cs="Times New Roman"/>
          <w:sz w:val="24"/>
          <w:szCs w:val="24"/>
          <w:vertAlign w:val="subscript"/>
        </w:rPr>
        <w:t xml:space="preserve"> </w:t>
      </w:r>
      <w:r w:rsidR="00AA1824" w:rsidRPr="00AA1824">
        <w:rPr>
          <w:rFonts w:ascii="Times New Roman" w:eastAsia="Times New Roman" w:hAnsi="Times New Roman" w:cs="Times New Roman"/>
          <w:sz w:val="24"/>
          <w:szCs w:val="24"/>
        </w:rPr>
        <w:t>V</w:t>
      </w:r>
      <w:r w:rsidR="00AA1824" w:rsidRPr="00AA1824">
        <w:rPr>
          <w:rFonts w:ascii="Times New Roman" w:eastAsia="Times New Roman" w:hAnsi="Times New Roman" w:cs="Times New Roman"/>
          <w:sz w:val="24"/>
          <w:szCs w:val="24"/>
          <w:vertAlign w:val="subscript"/>
        </w:rPr>
        <w:t>dPM10</w:t>
      </w:r>
      <w:r w:rsidR="00AA1824">
        <w:rPr>
          <w:rFonts w:ascii="Times New Roman" w:eastAsia="Times New Roman" w:hAnsi="Times New Roman" w:cs="Times New Roman"/>
          <w:sz w:val="24"/>
          <w:szCs w:val="24"/>
          <w:vertAlign w:val="subscript"/>
        </w:rPr>
        <w:t>avg</w:t>
      </w:r>
      <w:r w:rsidR="00AA1824" w:rsidRPr="00AA1824">
        <w:rPr>
          <w:rFonts w:ascii="Times New Roman" w:eastAsia="Times New Roman" w:hAnsi="Times New Roman" w:cs="Times New Roman"/>
          <w:sz w:val="24"/>
          <w:szCs w:val="24"/>
        </w:rPr>
        <w:t>,</w:t>
      </w:r>
      <w:r w:rsidR="00AA1824">
        <w:rPr>
          <w:rFonts w:ascii="Times New Roman" w:eastAsia="Times New Roman" w:hAnsi="Times New Roman" w:cs="Times New Roman"/>
          <w:sz w:val="24"/>
          <w:szCs w:val="24"/>
          <w:vertAlign w:val="subscript"/>
        </w:rPr>
        <w:t xml:space="preserve"> </w:t>
      </w:r>
      <w:r w:rsidR="00AA1824" w:rsidRPr="00AA1824">
        <w:rPr>
          <w:rFonts w:ascii="Times New Roman" w:eastAsia="Times New Roman" w:hAnsi="Times New Roman" w:cs="Times New Roman"/>
          <w:sz w:val="24"/>
          <w:szCs w:val="24"/>
        </w:rPr>
        <w:t>V</w:t>
      </w:r>
      <w:r w:rsidR="00AA1824" w:rsidRPr="00AA1824">
        <w:rPr>
          <w:rFonts w:ascii="Times New Roman" w:eastAsia="Times New Roman" w:hAnsi="Times New Roman" w:cs="Times New Roman"/>
          <w:sz w:val="24"/>
          <w:szCs w:val="24"/>
          <w:vertAlign w:val="subscript"/>
        </w:rPr>
        <w:t>dPM10m</w:t>
      </w:r>
      <w:r w:rsidR="00AA1824">
        <w:rPr>
          <w:rFonts w:ascii="Times New Roman" w:eastAsia="Times New Roman" w:hAnsi="Times New Roman" w:cs="Times New Roman"/>
          <w:sz w:val="24"/>
          <w:szCs w:val="24"/>
          <w:vertAlign w:val="subscript"/>
        </w:rPr>
        <w:t xml:space="preserve">in </w:t>
      </w:r>
      <w:r w:rsidR="00AA1824">
        <w:rPr>
          <w:rFonts w:ascii="Times New Roman" w:eastAsia="Times New Roman" w:hAnsi="Times New Roman" w:cs="Times New Roman"/>
          <w:sz w:val="24"/>
          <w:szCs w:val="24"/>
        </w:rPr>
        <w:t xml:space="preserve"> – maximum, average and minimum deposition velocity for PM</w:t>
      </w:r>
      <w:r w:rsidR="00AA1824" w:rsidRPr="00AA1824">
        <w:rPr>
          <w:rFonts w:ascii="Times New Roman" w:eastAsia="Times New Roman" w:hAnsi="Times New Roman" w:cs="Times New Roman"/>
          <w:sz w:val="24"/>
          <w:szCs w:val="24"/>
          <w:vertAlign w:val="subscript"/>
        </w:rPr>
        <w:t>10</w:t>
      </w:r>
      <w:r w:rsidR="00AA1824">
        <w:rPr>
          <w:rFonts w:ascii="Times New Roman" w:eastAsia="Times New Roman" w:hAnsi="Times New Roman" w:cs="Times New Roman"/>
          <w:sz w:val="24"/>
          <w:szCs w:val="24"/>
          <w:vertAlign w:val="subscript"/>
        </w:rPr>
        <w:t xml:space="preserve"> </w:t>
      </w:r>
      <w:r w:rsidR="00AA1824">
        <w:rPr>
          <w:rFonts w:ascii="Times New Roman" w:eastAsia="Times New Roman" w:hAnsi="Times New Roman" w:cs="Times New Roman"/>
          <w:sz w:val="24"/>
          <w:szCs w:val="24"/>
        </w:rPr>
        <w:t xml:space="preserve">– </w:t>
      </w:r>
      <w:r w:rsidR="00AA1824" w:rsidRPr="00AA1824">
        <w:rPr>
          <w:rFonts w:ascii="Times New Roman" w:eastAsia="Times New Roman" w:hAnsi="Times New Roman" w:cs="Times New Roman"/>
          <w:sz w:val="24"/>
          <w:szCs w:val="24"/>
        </w:rPr>
        <w:t>0.0064 ms</w:t>
      </w:r>
      <w:r w:rsidR="00AA1824" w:rsidRPr="00AA1824">
        <w:rPr>
          <w:rFonts w:ascii="Times New Roman" w:eastAsia="Times New Roman" w:hAnsi="Times New Roman" w:cs="Times New Roman"/>
          <w:sz w:val="24"/>
          <w:szCs w:val="24"/>
          <w:vertAlign w:val="superscript"/>
        </w:rPr>
        <w:t>-1</w:t>
      </w:r>
      <w:r w:rsidR="00AA1824">
        <w:rPr>
          <w:rFonts w:ascii="Times New Roman" w:eastAsia="Times New Roman" w:hAnsi="Times New Roman" w:cs="Times New Roman"/>
          <w:sz w:val="24"/>
          <w:szCs w:val="24"/>
        </w:rPr>
        <w:t xml:space="preserve">, </w:t>
      </w:r>
      <w:r w:rsidR="00AA1824" w:rsidRPr="00AA1824">
        <w:rPr>
          <w:rFonts w:ascii="Times New Roman" w:eastAsia="Times New Roman" w:hAnsi="Times New Roman" w:cs="Times New Roman"/>
          <w:sz w:val="24"/>
          <w:szCs w:val="24"/>
        </w:rPr>
        <w:t>0.0025 ms</w:t>
      </w:r>
      <w:r w:rsidR="00AA1824" w:rsidRPr="00AA1824">
        <w:rPr>
          <w:rFonts w:ascii="Times New Roman" w:eastAsia="Times New Roman" w:hAnsi="Times New Roman" w:cs="Times New Roman"/>
          <w:sz w:val="24"/>
          <w:szCs w:val="24"/>
          <w:vertAlign w:val="superscript"/>
        </w:rPr>
        <w:t>-1</w:t>
      </w:r>
      <w:r w:rsidR="00AA1824">
        <w:rPr>
          <w:rFonts w:ascii="Times New Roman" w:eastAsia="Times New Roman" w:hAnsi="Times New Roman" w:cs="Times New Roman"/>
          <w:sz w:val="24"/>
          <w:szCs w:val="24"/>
        </w:rPr>
        <w:t>,</w:t>
      </w:r>
      <w:r w:rsidR="00AA1824" w:rsidRPr="00AA1824">
        <w:rPr>
          <w:rFonts w:ascii="Times New Roman" w:eastAsia="Times New Roman" w:hAnsi="Times New Roman" w:cs="Times New Roman"/>
          <w:sz w:val="24"/>
          <w:szCs w:val="24"/>
        </w:rPr>
        <w:t xml:space="preserve"> 0.01 ms</w:t>
      </w:r>
      <w:r w:rsidR="00AA1824" w:rsidRPr="00AA1824">
        <w:rPr>
          <w:rFonts w:ascii="Times New Roman" w:eastAsia="Times New Roman" w:hAnsi="Times New Roman" w:cs="Times New Roman"/>
          <w:sz w:val="24"/>
          <w:szCs w:val="24"/>
          <w:vertAlign w:val="superscript"/>
        </w:rPr>
        <w:t>-1</w:t>
      </w:r>
      <w:r w:rsidR="00AA1824">
        <w:rPr>
          <w:rFonts w:ascii="Times New Roman" w:eastAsia="Times New Roman" w:hAnsi="Times New Roman" w:cs="Times New Roman"/>
          <w:sz w:val="24"/>
          <w:szCs w:val="24"/>
        </w:rPr>
        <w:t>,</w:t>
      </w:r>
      <w:r w:rsidR="00FE4A5B" w:rsidRPr="00FE4A5B">
        <w:t xml:space="preserve"> </w:t>
      </w:r>
      <w:r w:rsidR="00AA1824">
        <w:rPr>
          <w:rFonts w:ascii="Times New Roman" w:eastAsia="Times New Roman" w:hAnsi="Times New Roman" w:cs="Times New Roman"/>
          <w:sz w:val="24"/>
          <w:szCs w:val="24"/>
        </w:rPr>
        <w:t>respectively.</w:t>
      </w:r>
      <w:r w:rsidR="0077191C">
        <w:rPr>
          <w:rFonts w:ascii="Times New Roman" w:eastAsia="Times New Roman" w:hAnsi="Times New Roman" w:cs="Times New Roman"/>
          <w:sz w:val="24"/>
          <w:szCs w:val="24"/>
        </w:rPr>
        <w:t xml:space="preserve"> </w:t>
      </w:r>
      <w:r w:rsidR="00772E77">
        <w:rPr>
          <w:rFonts w:ascii="Times New Roman" w:eastAsia="Times New Roman" w:hAnsi="Times New Roman" w:cs="Times New Roman"/>
          <w:sz w:val="24"/>
          <w:szCs w:val="24"/>
        </w:rPr>
        <w:t xml:space="preserve">Values were multiply by canopy area to show adsorption per individual tree. </w:t>
      </w:r>
      <w:r w:rsidR="0077191C">
        <w:rPr>
          <w:rFonts w:ascii="Times New Roman" w:eastAsia="Times New Roman" w:hAnsi="Times New Roman" w:cs="Times New Roman"/>
          <w:sz w:val="24"/>
          <w:szCs w:val="24"/>
        </w:rPr>
        <w:t>Pollutant concentration was obtained from</w:t>
      </w:r>
      <w:r w:rsidR="00FE4A5B">
        <w:rPr>
          <w:rFonts w:ascii="Times New Roman" w:eastAsia="Times New Roman" w:hAnsi="Times New Roman" w:cs="Times New Roman"/>
          <w:sz w:val="24"/>
          <w:szCs w:val="24"/>
        </w:rPr>
        <w:t xml:space="preserve"> nearby open </w:t>
      </w:r>
      <w:r w:rsidR="00FE4A5B" w:rsidRPr="00A8735B">
        <w:rPr>
          <w:rFonts w:ascii="Times New Roman" w:eastAsia="Times New Roman" w:hAnsi="Times New Roman" w:cs="Times New Roman"/>
          <w:sz w:val="24"/>
          <w:szCs w:val="24"/>
        </w:rPr>
        <w:t xml:space="preserve">access pm10 sensors </w:t>
      </w:r>
      <w:r w:rsidR="00022855">
        <w:rPr>
          <w:rFonts w:ascii="Times New Roman" w:eastAsia="Times New Roman" w:hAnsi="Times New Roman" w:cs="Times New Roman"/>
          <w:sz w:val="24"/>
          <w:szCs w:val="24"/>
        </w:rPr>
        <w:t xml:space="preserve">via </w:t>
      </w:r>
      <w:proofErr w:type="spellStart"/>
      <w:r w:rsidR="0039589E">
        <w:rPr>
          <w:rFonts w:ascii="Times New Roman" w:eastAsia="Times New Roman" w:hAnsi="Times New Roman" w:cs="Times New Roman"/>
          <w:sz w:val="24"/>
          <w:szCs w:val="24"/>
        </w:rPr>
        <w:t>s</w:t>
      </w:r>
      <w:r w:rsidR="003247C0" w:rsidRPr="00022855">
        <w:rPr>
          <w:rFonts w:ascii="Times New Roman" w:eastAsia="Times New Roman" w:hAnsi="Times New Roman" w:cs="Times New Roman"/>
          <w:sz w:val="24"/>
          <w:szCs w:val="24"/>
        </w:rPr>
        <w:t>ensor</w:t>
      </w:r>
      <w:r w:rsidR="00022855" w:rsidRPr="00022855">
        <w:rPr>
          <w:rFonts w:ascii="Times New Roman" w:eastAsia="Times New Roman" w:hAnsi="Times New Roman" w:cs="Times New Roman"/>
          <w:sz w:val="24"/>
          <w:szCs w:val="24"/>
        </w:rPr>
        <w:t>.</w:t>
      </w:r>
      <w:r w:rsidR="003247C0">
        <w:rPr>
          <w:rFonts w:ascii="Times New Roman" w:eastAsia="Times New Roman" w:hAnsi="Times New Roman" w:cs="Times New Roman"/>
          <w:sz w:val="24"/>
          <w:szCs w:val="24"/>
        </w:rPr>
        <w:t>c</w:t>
      </w:r>
      <w:r w:rsidR="003247C0" w:rsidRPr="00022855">
        <w:rPr>
          <w:rFonts w:ascii="Times New Roman" w:eastAsia="Times New Roman" w:hAnsi="Times New Roman" w:cs="Times New Roman"/>
          <w:sz w:val="24"/>
          <w:szCs w:val="24"/>
        </w:rPr>
        <w:t>ommunity</w:t>
      </w:r>
      <w:proofErr w:type="spellEnd"/>
      <w:r w:rsidR="003247C0">
        <w:rPr>
          <w:rFonts w:ascii="Times New Roman" w:eastAsia="Times New Roman" w:hAnsi="Times New Roman" w:cs="Times New Roman"/>
          <w:sz w:val="24"/>
          <w:szCs w:val="24"/>
        </w:rPr>
        <w:t xml:space="preserve"> </w:t>
      </w:r>
      <w:r w:rsidR="00022855">
        <w:rPr>
          <w:rFonts w:ascii="Times New Roman" w:eastAsia="Times New Roman" w:hAnsi="Times New Roman" w:cs="Times New Roman"/>
          <w:sz w:val="24"/>
          <w:szCs w:val="24"/>
        </w:rPr>
        <w:t>web portal</w:t>
      </w:r>
      <w:r w:rsidR="0039589E">
        <w:rPr>
          <w:rFonts w:ascii="Times New Roman" w:eastAsia="Times New Roman" w:hAnsi="Times New Roman" w:cs="Times New Roman"/>
          <w:sz w:val="24"/>
          <w:szCs w:val="24"/>
        </w:rPr>
        <w:t xml:space="preserve"> </w:t>
      </w:r>
      <w:r w:rsidR="0041554D">
        <w:rPr>
          <w:rFonts w:ascii="Times New Roman" w:eastAsia="Times New Roman" w:hAnsi="Times New Roman" w:cs="Times New Roman"/>
          <w:sz w:val="24"/>
          <w:szCs w:val="24"/>
        </w:rPr>
        <w:t xml:space="preserve">in Moscow </w:t>
      </w:r>
      <w:r w:rsidR="0039589E">
        <w:rPr>
          <w:rFonts w:ascii="Times New Roman" w:eastAsia="Times New Roman" w:hAnsi="Times New Roman" w:cs="Times New Roman"/>
          <w:sz w:val="24"/>
          <w:szCs w:val="24"/>
        </w:rPr>
        <w:t>(</w:t>
      </w:r>
      <w:hyperlink r:id="rId17" w:history="1">
        <w:r w:rsidR="0039589E" w:rsidRPr="00265FF9">
          <w:rPr>
            <w:rStyle w:val="a4"/>
            <w:rFonts w:ascii="Times New Roman" w:eastAsia="Times New Roman" w:hAnsi="Times New Roman" w:cs="Times New Roman"/>
            <w:sz w:val="24"/>
            <w:szCs w:val="24"/>
          </w:rPr>
          <w:t>https://sensor.community/en/</w:t>
        </w:r>
      </w:hyperlink>
      <w:r w:rsidR="0039589E">
        <w:rPr>
          <w:rFonts w:ascii="Times New Roman" w:eastAsia="Times New Roman" w:hAnsi="Times New Roman" w:cs="Times New Roman"/>
          <w:sz w:val="24"/>
          <w:szCs w:val="24"/>
        </w:rPr>
        <w:t>)</w:t>
      </w:r>
      <w:r w:rsidR="00022855">
        <w:rPr>
          <w:rFonts w:ascii="Times New Roman" w:eastAsia="Times New Roman" w:hAnsi="Times New Roman" w:cs="Times New Roman"/>
          <w:sz w:val="24"/>
          <w:szCs w:val="24"/>
        </w:rPr>
        <w:t>.</w:t>
      </w:r>
    </w:p>
    <w:p w14:paraId="6B40E3DD" w14:textId="77777777" w:rsidR="00DF007F" w:rsidRDefault="00DF007F" w:rsidP="005F7742">
      <w:pPr>
        <w:spacing w:after="0"/>
        <w:rPr>
          <w:rFonts w:ascii="Times New Roman" w:eastAsia="Times New Roman" w:hAnsi="Times New Roman" w:cs="Times New Roman"/>
          <w:sz w:val="24"/>
          <w:szCs w:val="24"/>
        </w:rPr>
      </w:pPr>
      <w:bookmarkStart w:id="26" w:name="_heading=h.gjdgxs" w:colFirst="0" w:colLast="0"/>
      <w:bookmarkEnd w:id="26"/>
    </w:p>
    <w:p w14:paraId="605BADED" w14:textId="77777777" w:rsidR="005F7742" w:rsidRPr="003723ED" w:rsidRDefault="005F7742" w:rsidP="005F7742">
      <w:pPr>
        <w:spacing w:after="0"/>
        <w:rPr>
          <w:rFonts w:ascii="Times New Roman" w:eastAsia="Times New Roman" w:hAnsi="Times New Roman" w:cs="Times New Roman"/>
          <w:sz w:val="24"/>
          <w:szCs w:val="24"/>
        </w:rPr>
      </w:pPr>
      <w:r w:rsidRPr="003723ED">
        <w:rPr>
          <w:rFonts w:ascii="Times New Roman" w:eastAsia="Times New Roman" w:hAnsi="Times New Roman" w:cs="Times New Roman"/>
          <w:sz w:val="24"/>
          <w:szCs w:val="24"/>
        </w:rPr>
        <w:t>2.3. Data processing.</w:t>
      </w:r>
    </w:p>
    <w:p w14:paraId="7024A186" w14:textId="748663E8" w:rsidR="006B5389" w:rsidRPr="008F5D16" w:rsidRDefault="006B5389" w:rsidP="007C0EB3">
      <w:pPr>
        <w:spacing w:after="0"/>
        <w:ind w:firstLine="708"/>
        <w:jc w:val="both"/>
        <w:rPr>
          <w:rFonts w:ascii="Times New Roman" w:eastAsia="Times New Roman" w:hAnsi="Times New Roman" w:cs="Times New Roman"/>
          <w:sz w:val="24"/>
          <w:szCs w:val="24"/>
        </w:rPr>
      </w:pPr>
      <w:r w:rsidRPr="003723ED">
        <w:rPr>
          <w:rFonts w:ascii="Times New Roman" w:eastAsia="Times New Roman" w:hAnsi="Times New Roman" w:cs="Times New Roman"/>
          <w:sz w:val="24"/>
          <w:szCs w:val="24"/>
        </w:rPr>
        <w:t xml:space="preserve">Data collection with TreeTalker+ devices is organized according to </w:t>
      </w:r>
      <w:r w:rsidR="00052C93">
        <w:rPr>
          <w:rFonts w:ascii="Times New Roman" w:eastAsia="Times New Roman" w:hAnsi="Times New Roman" w:cs="Times New Roman"/>
          <w:sz w:val="24"/>
          <w:szCs w:val="24"/>
        </w:rPr>
        <w:t>the following</w:t>
      </w:r>
      <w:r w:rsidR="00052C93" w:rsidRPr="003723ED">
        <w:rPr>
          <w:rFonts w:ascii="Times New Roman" w:eastAsia="Times New Roman" w:hAnsi="Times New Roman" w:cs="Times New Roman"/>
          <w:sz w:val="24"/>
          <w:szCs w:val="24"/>
        </w:rPr>
        <w:t xml:space="preserve"> </w:t>
      </w:r>
      <w:r w:rsidRPr="003723ED">
        <w:rPr>
          <w:rFonts w:ascii="Times New Roman" w:eastAsia="Times New Roman" w:hAnsi="Times New Roman" w:cs="Times New Roman"/>
          <w:sz w:val="24"/>
          <w:szCs w:val="24"/>
        </w:rPr>
        <w:t>scheme. All types of devices</w:t>
      </w:r>
      <w:r w:rsidR="00052C93">
        <w:rPr>
          <w:rFonts w:ascii="Times New Roman" w:eastAsia="Times New Roman" w:hAnsi="Times New Roman" w:cs="Times New Roman"/>
          <w:sz w:val="24"/>
          <w:szCs w:val="24"/>
        </w:rPr>
        <w:t xml:space="preserve"> </w:t>
      </w:r>
      <w:r w:rsidRPr="003723ED">
        <w:rPr>
          <w:rFonts w:ascii="Times New Roman" w:eastAsia="Times New Roman" w:hAnsi="Times New Roman" w:cs="Times New Roman"/>
          <w:sz w:val="24"/>
          <w:szCs w:val="24"/>
        </w:rPr>
        <w:t>(TT+ and TT</w:t>
      </w:r>
      <w:r w:rsidR="00A02D49">
        <w:rPr>
          <w:rFonts w:ascii="Times New Roman" w:eastAsia="Times New Roman" w:hAnsi="Times New Roman" w:cs="Times New Roman"/>
          <w:sz w:val="24"/>
          <w:szCs w:val="24"/>
        </w:rPr>
        <w:t>-</w:t>
      </w:r>
      <w:r w:rsidRPr="003723ED">
        <w:rPr>
          <w:rFonts w:ascii="Times New Roman" w:eastAsia="Times New Roman" w:hAnsi="Times New Roman" w:cs="Times New Roman"/>
          <w:sz w:val="24"/>
          <w:szCs w:val="24"/>
        </w:rPr>
        <w:t xml:space="preserve">R) made measurement every 90 minutes, stored data in internal memory, </w:t>
      </w:r>
      <w:r w:rsidR="00766E94" w:rsidRPr="003723ED">
        <w:rPr>
          <w:rFonts w:ascii="Times New Roman" w:eastAsia="Times New Roman" w:hAnsi="Times New Roman" w:cs="Times New Roman"/>
          <w:sz w:val="24"/>
          <w:szCs w:val="24"/>
        </w:rPr>
        <w:t>and then</w:t>
      </w:r>
      <w:r w:rsidRPr="003723ED">
        <w:rPr>
          <w:rFonts w:ascii="Times New Roman" w:eastAsia="Times New Roman" w:hAnsi="Times New Roman" w:cs="Times New Roman"/>
          <w:sz w:val="24"/>
          <w:szCs w:val="24"/>
        </w:rPr>
        <w:t xml:space="preserve"> according to predefined time window </w:t>
      </w:r>
      <w:r w:rsidR="006613D5" w:rsidRPr="003723ED">
        <w:rPr>
          <w:rFonts w:ascii="Times New Roman" w:eastAsia="Times New Roman" w:hAnsi="Times New Roman" w:cs="Times New Roman"/>
          <w:sz w:val="24"/>
          <w:szCs w:val="24"/>
        </w:rPr>
        <w:t xml:space="preserve">transmitted data to </w:t>
      </w:r>
      <w:ins w:id="27" w:author="riccardo valentini" w:date="2020-05-11T10:18:00Z">
        <w:r w:rsidR="00426FD2">
          <w:rPr>
            <w:rFonts w:ascii="Times New Roman" w:eastAsia="Times New Roman" w:hAnsi="Times New Roman" w:cs="Times New Roman"/>
            <w:sz w:val="24"/>
            <w:szCs w:val="24"/>
          </w:rPr>
          <w:t>the gateway (</w:t>
        </w:r>
      </w:ins>
      <w:r w:rsidR="006613D5" w:rsidRPr="003723ED">
        <w:rPr>
          <w:rFonts w:ascii="Times New Roman" w:eastAsia="Times New Roman" w:hAnsi="Times New Roman" w:cs="Times New Roman"/>
          <w:sz w:val="24"/>
          <w:szCs w:val="24"/>
        </w:rPr>
        <w:t>TT-cloud</w:t>
      </w:r>
      <w:ins w:id="28" w:author="riccardo valentini" w:date="2020-05-11T10:18:00Z">
        <w:r w:rsidR="00426FD2">
          <w:rPr>
            <w:rFonts w:ascii="Times New Roman" w:eastAsia="Times New Roman" w:hAnsi="Times New Roman" w:cs="Times New Roman"/>
            <w:sz w:val="24"/>
            <w:szCs w:val="24"/>
          </w:rPr>
          <w:t>)</w:t>
        </w:r>
      </w:ins>
      <w:del w:id="29" w:author="riccardo valentini" w:date="2020-05-11T10:18:00Z">
        <w:r w:rsidR="006613D5" w:rsidRPr="003723ED" w:rsidDel="00426FD2">
          <w:rPr>
            <w:rFonts w:ascii="Times New Roman" w:eastAsia="Times New Roman" w:hAnsi="Times New Roman" w:cs="Times New Roman"/>
            <w:sz w:val="24"/>
            <w:szCs w:val="24"/>
          </w:rPr>
          <w:delText xml:space="preserve"> </w:delText>
        </w:r>
      </w:del>
      <w:r w:rsidR="006613D5" w:rsidRPr="003723ED">
        <w:rPr>
          <w:rFonts w:ascii="Times New Roman" w:eastAsia="Times New Roman" w:hAnsi="Times New Roman" w:cs="Times New Roman"/>
          <w:sz w:val="24"/>
          <w:szCs w:val="24"/>
        </w:rPr>
        <w:t>device via Low Power Wide Area Network (LoR</w:t>
      </w:r>
      <w:r w:rsidR="0041554D">
        <w:rPr>
          <w:rFonts w:ascii="Times New Roman" w:eastAsia="Times New Roman" w:hAnsi="Times New Roman" w:cs="Times New Roman"/>
          <w:sz w:val="24"/>
          <w:szCs w:val="24"/>
        </w:rPr>
        <w:t>a</w:t>
      </w:r>
      <w:r w:rsidR="006613D5" w:rsidRPr="003723ED">
        <w:rPr>
          <w:rFonts w:ascii="Times New Roman" w:eastAsia="Times New Roman" w:hAnsi="Times New Roman" w:cs="Times New Roman"/>
          <w:sz w:val="24"/>
          <w:szCs w:val="24"/>
        </w:rPr>
        <w:t>)</w:t>
      </w:r>
      <w:r w:rsidRPr="003723ED">
        <w:rPr>
          <w:rFonts w:ascii="Times New Roman" w:eastAsia="Times New Roman" w:hAnsi="Times New Roman" w:cs="Times New Roman"/>
          <w:sz w:val="24"/>
          <w:szCs w:val="24"/>
        </w:rPr>
        <w:t xml:space="preserve"> </w:t>
      </w:r>
      <w:r w:rsidR="006613D5" w:rsidRPr="003723ED">
        <w:rPr>
          <w:rFonts w:ascii="Times New Roman" w:eastAsia="Times New Roman" w:hAnsi="Times New Roman" w:cs="Times New Roman"/>
          <w:sz w:val="24"/>
          <w:szCs w:val="24"/>
        </w:rPr>
        <w:t xml:space="preserve">wireless networking protocol. TT-cloud device is a gateway, which purpose is to collect data from all TT devices on site, store it and then transmit it to online database via </w:t>
      </w:r>
      <w:proofErr w:type="spellStart"/>
      <w:r w:rsidR="006613D5" w:rsidRPr="003723ED">
        <w:rPr>
          <w:rFonts w:ascii="Times New Roman" w:eastAsia="Times New Roman" w:hAnsi="Times New Roman" w:cs="Times New Roman"/>
          <w:sz w:val="24"/>
          <w:szCs w:val="24"/>
        </w:rPr>
        <w:t>WiFi</w:t>
      </w:r>
      <w:proofErr w:type="spellEnd"/>
      <w:r w:rsidR="006613D5" w:rsidRPr="003723ED">
        <w:rPr>
          <w:rFonts w:ascii="Times New Roman" w:eastAsia="Times New Roman" w:hAnsi="Times New Roman" w:cs="Times New Roman"/>
          <w:sz w:val="24"/>
          <w:szCs w:val="24"/>
        </w:rPr>
        <w:t xml:space="preserve"> or wireless mobile networks.</w:t>
      </w:r>
    </w:p>
    <w:p w14:paraId="57353311" w14:textId="51E488D3" w:rsidR="00FE4A5B" w:rsidRPr="003723ED" w:rsidRDefault="00FE4A5B" w:rsidP="003247C0">
      <w:pPr>
        <w:spacing w:after="0"/>
        <w:ind w:firstLine="708"/>
        <w:jc w:val="both"/>
        <w:rPr>
          <w:rFonts w:ascii="Times New Roman" w:eastAsia="Times New Roman" w:hAnsi="Times New Roman" w:cs="Times New Roman"/>
          <w:sz w:val="24"/>
          <w:szCs w:val="24"/>
        </w:rPr>
      </w:pPr>
      <w:r w:rsidRPr="003723ED">
        <w:rPr>
          <w:rFonts w:ascii="Times New Roman" w:eastAsia="Times New Roman" w:hAnsi="Times New Roman" w:cs="Times New Roman"/>
          <w:sz w:val="24"/>
          <w:szCs w:val="24"/>
        </w:rPr>
        <w:t xml:space="preserve">All </w:t>
      </w:r>
      <w:r w:rsidR="006B5389" w:rsidRPr="003723ED">
        <w:rPr>
          <w:rFonts w:ascii="Times New Roman" w:eastAsia="Times New Roman" w:hAnsi="Times New Roman" w:cs="Times New Roman"/>
          <w:sz w:val="24"/>
          <w:szCs w:val="24"/>
        </w:rPr>
        <w:t>remote data w</w:t>
      </w:r>
      <w:ins w:id="30" w:author="riccardo valentini" w:date="2020-05-11T10:19:00Z">
        <w:r w:rsidR="00426FD2">
          <w:rPr>
            <w:rFonts w:ascii="Times New Roman" w:eastAsia="Times New Roman" w:hAnsi="Times New Roman" w:cs="Times New Roman"/>
            <w:sz w:val="24"/>
            <w:szCs w:val="24"/>
          </w:rPr>
          <w:t>ere</w:t>
        </w:r>
      </w:ins>
      <w:del w:id="31" w:author="riccardo valentini" w:date="2020-05-11T10:19:00Z">
        <w:r w:rsidR="006B5389" w:rsidRPr="003723ED" w:rsidDel="00426FD2">
          <w:rPr>
            <w:rFonts w:ascii="Times New Roman" w:eastAsia="Times New Roman" w:hAnsi="Times New Roman" w:cs="Times New Roman"/>
            <w:sz w:val="24"/>
            <w:szCs w:val="24"/>
          </w:rPr>
          <w:delText>as</w:delText>
        </w:r>
      </w:del>
      <w:r w:rsidR="006B5389" w:rsidRPr="003723ED">
        <w:rPr>
          <w:rFonts w:ascii="Times New Roman" w:eastAsia="Times New Roman" w:hAnsi="Times New Roman" w:cs="Times New Roman"/>
          <w:sz w:val="24"/>
          <w:szCs w:val="24"/>
        </w:rPr>
        <w:t xml:space="preserve"> </w:t>
      </w:r>
      <w:r w:rsidRPr="003723ED">
        <w:rPr>
          <w:rFonts w:ascii="Times New Roman" w:eastAsia="Times New Roman" w:hAnsi="Times New Roman" w:cs="Times New Roman"/>
          <w:sz w:val="24"/>
          <w:szCs w:val="24"/>
        </w:rPr>
        <w:t>collected and processed</w:t>
      </w:r>
      <w:r w:rsidR="006B5389" w:rsidRPr="003723ED">
        <w:rPr>
          <w:rFonts w:ascii="Times New Roman" w:eastAsia="Times New Roman" w:hAnsi="Times New Roman" w:cs="Times New Roman"/>
          <w:sz w:val="24"/>
          <w:szCs w:val="24"/>
        </w:rPr>
        <w:t xml:space="preserve"> with R computing language </w:t>
      </w:r>
      <w:r w:rsidR="0039589E">
        <w:rPr>
          <w:rFonts w:ascii="Times New Roman" w:eastAsia="Times New Roman" w:hAnsi="Times New Roman" w:cs="Times New Roman"/>
          <w:sz w:val="24"/>
          <w:szCs w:val="24"/>
        </w:rPr>
        <w:fldChar w:fldCharType="begin"/>
      </w:r>
      <w:r w:rsidR="00CF1243">
        <w:rPr>
          <w:rFonts w:ascii="Times New Roman" w:eastAsia="Times New Roman" w:hAnsi="Times New Roman" w:cs="Times New Roman"/>
          <w:sz w:val="24"/>
          <w:szCs w:val="24"/>
        </w:rPr>
        <w:instrText xml:space="preserve"> ADDIN ZOTERO_ITEM CSL_CITATION {"citationID":"dVoAdZ4Z","properties":{"formattedCitation":"(R Core Team, 2014)","plainCitation":"(R Core Team, 2014)","noteIndex":0},"citationItems":[{"id":156,"uris":["http://zotero.org/users/3524663/items/JRLIYPCX"],"uri":["http://zotero.org/users/3524663/items/JRLIYPCX"],"itemData":{"id":156,"type":"book","event-place":"Vienna, Austria","publisher":"R Foundation for Statistical Computing","publisher-place":"Vienna, Austria","title":"R: A language and environment for statistical computing.","URL":"http://www.R-project.org/","author":[{"family":"R Core Team","given":""}],"issued":{"date-parts":[["2014"]]}}}],"schema":"https://github.com/citation-style-language/schema/raw/master/csl-citation.json"} </w:instrText>
      </w:r>
      <w:r w:rsidR="0039589E">
        <w:rPr>
          <w:rFonts w:ascii="Times New Roman" w:eastAsia="Times New Roman" w:hAnsi="Times New Roman" w:cs="Times New Roman"/>
          <w:sz w:val="24"/>
          <w:szCs w:val="24"/>
        </w:rPr>
        <w:fldChar w:fldCharType="separate"/>
      </w:r>
      <w:r w:rsidR="00CF1243" w:rsidRPr="00CF1243">
        <w:rPr>
          <w:rFonts w:ascii="Times New Roman" w:hAnsi="Times New Roman" w:cs="Times New Roman"/>
          <w:sz w:val="24"/>
        </w:rPr>
        <w:t>(R Core Team, 20</w:t>
      </w:r>
      <w:ins w:id="32" w:author="Алексей Ярославцев" w:date="2020-05-11T14:16:00Z">
        <w:r w:rsidR="001C24E9">
          <w:rPr>
            <w:rFonts w:ascii="Times New Roman" w:hAnsi="Times New Roman" w:cs="Times New Roman"/>
            <w:sz w:val="24"/>
          </w:rPr>
          <w:t>20</w:t>
        </w:r>
      </w:ins>
      <w:del w:id="33" w:author="Алексей Ярославцев" w:date="2020-05-11T14:16:00Z">
        <w:r w:rsidR="00CF1243" w:rsidRPr="00CF1243" w:rsidDel="001C24E9">
          <w:rPr>
            <w:rFonts w:ascii="Times New Roman" w:hAnsi="Times New Roman" w:cs="Times New Roman"/>
            <w:sz w:val="24"/>
          </w:rPr>
          <w:delText>14</w:delText>
        </w:r>
      </w:del>
      <w:r w:rsidR="00CF1243" w:rsidRPr="00CF1243">
        <w:rPr>
          <w:rFonts w:ascii="Times New Roman" w:hAnsi="Times New Roman" w:cs="Times New Roman"/>
          <w:sz w:val="24"/>
        </w:rPr>
        <w:t>)</w:t>
      </w:r>
      <w:r w:rsidR="0039589E">
        <w:rPr>
          <w:rFonts w:ascii="Times New Roman" w:eastAsia="Times New Roman" w:hAnsi="Times New Roman" w:cs="Times New Roman"/>
          <w:sz w:val="24"/>
          <w:szCs w:val="24"/>
        </w:rPr>
        <w:fldChar w:fldCharType="end"/>
      </w:r>
      <w:r w:rsidR="00022855" w:rsidRPr="003723ED">
        <w:rPr>
          <w:rFonts w:ascii="Times New Roman" w:eastAsia="Times New Roman" w:hAnsi="Times New Roman" w:cs="Times New Roman"/>
          <w:sz w:val="24"/>
          <w:szCs w:val="24"/>
        </w:rPr>
        <w:t>. Field data was organized in a table and added to computation on early stages of processing.</w:t>
      </w:r>
      <w:r w:rsidR="003723ED" w:rsidRPr="003723ED">
        <w:rPr>
          <w:rFonts w:ascii="Times New Roman" w:eastAsia="Times New Roman" w:hAnsi="Times New Roman" w:cs="Times New Roman"/>
          <w:sz w:val="24"/>
          <w:szCs w:val="24"/>
        </w:rPr>
        <w:t xml:space="preserve"> All weekly </w:t>
      </w:r>
      <w:r w:rsidR="00052C93" w:rsidRPr="003723ED">
        <w:rPr>
          <w:rFonts w:ascii="Times New Roman" w:eastAsia="Times New Roman" w:hAnsi="Times New Roman" w:cs="Times New Roman"/>
          <w:sz w:val="24"/>
          <w:szCs w:val="24"/>
        </w:rPr>
        <w:t xml:space="preserve">measured parameters </w:t>
      </w:r>
      <w:r w:rsidR="003723ED" w:rsidRPr="003723ED">
        <w:rPr>
          <w:rFonts w:ascii="Times New Roman" w:eastAsia="Times New Roman" w:hAnsi="Times New Roman" w:cs="Times New Roman"/>
          <w:sz w:val="24"/>
          <w:szCs w:val="24"/>
        </w:rPr>
        <w:t>w</w:t>
      </w:r>
      <w:r w:rsidR="00052C93">
        <w:rPr>
          <w:rFonts w:ascii="Times New Roman" w:eastAsia="Times New Roman" w:hAnsi="Times New Roman" w:cs="Times New Roman"/>
          <w:sz w:val="24"/>
          <w:szCs w:val="24"/>
        </w:rPr>
        <w:t>ere</w:t>
      </w:r>
      <w:r w:rsidR="00022855" w:rsidRPr="003723ED">
        <w:rPr>
          <w:rFonts w:ascii="Times New Roman" w:eastAsia="Times New Roman" w:hAnsi="Times New Roman" w:cs="Times New Roman"/>
          <w:sz w:val="24"/>
          <w:szCs w:val="24"/>
        </w:rPr>
        <w:t xml:space="preserve"> </w:t>
      </w:r>
      <w:r w:rsidR="003723ED" w:rsidRPr="003723ED">
        <w:rPr>
          <w:rFonts w:ascii="Times New Roman" w:eastAsia="Times New Roman" w:hAnsi="Times New Roman" w:cs="Times New Roman"/>
          <w:sz w:val="24"/>
          <w:szCs w:val="24"/>
        </w:rPr>
        <w:t>filtered</w:t>
      </w:r>
      <w:r w:rsidR="00052C93">
        <w:rPr>
          <w:rFonts w:ascii="Times New Roman" w:eastAsia="Times New Roman" w:hAnsi="Times New Roman" w:cs="Times New Roman"/>
          <w:sz w:val="24"/>
          <w:szCs w:val="24"/>
        </w:rPr>
        <w:t xml:space="preserve"> by excluding 3 sigma (standard deviation) data</w:t>
      </w:r>
      <w:r w:rsidR="003723ED" w:rsidRPr="003723ED">
        <w:rPr>
          <w:rFonts w:ascii="Times New Roman" w:eastAsia="Times New Roman" w:hAnsi="Times New Roman" w:cs="Times New Roman"/>
          <w:sz w:val="24"/>
          <w:szCs w:val="24"/>
        </w:rPr>
        <w:t>. Filtered data was linearly interpolated. Data from TT devices didn’t have gaps more than three days</w:t>
      </w:r>
      <w:r w:rsidR="00052C93">
        <w:rPr>
          <w:rFonts w:ascii="Times New Roman" w:eastAsia="Times New Roman" w:hAnsi="Times New Roman" w:cs="Times New Roman"/>
          <w:sz w:val="24"/>
          <w:szCs w:val="24"/>
        </w:rPr>
        <w:t xml:space="preserve"> </w:t>
      </w:r>
      <w:r w:rsidR="003723ED" w:rsidRPr="003723ED">
        <w:rPr>
          <w:rFonts w:ascii="Times New Roman" w:eastAsia="Times New Roman" w:hAnsi="Times New Roman" w:cs="Times New Roman"/>
          <w:sz w:val="24"/>
          <w:szCs w:val="24"/>
        </w:rPr>
        <w:t>(</w:t>
      </w:r>
      <w:r w:rsidR="0041554D">
        <w:rPr>
          <w:rFonts w:ascii="Times New Roman" w:eastAsia="Times New Roman" w:hAnsi="Times New Roman" w:cs="Times New Roman"/>
          <w:sz w:val="24"/>
          <w:szCs w:val="24"/>
        </w:rPr>
        <w:t xml:space="preserve">due to some </w:t>
      </w:r>
      <w:r w:rsidR="003723ED" w:rsidRPr="003723ED">
        <w:rPr>
          <w:rFonts w:ascii="Times New Roman" w:eastAsia="Times New Roman" w:hAnsi="Times New Roman" w:cs="Times New Roman"/>
          <w:sz w:val="24"/>
          <w:szCs w:val="24"/>
        </w:rPr>
        <w:t xml:space="preserve">battery </w:t>
      </w:r>
      <w:r w:rsidR="00052C93">
        <w:rPr>
          <w:rFonts w:ascii="Times New Roman" w:eastAsia="Times New Roman" w:hAnsi="Times New Roman" w:cs="Times New Roman"/>
          <w:sz w:val="24"/>
          <w:szCs w:val="24"/>
        </w:rPr>
        <w:t>problems)</w:t>
      </w:r>
      <w:r w:rsidR="0041554D">
        <w:rPr>
          <w:rFonts w:ascii="Times New Roman" w:eastAsia="Times New Roman" w:hAnsi="Times New Roman" w:cs="Times New Roman"/>
          <w:sz w:val="24"/>
          <w:szCs w:val="24"/>
        </w:rPr>
        <w:t>.</w:t>
      </w:r>
      <w:r w:rsidR="003723ED" w:rsidRPr="003723ED">
        <w:rPr>
          <w:rFonts w:ascii="Times New Roman" w:eastAsia="Times New Roman" w:hAnsi="Times New Roman" w:cs="Times New Roman"/>
          <w:sz w:val="24"/>
          <w:szCs w:val="24"/>
        </w:rPr>
        <w:t xml:space="preserve"> </w:t>
      </w:r>
      <w:r w:rsidR="0041554D">
        <w:rPr>
          <w:rFonts w:ascii="Times New Roman" w:eastAsia="Times New Roman" w:hAnsi="Times New Roman" w:cs="Times New Roman"/>
          <w:sz w:val="24"/>
          <w:szCs w:val="24"/>
        </w:rPr>
        <w:t xml:space="preserve">Data </w:t>
      </w:r>
      <w:r w:rsidR="003723ED" w:rsidRPr="003723ED">
        <w:rPr>
          <w:rFonts w:ascii="Times New Roman" w:eastAsia="Times New Roman" w:hAnsi="Times New Roman" w:cs="Times New Roman"/>
          <w:sz w:val="24"/>
          <w:szCs w:val="24"/>
        </w:rPr>
        <w:t>w</w:t>
      </w:r>
      <w:r w:rsidR="00052C93">
        <w:rPr>
          <w:rFonts w:ascii="Times New Roman" w:eastAsia="Times New Roman" w:hAnsi="Times New Roman" w:cs="Times New Roman"/>
          <w:sz w:val="24"/>
          <w:szCs w:val="24"/>
        </w:rPr>
        <w:t>ere</w:t>
      </w:r>
      <w:r w:rsidR="003247C0">
        <w:rPr>
          <w:rFonts w:ascii="Times New Roman" w:eastAsia="Times New Roman" w:hAnsi="Times New Roman" w:cs="Times New Roman"/>
          <w:sz w:val="24"/>
          <w:szCs w:val="24"/>
        </w:rPr>
        <w:t xml:space="preserve"> </w:t>
      </w:r>
      <w:r w:rsidR="003723ED" w:rsidRPr="003723ED">
        <w:rPr>
          <w:rFonts w:ascii="Times New Roman" w:eastAsia="Times New Roman" w:hAnsi="Times New Roman" w:cs="Times New Roman"/>
          <w:sz w:val="24"/>
          <w:szCs w:val="24"/>
        </w:rPr>
        <w:t>filled with data from trees with closest parameters</w:t>
      </w:r>
      <w:r w:rsidR="003247C0">
        <w:rPr>
          <w:rFonts w:ascii="Times New Roman" w:eastAsia="Times New Roman" w:hAnsi="Times New Roman" w:cs="Times New Roman"/>
          <w:sz w:val="24"/>
          <w:szCs w:val="24"/>
        </w:rPr>
        <w:t xml:space="preserve"> </w:t>
      </w:r>
      <w:r w:rsidR="003723ED" w:rsidRPr="003723ED">
        <w:rPr>
          <w:rFonts w:ascii="Times New Roman" w:eastAsia="Times New Roman" w:hAnsi="Times New Roman" w:cs="Times New Roman"/>
          <w:sz w:val="24"/>
          <w:szCs w:val="24"/>
        </w:rPr>
        <w:t>(species, trunk diameter, height, canopy size, position on site).</w:t>
      </w:r>
    </w:p>
    <w:p w14:paraId="5DC4410F" w14:textId="68231A4A" w:rsidR="005D4826" w:rsidRDefault="005D4826">
      <w:pPr>
        <w:rPr>
          <w:rFonts w:ascii="Times New Roman" w:eastAsia="Times New Roman" w:hAnsi="Times New Roman" w:cs="Times New Roman"/>
          <w:b/>
          <w:sz w:val="24"/>
          <w:szCs w:val="24"/>
          <w:highlight w:val="cyan"/>
        </w:rPr>
      </w:pPr>
    </w:p>
    <w:p w14:paraId="4D00CB0B" w14:textId="1EA47689" w:rsidR="00321759" w:rsidRPr="00065D10" w:rsidRDefault="00D56879" w:rsidP="00D12ABE">
      <w:pPr>
        <w:spacing w:after="0"/>
        <w:rPr>
          <w:rFonts w:ascii="Times New Roman" w:eastAsia="Times New Roman" w:hAnsi="Times New Roman" w:cs="Times New Roman"/>
          <w:b/>
          <w:sz w:val="24"/>
          <w:szCs w:val="24"/>
        </w:rPr>
      </w:pPr>
      <w:r w:rsidRPr="00C73913">
        <w:rPr>
          <w:rFonts w:ascii="Times New Roman" w:eastAsia="Times New Roman" w:hAnsi="Times New Roman" w:cs="Times New Roman"/>
          <w:b/>
          <w:sz w:val="24"/>
          <w:szCs w:val="24"/>
        </w:rPr>
        <w:t>3. Results</w:t>
      </w:r>
      <w:r w:rsidR="00015FD1">
        <w:rPr>
          <w:rFonts w:ascii="Times New Roman" w:eastAsia="Times New Roman" w:hAnsi="Times New Roman" w:cs="Times New Roman"/>
          <w:b/>
          <w:sz w:val="24"/>
          <w:szCs w:val="24"/>
        </w:rPr>
        <w:t xml:space="preserve"> and its discussion</w:t>
      </w:r>
      <w:r w:rsidRPr="00C73913">
        <w:rPr>
          <w:rFonts w:ascii="Times New Roman" w:eastAsia="Times New Roman" w:hAnsi="Times New Roman" w:cs="Times New Roman"/>
          <w:b/>
          <w:sz w:val="24"/>
          <w:szCs w:val="24"/>
        </w:rPr>
        <w:t>.</w:t>
      </w:r>
    </w:p>
    <w:p w14:paraId="3854354F" w14:textId="05787913" w:rsidR="004E50E7" w:rsidRPr="00015FD1" w:rsidRDefault="004E50E7" w:rsidP="004E50E7">
      <w:pPr>
        <w:pStyle w:val="a5"/>
        <w:numPr>
          <w:ilvl w:val="1"/>
          <w:numId w:val="5"/>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015FD1">
        <w:rPr>
          <w:rFonts w:ascii="Times New Roman" w:eastAsia="Times New Roman" w:hAnsi="Times New Roman" w:cs="Times New Roman"/>
          <w:sz w:val="24"/>
          <w:szCs w:val="24"/>
        </w:rPr>
        <w:t>Carbon sequestration.</w:t>
      </w:r>
    </w:p>
    <w:p w14:paraId="1FD4093B" w14:textId="28520204" w:rsidR="005A5891" w:rsidRPr="00FD2B45" w:rsidRDefault="004E50E7" w:rsidP="004E50E7">
      <w:pPr>
        <w:spacing w:after="0"/>
        <w:ind w:firstLine="720"/>
        <w:jc w:val="both"/>
        <w:rPr>
          <w:rFonts w:ascii="Times New Roman" w:eastAsia="Times New Roman" w:hAnsi="Times New Roman" w:cs="Times New Roman"/>
          <w:noProof/>
          <w:sz w:val="24"/>
          <w:szCs w:val="24"/>
          <w:vertAlign w:val="subscript"/>
        </w:rPr>
      </w:pPr>
      <w:r>
        <w:rPr>
          <w:rFonts w:ascii="Times New Roman" w:eastAsia="Times New Roman" w:hAnsi="Times New Roman" w:cs="Times New Roman"/>
          <w:sz w:val="24"/>
          <w:szCs w:val="24"/>
        </w:rPr>
        <w:t>Carbon sequestration is the result of continuous diameter increment across the season</w:t>
      </w:r>
      <w:r w:rsidR="004441EA">
        <w:rPr>
          <w:rFonts w:ascii="Times New Roman" w:eastAsia="Times New Roman" w:hAnsi="Times New Roman" w:cs="Times New Roman"/>
          <w:sz w:val="24"/>
          <w:szCs w:val="24"/>
        </w:rPr>
        <w:t xml:space="preserve"> and relative biomass accumulation was calculated using the biomas</w:t>
      </w:r>
      <w:r>
        <w:rPr>
          <w:rFonts w:ascii="Times New Roman" w:eastAsia="Times New Roman" w:hAnsi="Times New Roman" w:cs="Times New Roman"/>
          <w:sz w:val="24"/>
          <w:szCs w:val="24"/>
        </w:rPr>
        <w:t xml:space="preserve">s </w:t>
      </w:r>
      <w:r w:rsidRPr="0019236A">
        <w:rPr>
          <w:rFonts w:ascii="Times New Roman" w:eastAsia="Times New Roman" w:hAnsi="Times New Roman" w:cs="Times New Roman"/>
          <w:sz w:val="24"/>
          <w:szCs w:val="24"/>
        </w:rPr>
        <w:t>equation</w:t>
      </w:r>
      <w:r w:rsidR="004441EA" w:rsidRPr="0019236A">
        <w:rPr>
          <w:rFonts w:ascii="Times New Roman" w:eastAsia="Times New Roman" w:hAnsi="Times New Roman" w:cs="Times New Roman"/>
          <w:sz w:val="24"/>
          <w:szCs w:val="24"/>
        </w:rPr>
        <w:t xml:space="preserve"> (</w:t>
      </w:r>
      <w:r w:rsidR="0019236A" w:rsidRPr="0019236A">
        <w:rPr>
          <w:rFonts w:ascii="Times New Roman" w:eastAsia="Times New Roman" w:hAnsi="Times New Roman" w:cs="Times New Roman"/>
          <w:sz w:val="24"/>
          <w:szCs w:val="24"/>
        </w:rPr>
        <w:t>1</w:t>
      </w:r>
      <w:r w:rsidR="004441EA" w:rsidRPr="0019236A">
        <w:rPr>
          <w:rFonts w:ascii="Times New Roman" w:eastAsia="Times New Roman" w:hAnsi="Times New Roman" w:cs="Times New Roman"/>
          <w:sz w:val="24"/>
          <w:szCs w:val="24"/>
        </w:rPr>
        <w:t>)</w:t>
      </w:r>
      <w:r w:rsidRPr="0019236A">
        <w:rPr>
          <w:rFonts w:ascii="Times New Roman" w:eastAsia="Times New Roman" w:hAnsi="Times New Roman" w:cs="Times New Roman"/>
          <w:sz w:val="24"/>
          <w:szCs w:val="24"/>
        </w:rPr>
        <w:t xml:space="preserve"> with</w:t>
      </w:r>
      <w:r>
        <w:rPr>
          <w:rFonts w:ascii="Times New Roman" w:eastAsia="Times New Roman" w:hAnsi="Times New Roman" w:cs="Times New Roman"/>
          <w:sz w:val="24"/>
          <w:szCs w:val="24"/>
        </w:rPr>
        <w:t xml:space="preserve"> expansion factors. </w:t>
      </w:r>
      <w:r>
        <w:rPr>
          <w:rFonts w:ascii="Times New Roman" w:eastAsia="Times New Roman" w:hAnsi="Times New Roman" w:cs="Times New Roman"/>
          <w:noProof/>
          <w:sz w:val="24"/>
          <w:szCs w:val="24"/>
        </w:rPr>
        <w:t xml:space="preserve">The growth dynamics show biomass increase till the end of September (around 260 day of a year) </w:t>
      </w:r>
      <w:r w:rsidR="00C71806">
        <w:rPr>
          <w:rFonts w:ascii="Times New Roman" w:eastAsia="Times New Roman" w:hAnsi="Times New Roman" w:cs="Times New Roman"/>
          <w:noProof/>
          <w:sz w:val="24"/>
          <w:szCs w:val="24"/>
        </w:rPr>
        <w:t>due to the warm autumn (</w:t>
      </w:r>
      <w:r w:rsidR="00DF007F">
        <w:rPr>
          <w:rFonts w:ascii="Times New Roman" w:eastAsia="Times New Roman" w:hAnsi="Times New Roman" w:cs="Times New Roman"/>
          <w:noProof/>
          <w:sz w:val="24"/>
          <w:szCs w:val="24"/>
        </w:rPr>
        <w:t>f</w:t>
      </w:r>
      <w:r w:rsidR="00C71806">
        <w:rPr>
          <w:rFonts w:ascii="Times New Roman" w:eastAsia="Times New Roman" w:hAnsi="Times New Roman" w:cs="Times New Roman"/>
          <w:noProof/>
          <w:sz w:val="24"/>
          <w:szCs w:val="24"/>
        </w:rPr>
        <w:t>ig</w:t>
      </w:r>
      <w:r w:rsidR="00DF007F">
        <w:rPr>
          <w:rFonts w:ascii="Times New Roman" w:eastAsia="Times New Roman" w:hAnsi="Times New Roman" w:cs="Times New Roman"/>
          <w:noProof/>
          <w:sz w:val="24"/>
          <w:szCs w:val="24"/>
        </w:rPr>
        <w:t>.</w:t>
      </w:r>
      <w:r w:rsidR="00C71806">
        <w:rPr>
          <w:rFonts w:ascii="Times New Roman" w:eastAsia="Times New Roman" w:hAnsi="Times New Roman" w:cs="Times New Roman"/>
          <w:noProof/>
          <w:sz w:val="24"/>
          <w:szCs w:val="24"/>
        </w:rPr>
        <w:t xml:space="preserve"> 3</w:t>
      </w:r>
      <w:r>
        <w:rPr>
          <w:rFonts w:ascii="Times New Roman" w:eastAsia="Times New Roman" w:hAnsi="Times New Roman" w:cs="Times New Roman"/>
          <w:noProof/>
          <w:sz w:val="24"/>
          <w:szCs w:val="24"/>
        </w:rPr>
        <w:t>). Betula</w:t>
      </w:r>
      <w:r w:rsidR="004441EA">
        <w:rPr>
          <w:rFonts w:ascii="Times New Roman" w:eastAsia="Times New Roman" w:hAnsi="Times New Roman" w:cs="Times New Roman"/>
          <w:noProof/>
          <w:sz w:val="24"/>
          <w:szCs w:val="24"/>
        </w:rPr>
        <w:t xml:space="preserve"> growth rates</w:t>
      </w:r>
      <w:r>
        <w:rPr>
          <w:rFonts w:ascii="Times New Roman" w:eastAsia="Times New Roman" w:hAnsi="Times New Roman" w:cs="Times New Roman"/>
          <w:noProof/>
          <w:sz w:val="24"/>
          <w:szCs w:val="24"/>
        </w:rPr>
        <w:t xml:space="preserve"> decreased two weeks later than others, with less variab</w:t>
      </w:r>
      <w:r w:rsidR="004441EA">
        <w:rPr>
          <w:rFonts w:ascii="Times New Roman" w:eastAsia="Times New Roman" w:hAnsi="Times New Roman" w:cs="Times New Roman"/>
          <w:noProof/>
          <w:sz w:val="24"/>
          <w:szCs w:val="24"/>
        </w:rPr>
        <w:t>i</w:t>
      </w:r>
      <w:r>
        <w:rPr>
          <w:rFonts w:ascii="Times New Roman" w:eastAsia="Times New Roman" w:hAnsi="Times New Roman" w:cs="Times New Roman"/>
          <w:noProof/>
          <w:sz w:val="24"/>
          <w:szCs w:val="24"/>
        </w:rPr>
        <w:t xml:space="preserve">lity across individuals, possibly because of more uniform young age. </w:t>
      </w:r>
      <w:r w:rsidR="004441EA">
        <w:rPr>
          <w:rFonts w:ascii="Times New Roman" w:eastAsia="Times New Roman" w:hAnsi="Times New Roman" w:cs="Times New Roman"/>
          <w:noProof/>
          <w:sz w:val="24"/>
          <w:szCs w:val="24"/>
        </w:rPr>
        <w:t xml:space="preserve">Betula growth rates range </w:t>
      </w:r>
      <w:r w:rsidR="004441EA">
        <w:rPr>
          <w:rFonts w:ascii="Times New Roman" w:eastAsia="Times New Roman" w:hAnsi="Times New Roman" w:cs="Times New Roman"/>
          <w:noProof/>
          <w:sz w:val="24"/>
          <w:szCs w:val="24"/>
        </w:rPr>
        <w:lastRenderedPageBreak/>
        <w:t xml:space="preserve">form </w:t>
      </w:r>
      <w:r w:rsidR="005A5891">
        <w:rPr>
          <w:rFonts w:ascii="Times New Roman" w:eastAsia="Times New Roman" w:hAnsi="Times New Roman" w:cs="Times New Roman"/>
          <w:noProof/>
          <w:sz w:val="24"/>
          <w:szCs w:val="24"/>
        </w:rPr>
        <w:t xml:space="preserve">2.19 to 2.79 Kg C per tree along the season and they represent the lowest values among the investigated trees. Acer growth rates range from 8.35 to 15.3 Kg C per tree along the season with a moderate variability. Tilia growth rates are slightly lower than Acer spp ranging from 1.76 to 6.27 KgC, showing a marked individual variation. </w:t>
      </w:r>
      <w:r w:rsidR="00BE7709">
        <w:rPr>
          <w:rFonts w:ascii="Times New Roman" w:eastAsia="Times New Roman" w:hAnsi="Times New Roman" w:cs="Times New Roman"/>
          <w:noProof/>
          <w:sz w:val="24"/>
          <w:szCs w:val="24"/>
        </w:rPr>
        <w:t>Larix trees represent show similar growth rates with values ranging from 4.95 to 7.66 kC per tree.</w:t>
      </w:r>
    </w:p>
    <w:p w14:paraId="6C5BE38E" w14:textId="707C5095" w:rsidR="00134425" w:rsidRDefault="00134425" w:rsidP="00075437">
      <w:pPr>
        <w:spacing w:after="0"/>
        <w:ind w:firstLine="720"/>
        <w:jc w:val="both"/>
        <w:rPr>
          <w:rFonts w:ascii="Times New Roman" w:eastAsia="Times New Roman" w:hAnsi="Times New Roman" w:cs="Times New Roman"/>
          <w:noProof/>
          <w:sz w:val="24"/>
          <w:szCs w:val="24"/>
        </w:rPr>
        <w:pPrChange w:id="34" w:author="Алексей Ярославцев" w:date="2020-05-11T18:04:00Z">
          <w:pPr>
            <w:spacing w:after="0"/>
            <w:ind w:firstLine="720"/>
            <w:jc w:val="both"/>
          </w:pPr>
        </w:pPrChange>
      </w:pPr>
      <w:r>
        <w:rPr>
          <w:rFonts w:ascii="Times New Roman" w:eastAsia="Times New Roman" w:hAnsi="Times New Roman" w:cs="Times New Roman"/>
          <w:noProof/>
          <w:sz w:val="24"/>
          <w:szCs w:val="24"/>
        </w:rPr>
        <w:t>In total the average accum</w:t>
      </w:r>
      <w:ins w:id="35" w:author="riccardo valentini" w:date="2020-05-11T10:20:00Z">
        <w:r w:rsidR="00426FD2">
          <w:rPr>
            <w:rFonts w:ascii="Times New Roman" w:eastAsia="Times New Roman" w:hAnsi="Times New Roman" w:cs="Times New Roman"/>
            <w:noProof/>
            <w:sz w:val="24"/>
            <w:szCs w:val="24"/>
          </w:rPr>
          <w:t>u</w:t>
        </w:r>
      </w:ins>
      <w:del w:id="36" w:author="riccardo valentini" w:date="2020-05-11T10:20:00Z">
        <w:r w:rsidDel="00426FD2">
          <w:rPr>
            <w:rFonts w:ascii="Times New Roman" w:eastAsia="Times New Roman" w:hAnsi="Times New Roman" w:cs="Times New Roman"/>
            <w:noProof/>
            <w:sz w:val="24"/>
            <w:szCs w:val="24"/>
          </w:rPr>
          <w:delText>a</w:delText>
        </w:r>
      </w:del>
      <w:r>
        <w:rPr>
          <w:rFonts w:ascii="Times New Roman" w:eastAsia="Times New Roman" w:hAnsi="Times New Roman" w:cs="Times New Roman"/>
          <w:noProof/>
          <w:sz w:val="24"/>
          <w:szCs w:val="24"/>
        </w:rPr>
        <w:t xml:space="preserve">lated carbon (during half of the vegetational season) </w:t>
      </w:r>
      <w:r w:rsidR="00BE7709">
        <w:rPr>
          <w:rFonts w:ascii="Times New Roman" w:eastAsia="Times New Roman" w:hAnsi="Times New Roman" w:cs="Times New Roman"/>
          <w:noProof/>
          <w:sz w:val="24"/>
          <w:szCs w:val="24"/>
        </w:rPr>
        <w:t>per tree for the investigated species are</w:t>
      </w:r>
      <w:ins w:id="37" w:author="Алексей Ярославцев" w:date="2020-05-11T18:04:00Z">
        <w:r w:rsidR="00075437" w:rsidRPr="00075437">
          <w:rPr>
            <w:rFonts w:ascii="Times New Roman" w:eastAsia="Times New Roman" w:hAnsi="Times New Roman" w:cs="Times New Roman"/>
            <w:noProof/>
            <w:sz w:val="24"/>
            <w:szCs w:val="24"/>
          </w:rPr>
          <w:t>11.58</w:t>
        </w:r>
      </w:ins>
      <w:ins w:id="38" w:author="Алексей Ярославцев" w:date="2020-05-11T18:07:00Z">
        <w:r w:rsidR="00075437">
          <w:rPr>
            <w:rFonts w:ascii="Times New Roman" w:eastAsia="Times New Roman" w:hAnsi="Times New Roman" w:cs="Times New Roman"/>
            <w:noProof/>
            <w:sz w:val="24"/>
            <w:szCs w:val="24"/>
          </w:rPr>
          <w:t>±</w:t>
        </w:r>
      </w:ins>
      <w:ins w:id="39" w:author="Алексей Ярославцев" w:date="2020-05-11T18:04:00Z">
        <w:r w:rsidR="00075437" w:rsidRPr="00075437">
          <w:rPr>
            <w:rFonts w:ascii="Times New Roman" w:eastAsia="Times New Roman" w:hAnsi="Times New Roman" w:cs="Times New Roman"/>
            <w:noProof/>
            <w:sz w:val="24"/>
            <w:szCs w:val="24"/>
          </w:rPr>
          <w:t>1.47</w:t>
        </w:r>
      </w:ins>
      <w:r w:rsidR="00BE7709">
        <w:rPr>
          <w:rFonts w:ascii="Times New Roman" w:eastAsia="Times New Roman" w:hAnsi="Times New Roman" w:cs="Times New Roman"/>
          <w:noProof/>
          <w:sz w:val="24"/>
          <w:szCs w:val="24"/>
        </w:rPr>
        <w:t xml:space="preserve"> </w:t>
      </w:r>
      <w:del w:id="40" w:author="Алексей Ярославцев" w:date="2020-05-11T18:07:00Z">
        <w:r w:rsidR="00BE7709" w:rsidDel="00075437">
          <w:rPr>
            <w:rFonts w:ascii="Times New Roman" w:eastAsia="Times New Roman" w:hAnsi="Times New Roman" w:cs="Times New Roman"/>
            <w:noProof/>
            <w:sz w:val="24"/>
            <w:szCs w:val="24"/>
          </w:rPr>
          <w:delText xml:space="preserve">9.43±1.2  </w:delText>
        </w:r>
      </w:del>
      <w:r w:rsidR="00BE7709">
        <w:rPr>
          <w:rFonts w:ascii="Times New Roman" w:eastAsia="Times New Roman" w:hAnsi="Times New Roman" w:cs="Times New Roman"/>
          <w:noProof/>
          <w:sz w:val="24"/>
          <w:szCs w:val="24"/>
        </w:rPr>
        <w:t>Kg C (Acer</w:t>
      </w:r>
      <w:ins w:id="41" w:author="Алексей Ярославцев" w:date="2020-05-11T18:09:00Z">
        <w:r w:rsidR="00075437">
          <w:rPr>
            <w:rFonts w:ascii="Times New Roman" w:eastAsia="Times New Roman" w:hAnsi="Times New Roman" w:cs="Times New Roman"/>
            <w:noProof/>
            <w:sz w:val="24"/>
            <w:szCs w:val="24"/>
          </w:rPr>
          <w:t>, ± standar</w:t>
        </w:r>
      </w:ins>
      <w:ins w:id="42" w:author="Алексей Ярославцев" w:date="2020-05-11T20:01:00Z">
        <w:r w:rsidR="00C50F14">
          <w:rPr>
            <w:rFonts w:ascii="Times New Roman" w:eastAsia="Times New Roman" w:hAnsi="Times New Roman" w:cs="Times New Roman"/>
            <w:noProof/>
            <w:sz w:val="24"/>
            <w:szCs w:val="24"/>
          </w:rPr>
          <w:t>d</w:t>
        </w:r>
      </w:ins>
      <w:ins w:id="43" w:author="Алексей Ярославцев" w:date="2020-05-11T18:09:00Z">
        <w:r w:rsidR="00075437">
          <w:rPr>
            <w:rFonts w:ascii="Times New Roman" w:eastAsia="Times New Roman" w:hAnsi="Times New Roman" w:cs="Times New Roman"/>
            <w:noProof/>
            <w:sz w:val="24"/>
            <w:szCs w:val="24"/>
          </w:rPr>
          <w:t xml:space="preserve"> error</w:t>
        </w:r>
      </w:ins>
      <w:ins w:id="44" w:author="Алексей Ярославцев" w:date="2020-05-11T18:08:00Z">
        <w:r w:rsidR="00075437" w:rsidRPr="00075437">
          <w:rPr>
            <w:rFonts w:ascii="Times New Roman" w:eastAsia="Times New Roman" w:hAnsi="Times New Roman" w:cs="Times New Roman"/>
            <w:noProof/>
            <w:sz w:val="24"/>
            <w:szCs w:val="24"/>
            <w:rPrChange w:id="45" w:author="Алексей Ярославцев" w:date="2020-05-11T18:08:00Z">
              <w:rPr>
                <w:rFonts w:ascii="Times New Roman" w:eastAsia="Times New Roman" w:hAnsi="Times New Roman" w:cs="Times New Roman"/>
                <w:noProof/>
                <w:sz w:val="24"/>
                <w:szCs w:val="24"/>
                <w:lang w:val="ru-RU"/>
              </w:rPr>
            </w:rPrChange>
          </w:rPr>
          <w:t xml:space="preserve"> </w:t>
        </w:r>
      </w:ins>
      <w:r w:rsidR="00BE7709">
        <w:rPr>
          <w:rFonts w:ascii="Times New Roman" w:eastAsia="Times New Roman" w:hAnsi="Times New Roman" w:cs="Times New Roman"/>
          <w:noProof/>
          <w:sz w:val="24"/>
          <w:szCs w:val="24"/>
        </w:rPr>
        <w:t>), 1.5±0.15 Kg C (Betula), 6.03±1.31</w:t>
      </w:r>
      <w:r w:rsidR="00FD2B45">
        <w:rPr>
          <w:rFonts w:ascii="Times New Roman" w:eastAsia="Times New Roman" w:hAnsi="Times New Roman" w:cs="Times New Roman"/>
          <w:noProof/>
          <w:sz w:val="24"/>
          <w:szCs w:val="24"/>
        </w:rPr>
        <w:t xml:space="preserve"> </w:t>
      </w:r>
      <w:r w:rsidR="00BE7709">
        <w:rPr>
          <w:rFonts w:ascii="Times New Roman" w:eastAsia="Times New Roman" w:hAnsi="Times New Roman" w:cs="Times New Roman"/>
          <w:noProof/>
          <w:sz w:val="24"/>
          <w:szCs w:val="24"/>
        </w:rPr>
        <w:t xml:space="preserve">Kg C (Larix), 10.89±2.89  Kg C (Tilia). </w:t>
      </w:r>
      <w:del w:id="46" w:author="riccardo valentini" w:date="2020-05-11T10:20:00Z">
        <w:r w:rsidDel="00426FD2">
          <w:rPr>
            <w:rFonts w:ascii="Times New Roman" w:eastAsia="Times New Roman" w:hAnsi="Times New Roman" w:cs="Times New Roman"/>
            <w:noProof/>
            <w:sz w:val="24"/>
            <w:szCs w:val="24"/>
          </w:rPr>
          <w:delText xml:space="preserve">So, it is clear that diameter of the tree influence </w:delText>
        </w:r>
      </w:del>
    </w:p>
    <w:p w14:paraId="0D8C2BE7" w14:textId="6034A64F" w:rsidR="004E50E7" w:rsidRDefault="00F63A2A" w:rsidP="004E50E7">
      <w:pPr>
        <w:spacing w:after="0"/>
        <w:jc w:val="both"/>
        <w:rPr>
          <w:rFonts w:ascii="Times New Roman" w:eastAsia="Times New Roman" w:hAnsi="Times New Roman" w:cs="Times New Roman"/>
          <w:sz w:val="24"/>
          <w:szCs w:val="24"/>
        </w:rPr>
      </w:pPr>
      <w:ins w:id="47" w:author="Алексей Ярославцев" w:date="2020-05-11T14:57:00Z">
        <w:r>
          <w:rPr>
            <w:rFonts w:ascii="Times New Roman" w:eastAsia="Times New Roman" w:hAnsi="Times New Roman" w:cs="Times New Roman"/>
            <w:noProof/>
            <w:sz w:val="24"/>
            <w:szCs w:val="24"/>
          </w:rPr>
          <w:drawing>
            <wp:inline distT="0" distB="0" distL="0" distR="0" wp14:anchorId="71C34B00" wp14:editId="27E390BF">
              <wp:extent cx="5941060" cy="4453890"/>
              <wp:effectExtent l="0" t="0" r="2540" b="38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1060" cy="4453890"/>
                      </a:xfrm>
                      <a:prstGeom prst="rect">
                        <a:avLst/>
                      </a:prstGeom>
                      <a:noFill/>
                      <a:ln>
                        <a:noFill/>
                      </a:ln>
                    </pic:spPr>
                  </pic:pic>
                </a:graphicData>
              </a:graphic>
            </wp:inline>
          </w:drawing>
        </w:r>
      </w:ins>
      <w:del w:id="48" w:author="Алексей Ярославцев" w:date="2020-05-11T14:46:00Z">
        <w:r w:rsidR="001A28D6" w:rsidDel="00294870">
          <w:rPr>
            <w:rFonts w:ascii="Times New Roman" w:eastAsia="Times New Roman" w:hAnsi="Times New Roman" w:cs="Times New Roman"/>
            <w:noProof/>
            <w:sz w:val="24"/>
            <w:szCs w:val="24"/>
            <w:lang w:val="ru-RU"/>
          </w:rPr>
          <w:drawing>
            <wp:inline distT="0" distB="0" distL="0" distR="0" wp14:anchorId="1DC08B89" wp14:editId="76D3CB71">
              <wp:extent cx="5939790" cy="4455160"/>
              <wp:effectExtent l="0" t="0" r="3810" b="2540"/>
              <wp:docPr id="6" name="Рисунок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9790" cy="4455160"/>
                      </a:xfrm>
                      <a:prstGeom prst="rect">
                        <a:avLst/>
                      </a:prstGeom>
                      <a:noFill/>
                      <a:ln>
                        <a:noFill/>
                      </a:ln>
                    </pic:spPr>
                  </pic:pic>
                </a:graphicData>
              </a:graphic>
            </wp:inline>
          </w:drawing>
        </w:r>
      </w:del>
      <w:commentRangeStart w:id="49"/>
      <w:commentRangeEnd w:id="49"/>
      <w:r w:rsidR="004E50E7">
        <w:rPr>
          <w:rStyle w:val="a7"/>
        </w:rPr>
        <w:commentReference w:id="49"/>
      </w:r>
    </w:p>
    <w:p w14:paraId="557CF976" w14:textId="6785F9CD" w:rsidR="004E50E7" w:rsidRPr="00A11C13" w:rsidRDefault="004E50E7" w:rsidP="004E50E7">
      <w:pPr>
        <w:spacing w:after="0"/>
        <w:ind w:firstLine="720"/>
        <w:jc w:val="both"/>
        <w:rPr>
          <w:rFonts w:ascii="Times New Roman" w:eastAsia="Times New Roman" w:hAnsi="Times New Roman" w:cs="Times New Roman"/>
          <w:sz w:val="24"/>
          <w:szCs w:val="24"/>
        </w:rPr>
      </w:pPr>
      <w:r w:rsidRPr="00F63A2A">
        <w:rPr>
          <w:rFonts w:ascii="Times New Roman" w:eastAsia="Times New Roman" w:hAnsi="Times New Roman" w:cs="Times New Roman"/>
          <w:sz w:val="24"/>
          <w:szCs w:val="24"/>
          <w:rPrChange w:id="50" w:author="Алексей Ярославцев" w:date="2020-05-11T14:57:00Z">
            <w:rPr>
              <w:rFonts w:ascii="Times New Roman" w:eastAsia="Times New Roman" w:hAnsi="Times New Roman" w:cs="Times New Roman"/>
              <w:sz w:val="24"/>
              <w:szCs w:val="24"/>
              <w:highlight w:val="yellow"/>
            </w:rPr>
          </w:rPrChange>
        </w:rPr>
        <w:t xml:space="preserve">Figure </w:t>
      </w:r>
      <w:r w:rsidR="00C71806" w:rsidRPr="00F63A2A">
        <w:rPr>
          <w:rFonts w:ascii="Times New Roman" w:eastAsia="Times New Roman" w:hAnsi="Times New Roman" w:cs="Times New Roman"/>
          <w:sz w:val="24"/>
          <w:szCs w:val="24"/>
          <w:rPrChange w:id="51" w:author="Алексей Ярославцев" w:date="2020-05-11T14:57:00Z">
            <w:rPr>
              <w:rFonts w:ascii="Times New Roman" w:eastAsia="Times New Roman" w:hAnsi="Times New Roman" w:cs="Times New Roman"/>
              <w:sz w:val="24"/>
              <w:szCs w:val="24"/>
              <w:highlight w:val="yellow"/>
            </w:rPr>
          </w:rPrChange>
        </w:rPr>
        <w:t>3</w:t>
      </w:r>
      <w:r w:rsidRPr="00F63A2A">
        <w:rPr>
          <w:rFonts w:ascii="Times New Roman" w:eastAsia="Times New Roman" w:hAnsi="Times New Roman" w:cs="Times New Roman"/>
          <w:sz w:val="24"/>
          <w:szCs w:val="24"/>
          <w:rPrChange w:id="52" w:author="Алексей Ярославцев" w:date="2020-05-11T14:57:00Z">
            <w:rPr>
              <w:rFonts w:ascii="Times New Roman" w:eastAsia="Times New Roman" w:hAnsi="Times New Roman" w:cs="Times New Roman"/>
              <w:sz w:val="24"/>
              <w:szCs w:val="24"/>
              <w:highlight w:val="yellow"/>
            </w:rPr>
          </w:rPrChange>
        </w:rPr>
        <w:t>. Cumulative grow of stored carbon for each tree.</w:t>
      </w:r>
    </w:p>
    <w:p w14:paraId="25B4857E" w14:textId="77777777" w:rsidR="00772E77" w:rsidRDefault="00772E77" w:rsidP="004E50E7">
      <w:pPr>
        <w:spacing w:after="0"/>
        <w:ind w:firstLine="720"/>
        <w:jc w:val="both"/>
        <w:rPr>
          <w:rFonts w:ascii="Times New Roman" w:eastAsia="Times New Roman" w:hAnsi="Times New Roman" w:cs="Times New Roman"/>
          <w:noProof/>
          <w:sz w:val="24"/>
          <w:szCs w:val="24"/>
        </w:rPr>
      </w:pPr>
    </w:p>
    <w:p w14:paraId="769335DC" w14:textId="6EE070C4" w:rsidR="00BE7709" w:rsidRDefault="00BE7709" w:rsidP="001A28D6">
      <w:pPr>
        <w:spacing w:after="0"/>
        <w:ind w:firstLine="720"/>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 xml:space="preserve">We have furthemore compared the season growth rates with the mean annual increment derived by the total estimated biomass, derived by the biomass </w:t>
      </w:r>
      <w:r w:rsidR="0082318C">
        <w:rPr>
          <w:rFonts w:ascii="Times New Roman" w:eastAsia="Times New Roman" w:hAnsi="Times New Roman" w:cs="Times New Roman"/>
          <w:noProof/>
          <w:sz w:val="24"/>
          <w:szCs w:val="24"/>
        </w:rPr>
        <w:t xml:space="preserve">expansion factors </w:t>
      </w:r>
      <w:r>
        <w:rPr>
          <w:rFonts w:ascii="Times New Roman" w:eastAsia="Times New Roman" w:hAnsi="Times New Roman" w:cs="Times New Roman"/>
          <w:noProof/>
          <w:sz w:val="24"/>
          <w:szCs w:val="24"/>
        </w:rPr>
        <w:t>equation</w:t>
      </w:r>
      <w:r w:rsidR="0082318C">
        <w:rPr>
          <w:rFonts w:ascii="Times New Roman" w:eastAsia="Times New Roman" w:hAnsi="Times New Roman" w:cs="Times New Roman"/>
          <w:noProof/>
          <w:sz w:val="24"/>
          <w:szCs w:val="24"/>
        </w:rPr>
        <w:t xml:space="preserve"> and divided by the tree age.</w:t>
      </w:r>
      <w:r w:rsidR="0082318C" w:rsidRPr="0082318C">
        <w:t xml:space="preserve"> </w:t>
      </w:r>
      <w:r w:rsidR="0082318C">
        <w:rPr>
          <w:rFonts w:ascii="Times New Roman" w:eastAsia="Times New Roman" w:hAnsi="Times New Roman" w:cs="Times New Roman"/>
          <w:noProof/>
          <w:sz w:val="24"/>
          <w:szCs w:val="24"/>
        </w:rPr>
        <w:t>N</w:t>
      </w:r>
      <w:r w:rsidR="0082318C" w:rsidRPr="0082318C">
        <w:rPr>
          <w:rFonts w:ascii="Times New Roman" w:eastAsia="Times New Roman" w:hAnsi="Times New Roman" w:cs="Times New Roman"/>
          <w:noProof/>
          <w:sz w:val="24"/>
          <w:szCs w:val="24"/>
        </w:rPr>
        <w:t>otwithstanding</w:t>
      </w:r>
      <w:r w:rsidR="0082318C">
        <w:rPr>
          <w:rFonts w:ascii="Times New Roman" w:eastAsia="Times New Roman" w:hAnsi="Times New Roman" w:cs="Times New Roman"/>
          <w:noProof/>
          <w:sz w:val="24"/>
          <w:szCs w:val="24"/>
        </w:rPr>
        <w:t xml:space="preserve"> the uncertainty on age, the current increment estimated by the diameter optical growth sensor is comparable with the annual mean increment. In particular the former is higher as usually reported for tree</w:t>
      </w:r>
      <w:r w:rsidR="006A1B44">
        <w:rPr>
          <w:rFonts w:ascii="Times New Roman" w:eastAsia="Times New Roman" w:hAnsi="Times New Roman" w:cs="Times New Roman"/>
          <w:noProof/>
          <w:sz w:val="24"/>
          <w:szCs w:val="24"/>
        </w:rPr>
        <w:t xml:space="preserve"> ages before </w:t>
      </w:r>
      <w:r w:rsidR="0082318C">
        <w:rPr>
          <w:rFonts w:ascii="Times New Roman" w:eastAsia="Times New Roman" w:hAnsi="Times New Roman" w:cs="Times New Roman"/>
          <w:noProof/>
          <w:sz w:val="24"/>
          <w:szCs w:val="24"/>
        </w:rPr>
        <w:t>full maturity</w:t>
      </w:r>
      <w:r w:rsidR="006A1B44">
        <w:rPr>
          <w:rFonts w:ascii="Times New Roman" w:eastAsia="Times New Roman" w:hAnsi="Times New Roman" w:cs="Times New Roman"/>
          <w:noProof/>
          <w:sz w:val="24"/>
          <w:szCs w:val="24"/>
        </w:rPr>
        <w:t>. Only in the case of Larix the mean annual increment is higher, but in our case we did not capture the full season and this can explain the lower values</w:t>
      </w:r>
      <w:r w:rsidR="00C71806">
        <w:rPr>
          <w:rFonts w:ascii="Times New Roman" w:eastAsia="Times New Roman" w:hAnsi="Times New Roman" w:cs="Times New Roman"/>
          <w:noProof/>
          <w:sz w:val="24"/>
          <w:szCs w:val="24"/>
        </w:rPr>
        <w:t>.</w:t>
      </w:r>
    </w:p>
    <w:p w14:paraId="7719ECB5" w14:textId="215DC535" w:rsidR="001A28D6" w:rsidRDefault="001A28D6" w:rsidP="001A28D6">
      <w:pPr>
        <w:spacing w:after="0"/>
        <w:ind w:firstLine="720"/>
        <w:jc w:val="both"/>
        <w:rPr>
          <w:rFonts w:ascii="Times New Roman" w:eastAsia="Times New Roman" w:hAnsi="Times New Roman" w:cs="Times New Roman"/>
          <w:noProof/>
          <w:sz w:val="24"/>
          <w:szCs w:val="24"/>
        </w:rPr>
      </w:pPr>
      <w:r w:rsidRPr="009F4D1B">
        <w:rPr>
          <w:rFonts w:ascii="Times New Roman" w:eastAsia="Times New Roman" w:hAnsi="Times New Roman" w:cs="Times New Roman"/>
          <w:noProof/>
          <w:sz w:val="24"/>
          <w:szCs w:val="24"/>
        </w:rPr>
        <w:t xml:space="preserve">In general our knowledge of </w:t>
      </w:r>
      <w:r w:rsidR="00BE7709">
        <w:rPr>
          <w:rFonts w:ascii="Times New Roman" w:eastAsia="Times New Roman" w:hAnsi="Times New Roman" w:cs="Times New Roman"/>
          <w:noProof/>
          <w:sz w:val="24"/>
          <w:szCs w:val="24"/>
        </w:rPr>
        <w:t>urban</w:t>
      </w:r>
      <w:r w:rsidR="00BE7709" w:rsidRPr="009F4D1B">
        <w:rPr>
          <w:rFonts w:ascii="Times New Roman" w:eastAsia="Times New Roman" w:hAnsi="Times New Roman" w:cs="Times New Roman"/>
          <w:noProof/>
          <w:sz w:val="24"/>
          <w:szCs w:val="24"/>
        </w:rPr>
        <w:t xml:space="preserve"> </w:t>
      </w:r>
      <w:r w:rsidRPr="009F4D1B">
        <w:rPr>
          <w:rFonts w:ascii="Times New Roman" w:eastAsia="Times New Roman" w:hAnsi="Times New Roman" w:cs="Times New Roman"/>
          <w:noProof/>
          <w:sz w:val="24"/>
          <w:szCs w:val="24"/>
        </w:rPr>
        <w:t>tree carbon dynamics, including the balance of growth, mortality, and planting rates is quite data limited (</w:t>
      </w:r>
      <w:r w:rsidRPr="00116452">
        <w:rPr>
          <w:rFonts w:ascii="Times New Roman" w:eastAsia="Times New Roman" w:hAnsi="Times New Roman" w:cs="Times New Roman"/>
          <w:noProof/>
          <w:sz w:val="24"/>
          <w:szCs w:val="24"/>
          <w:rPrChange w:id="53" w:author="Алексей Ярославцев" w:date="2020-05-11T15:12:00Z">
            <w:rPr>
              <w:rFonts w:ascii="Times New Roman" w:eastAsia="Times New Roman" w:hAnsi="Times New Roman" w:cs="Times New Roman"/>
              <w:noProof/>
              <w:sz w:val="24"/>
              <w:szCs w:val="24"/>
              <w:highlight w:val="yellow"/>
            </w:rPr>
          </w:rPrChange>
        </w:rPr>
        <w:t>Nowak et al. 2004</w:t>
      </w:r>
      <w:r w:rsidRPr="009F4D1B">
        <w:rPr>
          <w:rFonts w:ascii="Times New Roman" w:eastAsia="Times New Roman" w:hAnsi="Times New Roman" w:cs="Times New Roman"/>
          <w:noProof/>
          <w:sz w:val="24"/>
          <w:szCs w:val="24"/>
        </w:rPr>
        <w:t>). Although the carbon stock of the urban green is smaller compared to natural forests, the storage capacity is considerable</w:t>
      </w:r>
      <w:r w:rsidR="00BE7709">
        <w:rPr>
          <w:rFonts w:ascii="Times New Roman" w:eastAsia="Times New Roman" w:hAnsi="Times New Roman" w:cs="Times New Roman"/>
          <w:noProof/>
          <w:sz w:val="24"/>
          <w:szCs w:val="24"/>
        </w:rPr>
        <w:t xml:space="preserve"> high</w:t>
      </w:r>
      <w:r w:rsidRPr="009F4D1B">
        <w:rPr>
          <w:rFonts w:ascii="Times New Roman" w:eastAsia="Times New Roman" w:hAnsi="Times New Roman" w:cs="Times New Roman"/>
          <w:noProof/>
          <w:sz w:val="24"/>
          <w:szCs w:val="24"/>
        </w:rPr>
        <w:t xml:space="preserve"> (</w:t>
      </w:r>
      <w:r w:rsidRPr="005D429B">
        <w:rPr>
          <w:rFonts w:ascii="Times New Roman" w:eastAsia="Times New Roman" w:hAnsi="Times New Roman" w:cs="Times New Roman"/>
          <w:noProof/>
          <w:sz w:val="24"/>
          <w:szCs w:val="24"/>
          <w:rPrChange w:id="54" w:author="Алексей Ярославцев" w:date="2020-05-11T15:32:00Z">
            <w:rPr>
              <w:rFonts w:ascii="Times New Roman" w:eastAsia="Times New Roman" w:hAnsi="Times New Roman" w:cs="Times New Roman"/>
              <w:noProof/>
              <w:sz w:val="24"/>
              <w:szCs w:val="24"/>
              <w:highlight w:val="yellow"/>
            </w:rPr>
          </w:rPrChange>
        </w:rPr>
        <w:t>Moser et al., 20</w:t>
      </w:r>
      <w:ins w:id="55" w:author="Алексей Ярославцев" w:date="2020-05-11T15:35:00Z">
        <w:r w:rsidR="005D429B" w:rsidRPr="005D429B">
          <w:rPr>
            <w:rFonts w:ascii="Times New Roman" w:eastAsia="Times New Roman" w:hAnsi="Times New Roman" w:cs="Times New Roman"/>
            <w:noProof/>
            <w:sz w:val="24"/>
            <w:szCs w:val="24"/>
            <w:rPrChange w:id="56" w:author="Алексей Ярославцев" w:date="2020-05-11T15:35:00Z">
              <w:rPr>
                <w:rFonts w:ascii="Times New Roman" w:eastAsia="Times New Roman" w:hAnsi="Times New Roman" w:cs="Times New Roman"/>
                <w:noProof/>
                <w:sz w:val="24"/>
                <w:szCs w:val="24"/>
                <w:lang w:val="ru-RU"/>
              </w:rPr>
            </w:rPrChange>
          </w:rPr>
          <w:t>20</w:t>
        </w:r>
      </w:ins>
      <w:del w:id="57" w:author="Алексей Ярославцев" w:date="2020-05-11T15:35:00Z">
        <w:r w:rsidRPr="005D429B" w:rsidDel="005D429B">
          <w:rPr>
            <w:rFonts w:ascii="Times New Roman" w:eastAsia="Times New Roman" w:hAnsi="Times New Roman" w:cs="Times New Roman"/>
            <w:noProof/>
            <w:sz w:val="24"/>
            <w:szCs w:val="24"/>
            <w:rPrChange w:id="58" w:author="Алексей Ярославцев" w:date="2020-05-11T15:32:00Z">
              <w:rPr>
                <w:rFonts w:ascii="Times New Roman" w:eastAsia="Times New Roman" w:hAnsi="Times New Roman" w:cs="Times New Roman"/>
                <w:noProof/>
                <w:sz w:val="24"/>
                <w:szCs w:val="24"/>
                <w:highlight w:val="yellow"/>
              </w:rPr>
            </w:rPrChange>
          </w:rPr>
          <w:delText>18</w:delText>
        </w:r>
      </w:del>
      <w:r w:rsidRPr="009F4D1B">
        <w:rPr>
          <w:rFonts w:ascii="Times New Roman" w:eastAsia="Times New Roman" w:hAnsi="Times New Roman" w:cs="Times New Roman"/>
          <w:noProof/>
          <w:sz w:val="24"/>
          <w:szCs w:val="24"/>
        </w:rPr>
        <w:t xml:space="preserve">). Growth rates of urban trees may be accelerated by the heat island effect, as result of increasing temperature, longer growing season and potentially higher N deposition, as it was shown by </w:t>
      </w:r>
      <w:r w:rsidRPr="00414D68">
        <w:rPr>
          <w:rFonts w:ascii="Times New Roman" w:eastAsia="Times New Roman" w:hAnsi="Times New Roman" w:cs="Times New Roman"/>
          <w:noProof/>
          <w:sz w:val="24"/>
          <w:szCs w:val="24"/>
          <w:rPrChange w:id="59" w:author="Алексей Ярославцев" w:date="2020-05-11T15:51:00Z">
            <w:rPr>
              <w:rFonts w:ascii="Times New Roman" w:eastAsia="Times New Roman" w:hAnsi="Times New Roman" w:cs="Times New Roman"/>
              <w:noProof/>
              <w:sz w:val="24"/>
              <w:szCs w:val="24"/>
              <w:highlight w:val="yellow"/>
            </w:rPr>
          </w:rPrChange>
        </w:rPr>
        <w:t>Pretzsch et al. (2017</w:t>
      </w:r>
      <w:r w:rsidRPr="009F4D1B">
        <w:rPr>
          <w:rFonts w:ascii="Times New Roman" w:eastAsia="Times New Roman" w:hAnsi="Times New Roman" w:cs="Times New Roman"/>
          <w:noProof/>
          <w:sz w:val="24"/>
          <w:szCs w:val="24"/>
        </w:rPr>
        <w:t>). The observed diameter growth for the different species, althoug</w:t>
      </w:r>
      <w:r>
        <w:rPr>
          <w:rFonts w:ascii="Times New Roman" w:eastAsia="Times New Roman" w:hAnsi="Times New Roman" w:cs="Times New Roman"/>
          <w:noProof/>
          <w:sz w:val="24"/>
          <w:szCs w:val="24"/>
        </w:rPr>
        <w:t>h</w:t>
      </w:r>
      <w:r w:rsidRPr="009F4D1B">
        <w:rPr>
          <w:rFonts w:ascii="Times New Roman" w:eastAsia="Times New Roman" w:hAnsi="Times New Roman" w:cs="Times New Roman"/>
          <w:noProof/>
          <w:sz w:val="24"/>
          <w:szCs w:val="24"/>
        </w:rPr>
        <w:t xml:space="preserve"> is rather variable across individuals, are consistent with the existing literature, showing for Picea and Birch a range of 1-3 mm of annul growth </w:t>
      </w:r>
      <w:r>
        <w:rPr>
          <w:rFonts w:ascii="Times New Roman" w:eastAsia="Times New Roman" w:hAnsi="Times New Roman" w:cs="Times New Roman"/>
          <w:noProof/>
          <w:sz w:val="24"/>
          <w:szCs w:val="24"/>
        </w:rPr>
        <w:fldChar w:fldCharType="begin"/>
      </w:r>
      <w:r>
        <w:rPr>
          <w:rFonts w:ascii="Times New Roman" w:eastAsia="Times New Roman" w:hAnsi="Times New Roman" w:cs="Times New Roman"/>
          <w:noProof/>
          <w:sz w:val="24"/>
          <w:szCs w:val="24"/>
        </w:rPr>
        <w:instrText xml:space="preserve"> ADDIN ZOTERO_ITEM CSL_CITATION {"citationID":"S63kaegx","properties":{"formattedCitation":"(Augustaitis et al., 2018, 2015)","plainCitation":"(Augustaitis et al., 2018, 2015)","noteIndex":0},"citationItems":[{"id":2127,"uris":["http://zotero.org/users/3524663/items/GBAVMWFT"],"uri":["http://zotero.org/users/3524663/items/GBAVMWFT"],"itemData":{"id":2127,"type":"article-journal","container-title":"Science of The Total Environment","DOI":"10.1016/j.scitotenv.2017.09.169","ISSN":"00489697","language":"en","page":"1247-1261","source":"Crossref","title":"Tree-ring formation as an indicator of forest capacity to adapt to the main threats of environmental changes in Lithuania","volume":"615","author":[{"family":"Augustaitis","given":"Algirdas"},{"family":"Augustaitienė","given":"Ingrida"},{"family":"Baugarten","given":"Manuela"},{"family":"Bičenkienė","given":"Steigvilė"},{"family":"Girgždienė","given":"Raselė"},{"family":"Kulbokas","given":"Gintaras"},{"family":"Linkevičius","given":"Edgaras"},{"family":"Marozas","given":"Vitas"},{"family":"Mikalajūnas","given":"Marius"},{"family":"Mordas","given":"Genrik"},{"family":"Mozgeris","given":"Gintautas"},{"family":"Petrauskas","given":"Edmundas"},{"family":"Pivoras","given":"Ainis"},{"family":"Šidlauskas","given":"Giedrius"},{"family":"Ulevičius","given":"Vidmantas"},{"family":"Vitas","given":"Adomas"},{"family":"Matyssek","given":"Rainer"}],"issued":{"date-parts":[["2018",2]]}}},{"id":2124,"uris":["http://zotero.org/users/3524663/items/YF9BY3U2"],"uri":["http://zotero.org/users/3524663/items/YF9BY3U2"],"itemData":{"id":2124,"type":"article-journal","abstract":"The hypothesis that trees have grown more rapidly in recent years as a consequence of climate warming and the reduced pollution was tested in Scots pine (Pinus sylvestris L.) forests in Lithuania. A hundred of the largest, dominant pine trees, with a diameter at breast height exceeding 50 cm, were selected in three experimental, over-mature stands located in different parts of the country (north-eastern, western and sea coast). Results confirmed that the annual increment of the trees analyzed has increased since 1980. The causes of such faster growth were higher air temperatures during the winter and, to a lesser extent, higher temperatures from May through August. The effect of precipitation was negligible. Using data on acidifying pollutants collected in last 30 years, a significant effect of the reduced SO2 concentration and sulphur deposition, as well as of the increased ammonia deposition, on the enhanced annual increment in the tree basal area was detected. Multiple regression analysis revealed that meteorological parameters can explain up to 50% of the observed variation in the increase of growth rate for Scots pine in Lithuania, while the variation in the concentration of acidifying pollutants accounted for an additional 30%. However, the pollution data set did not cover a timespan long enough (20-30 years) to clearly distinguish between the effect of the reduced pollution in recent years and the increased temperatures due to global warming as the driving factor of the enhanced growth observed for dominant pine trees in Lithanian forests.","container-title":"iForest - Biogeosciences and Forestry","DOI":"10.3832/ifor1267-007","ISSN":"19717458","issue":"4","language":"en","page":"509-516","source":"Crossref","title":"Growth patterns of Scots pine (Pinus sylvestris L.) under the current regional pollution load in Lithuania","volume":"8","author":[{"family":"Augustaitis","given":"A"},{"family":"Augustaitiene","given":"I"},{"family":"Mozgeris","given":"G"},{"family":"Juknys","given":"R"},{"family":"Vitas","given":"A"},{"family":"Jasinevičiene","given":"D"}],"issued":{"date-parts":[["2015",8,2]]}}}],"schema":"https://github.com/citation-style-language/schema/raw/master/csl-citation.json"} </w:instrText>
      </w:r>
      <w:r>
        <w:rPr>
          <w:rFonts w:ascii="Times New Roman" w:eastAsia="Times New Roman" w:hAnsi="Times New Roman" w:cs="Times New Roman"/>
          <w:noProof/>
          <w:sz w:val="24"/>
          <w:szCs w:val="24"/>
        </w:rPr>
        <w:fldChar w:fldCharType="separate"/>
      </w:r>
      <w:r w:rsidRPr="00062E3F">
        <w:rPr>
          <w:rFonts w:ascii="Times New Roman" w:hAnsi="Times New Roman" w:cs="Times New Roman"/>
          <w:sz w:val="24"/>
        </w:rPr>
        <w:t>(Augustaitis et al., 2018, 2015)</w:t>
      </w:r>
      <w:r>
        <w:rPr>
          <w:rFonts w:ascii="Times New Roman" w:eastAsia="Times New Roman" w:hAnsi="Times New Roman" w:cs="Times New Roman"/>
          <w:noProof/>
          <w:sz w:val="24"/>
          <w:szCs w:val="24"/>
        </w:rPr>
        <w:fldChar w:fldCharType="end"/>
      </w:r>
      <w:r w:rsidRPr="009F4D1B">
        <w:rPr>
          <w:rFonts w:ascii="Times New Roman" w:eastAsia="Times New Roman" w:hAnsi="Times New Roman" w:cs="Times New Roman"/>
          <w:noProof/>
          <w:sz w:val="24"/>
          <w:szCs w:val="24"/>
        </w:rPr>
        <w:t xml:space="preserve"> in the same age range. Conversion </w:t>
      </w:r>
      <w:r w:rsidRPr="009F4D1B">
        <w:rPr>
          <w:rFonts w:ascii="Times New Roman" w:eastAsia="Times New Roman" w:hAnsi="Times New Roman" w:cs="Times New Roman"/>
          <w:noProof/>
          <w:sz w:val="24"/>
          <w:szCs w:val="24"/>
        </w:rPr>
        <w:lastRenderedPageBreak/>
        <w:t xml:space="preserve">of diameter growth in biomass and hence carbon sequestration is very much related with the BEF coeffcients which we have derived by </w:t>
      </w:r>
      <w:r>
        <w:rPr>
          <w:rFonts w:ascii="Times New Roman" w:eastAsia="Times New Roman" w:hAnsi="Times New Roman" w:cs="Times New Roman"/>
          <w:noProof/>
          <w:sz w:val="24"/>
          <w:szCs w:val="24"/>
        </w:rPr>
        <w:fldChar w:fldCharType="begin"/>
      </w:r>
      <w:r>
        <w:rPr>
          <w:rFonts w:ascii="Times New Roman" w:eastAsia="Times New Roman" w:hAnsi="Times New Roman" w:cs="Times New Roman"/>
          <w:noProof/>
          <w:sz w:val="24"/>
          <w:szCs w:val="24"/>
        </w:rPr>
        <w:instrText xml:space="preserve"> ADDIN ZOTERO_ITEM CSL_CITATION {"citationID":"zn8bD4JV","properties":{"formattedCitation":"(Schepaschenko et al., 2018)","plainCitation":"(Schepaschenko et al., 2018)","noteIndex":0},"citationItems":[{"id":2083,"uris":["http://zotero.org/users/3524663/items/6ASEWN5B"],"uri":["http://zotero.org/users/3524663/items/6ASEWN5B"],"itemData":{"id":2083,"type":"article-journal","abstract":"Biomass structure is an important feature of terrestrial vegetation. The parameters of forest biomass structure are important for forest monitoring, biomass modelling and the optimal utilization and management of forests. In this paper, we used the most comprehensive database of sample plots available to build a set of multi-dimensional regression models that describe the proportion of different live biomass fractions (i.e., the stem, branches, foliage, roots) of forest stands as a function of average stand age, density (relative stocking) and site quality for forests of the major tree species of northern Eurasia. Bootstrapping was used to determine the accuracy of the estimates and also provides the associated uncertainties in these estimates. The species-speciﬁc mean percentage errors were then calculated between the sample plot data and the model estimates, resulting in overall relative errors in the regression model of −0.6%, −1.0% and 11.6% for biomass conversion and expansion factor (BCEF), biomass expansion factor (BEF), and root-to-shoot ratio respectively. The equations were then applied to data obtained from the Russian State Forest Register (SFR) and a map of forest cover to produce spatially distributed estimators of biomass conversion and expansion factors and root-to-shoot ratios for Russian forests. The equations and the resulting maps can be used to convert growing stock volume to the components of both above-ground and below-ground live biomass. The new live biomass conversion factors can be used in different applications, in particular to substitute those that are currently used by Russia in national reporting to the UNFCCC (United Nations Framework Convention on Climate Change) and the FAO FRA (Food and Agriculture Organization’s Forest Resource Assessment), among others.","container-title":"Forests","DOI":"10.3390/f9060312","ISSN":"1999-4907","issue":"6","language":"en","page":"312","source":"Crossref","title":"Improved Estimates of Biomass Expansion Factors for Russian Forests","volume":"9","author":[{"family":"Schepaschenko","given":"Dmitry"},{"family":"Moltchanova","given":"Elena"},{"family":"Shvidenko","given":"Anatoly"},{"family":"Blyshchyk","given":"Volodymyr"},{"family":"Dmitriev","given":"Egor"},{"family":"Martynenko","given":"Olga"},{"family":"See","given":"Linda"},{"family":"Kraxner","given":"Florian"}],"issued":{"date-parts":[["2018",6,1]]}}}],"schema":"https://github.com/citation-style-language/schema/raw/master/csl-citation.json"} </w:instrText>
      </w:r>
      <w:r>
        <w:rPr>
          <w:rFonts w:ascii="Times New Roman" w:eastAsia="Times New Roman" w:hAnsi="Times New Roman" w:cs="Times New Roman"/>
          <w:noProof/>
          <w:sz w:val="24"/>
          <w:szCs w:val="24"/>
        </w:rPr>
        <w:fldChar w:fldCharType="separate"/>
      </w:r>
      <w:r w:rsidRPr="00B93C86">
        <w:rPr>
          <w:rFonts w:ascii="Times New Roman" w:hAnsi="Times New Roman" w:cs="Times New Roman"/>
          <w:sz w:val="24"/>
        </w:rPr>
        <w:t>(Schepaschenko et al., 2018)</w:t>
      </w:r>
      <w:r>
        <w:rPr>
          <w:rFonts w:ascii="Times New Roman" w:eastAsia="Times New Roman" w:hAnsi="Times New Roman" w:cs="Times New Roman"/>
          <w:noProof/>
          <w:sz w:val="24"/>
          <w:szCs w:val="24"/>
        </w:rPr>
        <w:fldChar w:fldCharType="end"/>
      </w:r>
      <w:r w:rsidRPr="009F4D1B">
        <w:rPr>
          <w:rFonts w:ascii="Times New Roman" w:eastAsia="Times New Roman" w:hAnsi="Times New Roman" w:cs="Times New Roman"/>
          <w:noProof/>
          <w:sz w:val="24"/>
          <w:szCs w:val="24"/>
        </w:rPr>
        <w:t xml:space="preserve">, specifically from Russian environment. One of the most comprehensive study on urban tree carbon sequestration is the one of </w:t>
      </w:r>
      <w:r w:rsidRPr="00A828D6">
        <w:rPr>
          <w:rFonts w:ascii="Times New Roman" w:eastAsia="Times New Roman" w:hAnsi="Times New Roman" w:cs="Times New Roman"/>
          <w:noProof/>
          <w:sz w:val="24"/>
          <w:szCs w:val="24"/>
          <w:rPrChange w:id="60" w:author="Алексей Ярославцев" w:date="2020-05-11T16:10:00Z">
            <w:rPr>
              <w:rFonts w:ascii="Times New Roman" w:eastAsia="Times New Roman" w:hAnsi="Times New Roman" w:cs="Times New Roman"/>
              <w:noProof/>
              <w:sz w:val="24"/>
              <w:szCs w:val="24"/>
              <w:highlight w:val="yellow"/>
            </w:rPr>
          </w:rPrChange>
        </w:rPr>
        <w:t>Nowak et al. (2013</w:t>
      </w:r>
      <w:r w:rsidRPr="009F4D1B">
        <w:rPr>
          <w:rFonts w:ascii="Times New Roman" w:eastAsia="Times New Roman" w:hAnsi="Times New Roman" w:cs="Times New Roman"/>
          <w:noProof/>
          <w:sz w:val="24"/>
          <w:szCs w:val="24"/>
        </w:rPr>
        <w:t>) across a wide range of US cities. He showed an average annual net carbon uptake per tree of about</w:t>
      </w:r>
      <w:r w:rsidRPr="00382A5D">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t xml:space="preserve">0.226 </w:t>
      </w:r>
      <w:r w:rsidRPr="009F4D1B">
        <w:rPr>
          <w:rFonts w:ascii="Times New Roman" w:eastAsia="Times New Roman" w:hAnsi="Times New Roman" w:cs="Times New Roman"/>
          <w:noProof/>
          <w:sz w:val="24"/>
          <w:szCs w:val="24"/>
        </w:rPr>
        <w:t>m</w:t>
      </w:r>
      <w:r w:rsidRPr="001E0390">
        <w:rPr>
          <w:rFonts w:ascii="Times New Roman" w:eastAsia="Times New Roman" w:hAnsi="Times New Roman" w:cs="Times New Roman"/>
          <w:noProof/>
          <w:sz w:val="24"/>
          <w:szCs w:val="24"/>
          <w:vertAlign w:val="superscript"/>
        </w:rPr>
        <w:t>-2</w:t>
      </w:r>
      <w:r w:rsidRPr="009F4D1B">
        <w:rPr>
          <w:rFonts w:ascii="Times New Roman" w:eastAsia="Times New Roman" w:hAnsi="Times New Roman" w:cs="Times New Roman"/>
          <w:noProof/>
          <w:sz w:val="24"/>
          <w:szCs w:val="24"/>
        </w:rPr>
        <w:t xml:space="preserve"> year</w:t>
      </w:r>
      <w:r w:rsidRPr="001E0390">
        <w:rPr>
          <w:rFonts w:ascii="Times New Roman" w:eastAsia="Times New Roman" w:hAnsi="Times New Roman" w:cs="Times New Roman"/>
          <w:noProof/>
          <w:sz w:val="24"/>
          <w:szCs w:val="24"/>
          <w:vertAlign w:val="superscript"/>
        </w:rPr>
        <w:t>-1</w:t>
      </w:r>
      <w:r w:rsidRPr="009F4D1B">
        <w:rPr>
          <w:rFonts w:ascii="Times New Roman" w:eastAsia="Times New Roman" w:hAnsi="Times New Roman" w:cs="Times New Roman"/>
          <w:noProof/>
          <w:sz w:val="24"/>
          <w:szCs w:val="24"/>
        </w:rPr>
        <w:t xml:space="preserve">. Scaling </w:t>
      </w:r>
      <w:r>
        <w:rPr>
          <w:rFonts w:ascii="Times New Roman" w:eastAsia="Times New Roman" w:hAnsi="Times New Roman" w:cs="Times New Roman"/>
          <w:noProof/>
          <w:sz w:val="24"/>
          <w:szCs w:val="24"/>
        </w:rPr>
        <w:t>larch trees</w:t>
      </w:r>
      <w:r w:rsidRPr="009F4D1B">
        <w:rPr>
          <w:rFonts w:ascii="Times New Roman" w:eastAsia="Times New Roman" w:hAnsi="Times New Roman" w:cs="Times New Roman"/>
          <w:noProof/>
          <w:sz w:val="24"/>
          <w:szCs w:val="24"/>
        </w:rPr>
        <w:t xml:space="preserve"> carbon sequestration per unit of crown area we obtain an average value of </w:t>
      </w:r>
      <w:r>
        <w:rPr>
          <w:rFonts w:ascii="Times New Roman" w:eastAsia="Times New Roman" w:hAnsi="Times New Roman" w:cs="Times New Roman"/>
          <w:noProof/>
          <w:sz w:val="24"/>
          <w:szCs w:val="24"/>
        </w:rPr>
        <w:t>0.14±0.04 kg C m</w:t>
      </w:r>
      <w:r w:rsidRPr="001E0390">
        <w:rPr>
          <w:rFonts w:ascii="Times New Roman" w:eastAsia="Times New Roman" w:hAnsi="Times New Roman" w:cs="Times New Roman"/>
          <w:noProof/>
          <w:sz w:val="24"/>
          <w:szCs w:val="24"/>
          <w:vertAlign w:val="superscript"/>
        </w:rPr>
        <w:t>2</w:t>
      </w:r>
      <w:r>
        <w:rPr>
          <w:rFonts w:ascii="Times New Roman" w:eastAsia="Times New Roman" w:hAnsi="Times New Roman" w:cs="Times New Roman"/>
          <w:noProof/>
          <w:sz w:val="24"/>
          <w:szCs w:val="24"/>
        </w:rPr>
        <w:t xml:space="preserve"> per half of vegetation period, </w:t>
      </w:r>
      <w:r w:rsidRPr="009F4D1B">
        <w:rPr>
          <w:rFonts w:ascii="Times New Roman" w:eastAsia="Times New Roman" w:hAnsi="Times New Roman" w:cs="Times New Roman"/>
          <w:noProof/>
          <w:sz w:val="24"/>
          <w:szCs w:val="24"/>
        </w:rPr>
        <w:t>w</w:t>
      </w:r>
      <w:r>
        <w:rPr>
          <w:rFonts w:ascii="Times New Roman" w:eastAsia="Times New Roman" w:hAnsi="Times New Roman" w:cs="Times New Roman"/>
          <w:noProof/>
          <w:sz w:val="24"/>
          <w:szCs w:val="24"/>
        </w:rPr>
        <w:t>h</w:t>
      </w:r>
      <w:r w:rsidRPr="009F4D1B">
        <w:rPr>
          <w:rFonts w:ascii="Times New Roman" w:eastAsia="Times New Roman" w:hAnsi="Times New Roman" w:cs="Times New Roman"/>
          <w:noProof/>
          <w:sz w:val="24"/>
          <w:szCs w:val="24"/>
        </w:rPr>
        <w:t>ich is</w:t>
      </w:r>
      <w:r>
        <w:rPr>
          <w:rFonts w:ascii="Times New Roman" w:eastAsia="Times New Roman" w:hAnsi="Times New Roman" w:cs="Times New Roman"/>
          <w:noProof/>
          <w:sz w:val="24"/>
          <w:szCs w:val="24"/>
        </w:rPr>
        <w:t xml:space="preserve"> </w:t>
      </w:r>
      <w:r w:rsidR="006A1B44">
        <w:rPr>
          <w:rFonts w:ascii="Times New Roman" w:eastAsia="Times New Roman" w:hAnsi="Times New Roman" w:cs="Times New Roman"/>
          <w:noProof/>
          <w:sz w:val="24"/>
          <w:szCs w:val="24"/>
        </w:rPr>
        <w:t>the</w:t>
      </w:r>
      <w:ins w:id="61" w:author="riccardo valentini" w:date="2020-05-11T10:21:00Z">
        <w:r w:rsidR="00426FD2">
          <w:rPr>
            <w:rFonts w:ascii="Times New Roman" w:eastAsia="Times New Roman" w:hAnsi="Times New Roman" w:cs="Times New Roman"/>
            <w:noProof/>
            <w:sz w:val="24"/>
            <w:szCs w:val="24"/>
          </w:rPr>
          <w:t xml:space="preserve"> </w:t>
        </w:r>
      </w:ins>
      <w:r>
        <w:rPr>
          <w:rFonts w:ascii="Times New Roman" w:eastAsia="Times New Roman" w:hAnsi="Times New Roman" w:cs="Times New Roman"/>
          <w:noProof/>
          <w:sz w:val="24"/>
          <w:szCs w:val="24"/>
        </w:rPr>
        <w:t>closest result</w:t>
      </w:r>
      <w:ins w:id="62" w:author="riccardo valentini" w:date="2020-05-11T10:21:00Z">
        <w:r w:rsidR="00426FD2">
          <w:rPr>
            <w:rFonts w:ascii="Times New Roman" w:eastAsia="Times New Roman" w:hAnsi="Times New Roman" w:cs="Times New Roman"/>
            <w:noProof/>
            <w:sz w:val="24"/>
            <w:szCs w:val="24"/>
          </w:rPr>
          <w:t xml:space="preserve"> in relation to Nowak et al.</w:t>
        </w:r>
      </w:ins>
      <w:r>
        <w:rPr>
          <w:rFonts w:ascii="Times New Roman" w:eastAsia="Times New Roman" w:hAnsi="Times New Roman" w:cs="Times New Roman"/>
          <w:noProof/>
          <w:sz w:val="24"/>
          <w:szCs w:val="24"/>
        </w:rPr>
        <w:t>, while for broad leaved species this paramater was more than two times higher (with max of  0.48±0.14 kg C m</w:t>
      </w:r>
      <w:r w:rsidRPr="001E0390">
        <w:rPr>
          <w:rFonts w:ascii="Times New Roman" w:eastAsia="Times New Roman" w:hAnsi="Times New Roman" w:cs="Times New Roman"/>
          <w:noProof/>
          <w:sz w:val="24"/>
          <w:szCs w:val="24"/>
          <w:vertAlign w:val="superscript"/>
        </w:rPr>
        <w:t>2</w:t>
      </w:r>
      <w:r>
        <w:rPr>
          <w:rFonts w:ascii="Times New Roman" w:eastAsia="Times New Roman" w:hAnsi="Times New Roman" w:cs="Times New Roman"/>
          <w:noProof/>
          <w:sz w:val="24"/>
          <w:szCs w:val="24"/>
        </w:rPr>
        <w:t xml:space="preserve"> per half of vegetation period for </w:t>
      </w:r>
      <w:r w:rsidRPr="00FA12CE">
        <w:rPr>
          <w:rFonts w:ascii="Times New Roman" w:eastAsia="Times New Roman" w:hAnsi="Times New Roman" w:cs="Times New Roman"/>
          <w:i/>
          <w:iCs/>
          <w:noProof/>
          <w:sz w:val="24"/>
          <w:szCs w:val="24"/>
        </w:rPr>
        <w:t>Acer platanoides</w:t>
      </w:r>
      <w:r>
        <w:rPr>
          <w:rFonts w:ascii="Times New Roman" w:eastAsia="Times New Roman" w:hAnsi="Times New Roman" w:cs="Times New Roman"/>
          <w:noProof/>
          <w:sz w:val="24"/>
          <w:szCs w:val="24"/>
        </w:rPr>
        <w:t xml:space="preserve">). </w:t>
      </w:r>
      <w:r w:rsidR="006A1B44">
        <w:rPr>
          <w:rFonts w:ascii="Times New Roman" w:eastAsia="Times New Roman" w:hAnsi="Times New Roman" w:cs="Times New Roman"/>
          <w:noProof/>
          <w:sz w:val="24"/>
          <w:szCs w:val="24"/>
        </w:rPr>
        <w:t xml:space="preserve">Although is difficult to compare our data with existing annual growth rates, due to the lack of full season </w:t>
      </w:r>
      <w:ins w:id="63" w:author="riccardo valentini" w:date="2020-05-11T10:22:00Z">
        <w:r w:rsidR="00426FD2">
          <w:rPr>
            <w:rFonts w:ascii="Times New Roman" w:eastAsia="Times New Roman" w:hAnsi="Times New Roman" w:cs="Times New Roman"/>
            <w:noProof/>
            <w:sz w:val="24"/>
            <w:szCs w:val="24"/>
          </w:rPr>
          <w:t xml:space="preserve">data </w:t>
        </w:r>
      </w:ins>
      <w:r w:rsidR="006A1B44">
        <w:rPr>
          <w:rFonts w:ascii="Times New Roman" w:eastAsia="Times New Roman" w:hAnsi="Times New Roman" w:cs="Times New Roman"/>
          <w:noProof/>
          <w:sz w:val="24"/>
          <w:szCs w:val="24"/>
        </w:rPr>
        <w:t>coverage (about 4 out of 6 months) our data show a reasonable consistency with inventory data and existing litera</w:t>
      </w:r>
      <w:del w:id="64" w:author="riccardo valentini" w:date="2020-05-11T10:22:00Z">
        <w:r w:rsidR="006A1B44" w:rsidDel="00426FD2">
          <w:rPr>
            <w:rFonts w:ascii="Times New Roman" w:eastAsia="Times New Roman" w:hAnsi="Times New Roman" w:cs="Times New Roman"/>
            <w:noProof/>
            <w:sz w:val="24"/>
            <w:szCs w:val="24"/>
          </w:rPr>
          <w:delText>r</w:delText>
        </w:r>
      </w:del>
      <w:r w:rsidR="006A1B44">
        <w:rPr>
          <w:rFonts w:ascii="Times New Roman" w:eastAsia="Times New Roman" w:hAnsi="Times New Roman" w:cs="Times New Roman"/>
          <w:noProof/>
          <w:sz w:val="24"/>
          <w:szCs w:val="24"/>
        </w:rPr>
        <w:t>ture, but more imp</w:t>
      </w:r>
      <w:ins w:id="65" w:author="riccardo valentini" w:date="2020-05-11T10:22:00Z">
        <w:r w:rsidR="00426FD2">
          <w:rPr>
            <w:rFonts w:ascii="Times New Roman" w:eastAsia="Times New Roman" w:hAnsi="Times New Roman" w:cs="Times New Roman"/>
            <w:noProof/>
            <w:sz w:val="24"/>
            <w:szCs w:val="24"/>
          </w:rPr>
          <w:t>o</w:t>
        </w:r>
      </w:ins>
      <w:r w:rsidR="006A1B44">
        <w:rPr>
          <w:rFonts w:ascii="Times New Roman" w:eastAsia="Times New Roman" w:hAnsi="Times New Roman" w:cs="Times New Roman"/>
          <w:noProof/>
          <w:sz w:val="24"/>
          <w:szCs w:val="24"/>
        </w:rPr>
        <w:t xml:space="preserve">rtantly they confirm the possibility to monitor in real time carbon sequestration as one of the </w:t>
      </w:r>
      <w:del w:id="66" w:author="riccardo valentini" w:date="2020-05-11T10:22:00Z">
        <w:r w:rsidR="006A1B44" w:rsidDel="00426FD2">
          <w:rPr>
            <w:rFonts w:ascii="Times New Roman" w:eastAsia="Times New Roman" w:hAnsi="Times New Roman" w:cs="Times New Roman"/>
            <w:noProof/>
            <w:sz w:val="24"/>
            <w:szCs w:val="24"/>
          </w:rPr>
          <w:delText xml:space="preserve">rather </w:delText>
        </w:r>
      </w:del>
      <w:ins w:id="67" w:author="riccardo valentini" w:date="2020-05-11T10:22:00Z">
        <w:r w:rsidR="00426FD2">
          <w:rPr>
            <w:rFonts w:ascii="Times New Roman" w:eastAsia="Times New Roman" w:hAnsi="Times New Roman" w:cs="Times New Roman"/>
            <w:noProof/>
            <w:sz w:val="24"/>
            <w:szCs w:val="24"/>
          </w:rPr>
          <w:t xml:space="preserve">most </w:t>
        </w:r>
      </w:ins>
      <w:r w:rsidR="006A1B44">
        <w:rPr>
          <w:rFonts w:ascii="Times New Roman" w:eastAsia="Times New Roman" w:hAnsi="Times New Roman" w:cs="Times New Roman"/>
          <w:noProof/>
          <w:sz w:val="24"/>
          <w:szCs w:val="24"/>
        </w:rPr>
        <w:t>sig</w:t>
      </w:r>
      <w:ins w:id="68" w:author="riccardo valentini" w:date="2020-05-11T12:33:00Z">
        <w:r w:rsidR="00E75CA4">
          <w:rPr>
            <w:rFonts w:ascii="Times New Roman" w:eastAsia="Times New Roman" w:hAnsi="Times New Roman" w:cs="Times New Roman"/>
            <w:noProof/>
            <w:sz w:val="24"/>
            <w:szCs w:val="24"/>
          </w:rPr>
          <w:t>n</w:t>
        </w:r>
      </w:ins>
      <w:r w:rsidR="006A1B44">
        <w:rPr>
          <w:rFonts w:ascii="Times New Roman" w:eastAsia="Times New Roman" w:hAnsi="Times New Roman" w:cs="Times New Roman"/>
          <w:noProof/>
          <w:sz w:val="24"/>
          <w:szCs w:val="24"/>
        </w:rPr>
        <w:t>ificant ecosysem service of urban trees</w:t>
      </w:r>
      <w:r w:rsidR="00C71806">
        <w:rPr>
          <w:rFonts w:ascii="Times New Roman" w:eastAsia="Times New Roman" w:hAnsi="Times New Roman" w:cs="Times New Roman"/>
          <w:noProof/>
          <w:sz w:val="24"/>
          <w:szCs w:val="24"/>
        </w:rPr>
        <w:t>.</w:t>
      </w:r>
    </w:p>
    <w:p w14:paraId="567AFC00" w14:textId="77777777" w:rsidR="00D01F0A" w:rsidRDefault="00D01F0A" w:rsidP="004E50E7">
      <w:pPr>
        <w:spacing w:after="0"/>
        <w:ind w:firstLine="720"/>
        <w:jc w:val="both"/>
        <w:rPr>
          <w:rFonts w:ascii="Times New Roman" w:eastAsia="Times New Roman" w:hAnsi="Times New Roman" w:cs="Times New Roman"/>
          <w:noProof/>
          <w:sz w:val="24"/>
          <w:szCs w:val="24"/>
        </w:rPr>
      </w:pPr>
    </w:p>
    <w:p w14:paraId="5CB07F11" w14:textId="31F3A907" w:rsidR="00015FD1" w:rsidRPr="00015FD1" w:rsidRDefault="00015FD1" w:rsidP="00015FD1">
      <w:pPr>
        <w:pStyle w:val="a5"/>
        <w:numPr>
          <w:ilvl w:val="1"/>
          <w:numId w:val="5"/>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015FD1">
        <w:rPr>
          <w:rFonts w:ascii="Times New Roman" w:eastAsia="Times New Roman" w:hAnsi="Times New Roman" w:cs="Times New Roman"/>
          <w:sz w:val="24"/>
          <w:szCs w:val="24"/>
        </w:rPr>
        <w:t xml:space="preserve">Air Temperature and Humidity </w:t>
      </w:r>
      <w:r w:rsidR="00134425">
        <w:rPr>
          <w:rFonts w:ascii="Times New Roman" w:eastAsia="Times New Roman" w:hAnsi="Times New Roman" w:cs="Times New Roman"/>
          <w:sz w:val="24"/>
          <w:szCs w:val="24"/>
        </w:rPr>
        <w:t>control</w:t>
      </w:r>
      <w:r>
        <w:rPr>
          <w:rFonts w:ascii="Times New Roman" w:eastAsia="Times New Roman" w:hAnsi="Times New Roman" w:cs="Times New Roman"/>
          <w:sz w:val="24"/>
          <w:szCs w:val="24"/>
        </w:rPr>
        <w:t>.</w:t>
      </w:r>
    </w:p>
    <w:p w14:paraId="7A079F7D" w14:textId="72CBD66A" w:rsidR="00015FD1" w:rsidRDefault="00015FD1" w:rsidP="00015FD1">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local climate control from ecosystem service perspective is the mitigation of extreme temperatures and providing comfort urban microclimate. In fig</w:t>
      </w:r>
      <w:r w:rsidR="00744E11">
        <w:rPr>
          <w:rFonts w:ascii="Times New Roman" w:eastAsia="Times New Roman" w:hAnsi="Times New Roman" w:cs="Times New Roman"/>
          <w:sz w:val="24"/>
          <w:szCs w:val="24"/>
        </w:rPr>
        <w:t>ure</w:t>
      </w:r>
      <w:r>
        <w:rPr>
          <w:rFonts w:ascii="Times New Roman" w:eastAsia="Times New Roman" w:hAnsi="Times New Roman" w:cs="Times New Roman"/>
          <w:sz w:val="24"/>
          <w:szCs w:val="24"/>
        </w:rPr>
        <w:t xml:space="preserve"> </w:t>
      </w:r>
      <w:r w:rsidR="00C71806">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the diurnal difference mean changes of temperature between the reference station and the within tree crown space is presented as mean monthly day, for the investigated species. During the day the temperature difference is maximal, peaking on early afternoon in July, August and September, with the contrasting difference of October when the dynamic is reverted. During the day trees are cooling the surrounding air, showing an effect up to about 2°C degrees with the external temperatures. In October all the species show a warming effect at mid of the day, on the same order. An opposed behavior is recorded for nighttime periods where usually during summer months trees are slightly warmer than the surrounded air. In October they show</w:t>
      </w:r>
      <w:r w:rsidR="00C71806">
        <w:rPr>
          <w:rFonts w:ascii="Times New Roman" w:eastAsia="Times New Roman" w:hAnsi="Times New Roman" w:cs="Times New Roman"/>
          <w:sz w:val="24"/>
          <w:szCs w:val="24"/>
        </w:rPr>
        <w:t xml:space="preserve"> a cooling effect in the night.</w:t>
      </w:r>
    </w:p>
    <w:p w14:paraId="17180583" w14:textId="302BE3A8" w:rsidR="00015FD1" w:rsidRPr="00335AF7" w:rsidRDefault="00AD2F98" w:rsidP="00015FD1">
      <w:pPr>
        <w:spacing w:after="0"/>
        <w:jc w:val="both"/>
        <w:rPr>
          <w:rFonts w:ascii="Times New Roman" w:eastAsia="Times New Roman" w:hAnsi="Times New Roman" w:cs="Times New Roman"/>
          <w:sz w:val="24"/>
          <w:szCs w:val="24"/>
        </w:rPr>
      </w:pPr>
      <w:del w:id="69" w:author="Алексей Ярославцев" w:date="2020-05-11T16:11:00Z">
        <w:r w:rsidDel="00A828D6">
          <w:rPr>
            <w:rFonts w:ascii="Times New Roman" w:eastAsia="Times New Roman" w:hAnsi="Times New Roman" w:cs="Times New Roman"/>
            <w:noProof/>
            <w:sz w:val="24"/>
            <w:szCs w:val="24"/>
            <w:lang w:val="ru-RU"/>
          </w:rPr>
          <w:drawing>
            <wp:inline distT="0" distB="0" distL="0" distR="0" wp14:anchorId="21A8989B" wp14:editId="55B46F74">
              <wp:extent cx="5410200" cy="3895725"/>
              <wp:effectExtent l="0" t="0" r="0" b="9525"/>
              <wp:docPr id="17" name="Рисунок 1" descr="dTair_diurnal_by_mon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air_diurnal_by_month"/>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10200" cy="3895725"/>
                      </a:xfrm>
                      <a:prstGeom prst="rect">
                        <a:avLst/>
                      </a:prstGeom>
                      <a:noFill/>
                      <a:ln>
                        <a:noFill/>
                      </a:ln>
                    </pic:spPr>
                  </pic:pic>
                </a:graphicData>
              </a:graphic>
            </wp:inline>
          </w:drawing>
        </w:r>
      </w:del>
      <w:ins w:id="70" w:author="Алексей Ярославцев" w:date="2020-05-11T16:11:00Z">
        <w:r w:rsidR="00A828D6">
          <w:rPr>
            <w:rFonts w:ascii="Times New Roman" w:eastAsia="Times New Roman" w:hAnsi="Times New Roman" w:cs="Times New Roman"/>
            <w:noProof/>
            <w:sz w:val="24"/>
            <w:szCs w:val="24"/>
          </w:rPr>
          <w:drawing>
            <wp:inline distT="0" distB="0" distL="0" distR="0" wp14:anchorId="5C368A3E" wp14:editId="35DE6740">
              <wp:extent cx="5941060" cy="4453890"/>
              <wp:effectExtent l="0" t="0" r="254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1060" cy="4453890"/>
                      </a:xfrm>
                      <a:prstGeom prst="rect">
                        <a:avLst/>
                      </a:prstGeom>
                      <a:noFill/>
                      <a:ln>
                        <a:noFill/>
                      </a:ln>
                    </pic:spPr>
                  </pic:pic>
                </a:graphicData>
              </a:graphic>
            </wp:inline>
          </w:drawing>
        </w:r>
      </w:ins>
    </w:p>
    <w:p w14:paraId="43B675E5" w14:textId="1EC982F8" w:rsidR="00015FD1" w:rsidRDefault="00015FD1" w:rsidP="00015FD1">
      <w:pPr>
        <w:spacing w:after="0"/>
        <w:ind w:firstLine="720"/>
        <w:jc w:val="both"/>
        <w:rPr>
          <w:rFonts w:ascii="Times New Roman" w:eastAsia="Times New Roman" w:hAnsi="Times New Roman" w:cs="Times New Roman"/>
          <w:sz w:val="24"/>
          <w:szCs w:val="24"/>
        </w:rPr>
      </w:pPr>
      <w:r w:rsidRPr="00A828D6">
        <w:rPr>
          <w:rFonts w:ascii="Times New Roman" w:eastAsia="Times New Roman" w:hAnsi="Times New Roman" w:cs="Times New Roman"/>
          <w:sz w:val="24"/>
          <w:szCs w:val="24"/>
          <w:rPrChange w:id="71" w:author="Алексей Ярославцев" w:date="2020-05-11T16:11:00Z">
            <w:rPr>
              <w:rFonts w:ascii="Times New Roman" w:eastAsia="Times New Roman" w:hAnsi="Times New Roman" w:cs="Times New Roman"/>
              <w:sz w:val="24"/>
              <w:szCs w:val="24"/>
              <w:highlight w:val="yellow"/>
            </w:rPr>
          </w:rPrChange>
        </w:rPr>
        <w:lastRenderedPageBreak/>
        <w:t xml:space="preserve">Figure </w:t>
      </w:r>
      <w:r w:rsidR="00C71806" w:rsidRPr="00A828D6">
        <w:rPr>
          <w:rFonts w:ascii="Times New Roman" w:eastAsia="Times New Roman" w:hAnsi="Times New Roman" w:cs="Times New Roman"/>
          <w:sz w:val="24"/>
          <w:szCs w:val="24"/>
          <w:rPrChange w:id="72" w:author="Алексей Ярославцев" w:date="2020-05-11T16:11:00Z">
            <w:rPr>
              <w:rFonts w:ascii="Times New Roman" w:eastAsia="Times New Roman" w:hAnsi="Times New Roman" w:cs="Times New Roman"/>
              <w:sz w:val="24"/>
              <w:szCs w:val="24"/>
              <w:highlight w:val="yellow"/>
            </w:rPr>
          </w:rPrChange>
        </w:rPr>
        <w:t>4</w:t>
      </w:r>
      <w:r w:rsidRPr="00A828D6">
        <w:rPr>
          <w:rFonts w:ascii="Times New Roman" w:eastAsia="Times New Roman" w:hAnsi="Times New Roman" w:cs="Times New Roman"/>
          <w:sz w:val="24"/>
          <w:szCs w:val="24"/>
          <w:rPrChange w:id="73" w:author="Алексей Ярославцев" w:date="2020-05-11T16:11:00Z">
            <w:rPr>
              <w:rFonts w:ascii="Times New Roman" w:eastAsia="Times New Roman" w:hAnsi="Times New Roman" w:cs="Times New Roman"/>
              <w:sz w:val="24"/>
              <w:szCs w:val="24"/>
              <w:highlight w:val="yellow"/>
            </w:rPr>
          </w:rPrChange>
        </w:rPr>
        <w:t>.</w:t>
      </w:r>
      <w:r>
        <w:rPr>
          <w:rFonts w:ascii="Times New Roman" w:eastAsia="Times New Roman" w:hAnsi="Times New Roman" w:cs="Times New Roman"/>
          <w:sz w:val="24"/>
          <w:szCs w:val="24"/>
        </w:rPr>
        <w:t xml:space="preserve"> </w:t>
      </w:r>
      <w:r w:rsidR="004E50E7">
        <w:rPr>
          <w:rFonts w:ascii="Times New Roman" w:eastAsia="Times New Roman" w:hAnsi="Times New Roman" w:cs="Times New Roman"/>
          <w:sz w:val="24"/>
          <w:szCs w:val="24"/>
        </w:rPr>
        <w:t>Diurnal differences mean changes of temperature by month</w:t>
      </w:r>
      <w:r w:rsidR="00A7627C">
        <w:rPr>
          <w:rFonts w:ascii="Times New Roman" w:eastAsia="Times New Roman" w:hAnsi="Times New Roman" w:cs="Times New Roman"/>
          <w:sz w:val="24"/>
          <w:szCs w:val="24"/>
        </w:rPr>
        <w:t xml:space="preserve"> averaged for all the investigated trees </w:t>
      </w:r>
      <w:del w:id="74" w:author="Алексей Ярославцев" w:date="2020-05-11T16:11:00Z">
        <w:r w:rsidR="00A7627C" w:rsidRPr="000135D5" w:rsidDel="00A828D6">
          <w:rPr>
            <w:rFonts w:ascii="Times New Roman" w:eastAsia="Times New Roman" w:hAnsi="Times New Roman" w:cs="Times New Roman"/>
            <w:sz w:val="24"/>
            <w:szCs w:val="24"/>
            <w:highlight w:val="yellow"/>
          </w:rPr>
          <w:delText>USE THE SAME SCALE ON Y</w:delText>
        </w:r>
      </w:del>
    </w:p>
    <w:p w14:paraId="20D2E12F" w14:textId="77777777" w:rsidR="00015FD1" w:rsidRPr="00730F1A" w:rsidRDefault="00015FD1" w:rsidP="00015FD1">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average differences between the air relative humidity under and outside of the canopy were not more than 20% (annex 1). During daytime trees made air more humid, while during nights they reduced humidity. There were no seasonal changes through months, even no significant difference between species.</w:t>
      </w:r>
      <w:r w:rsidRPr="00730F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We can only see the typical sinusoid line with delay in time as a result of transpiration process.</w:t>
      </w:r>
    </w:p>
    <w:p w14:paraId="5B8325A3" w14:textId="72DA35C9" w:rsidR="00015FD1" w:rsidRDefault="00015FD1" w:rsidP="00015FD1">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important effect of trees is the mitigation of climate extremes. For this purpose we have estimated the daily differences between maximum and minimum temperatures of the reference station and the individual tree recording (fig. </w:t>
      </w:r>
      <w:r w:rsidR="00C71806">
        <w:rPr>
          <w:rFonts w:ascii="Times New Roman" w:eastAsia="Times New Roman" w:hAnsi="Times New Roman" w:cs="Times New Roman"/>
          <w:sz w:val="24"/>
          <w:szCs w:val="24"/>
        </w:rPr>
        <w:t>5</w:t>
      </w:r>
      <w:r>
        <w:rPr>
          <w:rFonts w:ascii="Times New Roman" w:eastAsia="Times New Roman" w:hAnsi="Times New Roman" w:cs="Times New Roman"/>
          <w:sz w:val="24"/>
          <w:szCs w:val="24"/>
        </w:rPr>
        <w:t>). While temperature amplitudes outside of the canopy (the black line) reached a maximum of about 10°C degrees in August, under the canopy this amplitude was 3°C degrees lower.</w:t>
      </w:r>
      <w:r w:rsidRPr="001C2F9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All the species showed</w:t>
      </w:r>
      <w:r w:rsidRPr="00216FE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similar</w:t>
      </w:r>
      <w:r w:rsidRPr="00216FE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dynamics</w:t>
      </w:r>
      <w:r w:rsidRPr="00216FE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through</w:t>
      </w:r>
      <w:r w:rsidRPr="00216FE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w:t>
      </w:r>
      <w:r w:rsidRPr="00216FE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investigated</w:t>
      </w:r>
      <w:r w:rsidRPr="00216FE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period</w:t>
      </w:r>
      <w:r w:rsidRPr="00216FE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but</w:t>
      </w:r>
      <w:r w:rsidRPr="00216FE1">
        <w:rPr>
          <w:rFonts w:ascii="Times New Roman" w:eastAsia="Times New Roman" w:hAnsi="Times New Roman" w:cs="Times New Roman"/>
          <w:sz w:val="24"/>
          <w:szCs w:val="24"/>
        </w:rPr>
        <w:t xml:space="preserve"> under the larch </w:t>
      </w:r>
      <w:r>
        <w:rPr>
          <w:rFonts w:ascii="Times New Roman" w:eastAsia="Times New Roman" w:hAnsi="Times New Roman" w:cs="Times New Roman"/>
          <w:sz w:val="24"/>
          <w:szCs w:val="24"/>
        </w:rPr>
        <w:t>temperature extremes were more similar to the reference station</w:t>
      </w:r>
      <w:r w:rsidR="00A7627C">
        <w:rPr>
          <w:rFonts w:ascii="Times New Roman" w:eastAsia="Times New Roman" w:hAnsi="Times New Roman" w:cs="Times New Roman"/>
          <w:sz w:val="24"/>
          <w:szCs w:val="24"/>
        </w:rPr>
        <w:t xml:space="preserve"> both during summer and</w:t>
      </w:r>
      <w:r>
        <w:rPr>
          <w:rFonts w:ascii="Times New Roman" w:eastAsia="Times New Roman" w:hAnsi="Times New Roman" w:cs="Times New Roman"/>
          <w:sz w:val="24"/>
          <w:szCs w:val="24"/>
        </w:rPr>
        <w:t xml:space="preserve"> particularly during fall after </w:t>
      </w:r>
      <w:r w:rsidRPr="00E05F1D">
        <w:rPr>
          <w:rFonts w:ascii="Times New Roman" w:eastAsia="Times New Roman" w:hAnsi="Times New Roman" w:cs="Times New Roman"/>
          <w:sz w:val="24"/>
          <w:szCs w:val="24"/>
        </w:rPr>
        <w:t>defoliation</w:t>
      </w:r>
      <w:r>
        <w:rPr>
          <w:rFonts w:ascii="Times New Roman" w:eastAsia="Times New Roman" w:hAnsi="Times New Roman" w:cs="Times New Roman"/>
          <w:sz w:val="24"/>
          <w:szCs w:val="24"/>
        </w:rPr>
        <w:t xml:space="preserve">. </w:t>
      </w:r>
    </w:p>
    <w:p w14:paraId="6FC7779F" w14:textId="74433CC6" w:rsidR="00015FD1" w:rsidRDefault="00AD2F98" w:rsidP="00015FD1">
      <w:pPr>
        <w:spacing w:after="0"/>
        <w:jc w:val="both"/>
        <w:rPr>
          <w:rFonts w:ascii="Times New Roman" w:eastAsia="Times New Roman" w:hAnsi="Times New Roman" w:cs="Times New Roman"/>
          <w:sz w:val="24"/>
          <w:szCs w:val="24"/>
        </w:rPr>
      </w:pPr>
      <w:del w:id="75" w:author="Алексей Ярославцев" w:date="2020-05-11T16:12:00Z">
        <w:r w:rsidDel="00A828D6">
          <w:rPr>
            <w:rFonts w:ascii="Times New Roman" w:eastAsia="Times New Roman" w:hAnsi="Times New Roman" w:cs="Times New Roman"/>
            <w:noProof/>
            <w:sz w:val="24"/>
            <w:szCs w:val="24"/>
            <w:lang w:val="ru-RU"/>
          </w:rPr>
          <w:drawing>
            <wp:inline distT="0" distB="0" distL="0" distR="0" wp14:anchorId="25E163E8" wp14:editId="0C777021">
              <wp:extent cx="5943600" cy="4457700"/>
              <wp:effectExtent l="0" t="0" r="0" b="0"/>
              <wp:docPr id="16" name="Рисунок 2" descr="Tair_range_inside_and_outside_canopies_per_spe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air_range_inside_and_outside_canopies_per_speie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del>
      <w:ins w:id="76" w:author="Алексей Ярославцев" w:date="2020-05-11T16:12:00Z">
        <w:r w:rsidR="00A828D6">
          <w:rPr>
            <w:rFonts w:ascii="Times New Roman" w:eastAsia="Times New Roman" w:hAnsi="Times New Roman" w:cs="Times New Roman"/>
            <w:noProof/>
            <w:sz w:val="24"/>
            <w:szCs w:val="24"/>
          </w:rPr>
          <w:drawing>
            <wp:inline distT="0" distB="0" distL="0" distR="0" wp14:anchorId="2A85EBE7" wp14:editId="0E30769E">
              <wp:extent cx="5941060" cy="4453890"/>
              <wp:effectExtent l="0" t="0" r="254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1060" cy="4453890"/>
                      </a:xfrm>
                      <a:prstGeom prst="rect">
                        <a:avLst/>
                      </a:prstGeom>
                      <a:noFill/>
                      <a:ln>
                        <a:noFill/>
                      </a:ln>
                    </pic:spPr>
                  </pic:pic>
                </a:graphicData>
              </a:graphic>
            </wp:inline>
          </w:drawing>
        </w:r>
      </w:ins>
    </w:p>
    <w:p w14:paraId="4C354BAA" w14:textId="2F8C7660" w:rsidR="00015FD1" w:rsidRDefault="00015FD1" w:rsidP="00015FD1">
      <w:pPr>
        <w:spacing w:after="0"/>
        <w:ind w:firstLine="720"/>
        <w:jc w:val="both"/>
        <w:rPr>
          <w:rFonts w:ascii="Times New Roman" w:eastAsia="Times New Roman" w:hAnsi="Times New Roman" w:cs="Times New Roman"/>
          <w:sz w:val="24"/>
          <w:szCs w:val="24"/>
        </w:rPr>
      </w:pPr>
      <w:r w:rsidRPr="00A828D6">
        <w:rPr>
          <w:rFonts w:ascii="Times New Roman" w:eastAsia="Times New Roman" w:hAnsi="Times New Roman" w:cs="Times New Roman"/>
          <w:sz w:val="24"/>
          <w:szCs w:val="24"/>
          <w:rPrChange w:id="77" w:author="Алексей Ярославцев" w:date="2020-05-11T16:12:00Z">
            <w:rPr>
              <w:rFonts w:ascii="Times New Roman" w:eastAsia="Times New Roman" w:hAnsi="Times New Roman" w:cs="Times New Roman"/>
              <w:sz w:val="24"/>
              <w:szCs w:val="24"/>
              <w:highlight w:val="yellow"/>
            </w:rPr>
          </w:rPrChange>
        </w:rPr>
        <w:t xml:space="preserve">Figure </w:t>
      </w:r>
      <w:r w:rsidR="00C71806" w:rsidRPr="00A828D6">
        <w:rPr>
          <w:rFonts w:ascii="Times New Roman" w:eastAsia="Times New Roman" w:hAnsi="Times New Roman" w:cs="Times New Roman"/>
          <w:sz w:val="24"/>
          <w:szCs w:val="24"/>
          <w:rPrChange w:id="78" w:author="Алексей Ярославцев" w:date="2020-05-11T16:12:00Z">
            <w:rPr>
              <w:rFonts w:ascii="Times New Roman" w:eastAsia="Times New Roman" w:hAnsi="Times New Roman" w:cs="Times New Roman"/>
              <w:sz w:val="24"/>
              <w:szCs w:val="24"/>
              <w:highlight w:val="yellow"/>
            </w:rPr>
          </w:rPrChange>
        </w:rPr>
        <w:t>5</w:t>
      </w:r>
      <w:r w:rsidRPr="00A828D6">
        <w:rPr>
          <w:rFonts w:ascii="Times New Roman" w:eastAsia="Times New Roman" w:hAnsi="Times New Roman" w:cs="Times New Roman"/>
          <w:sz w:val="24"/>
          <w:szCs w:val="24"/>
          <w:rPrChange w:id="79" w:author="Алексей Ярославцев" w:date="2020-05-11T16:12:00Z">
            <w:rPr>
              <w:rFonts w:ascii="Times New Roman" w:eastAsia="Times New Roman" w:hAnsi="Times New Roman" w:cs="Times New Roman"/>
              <w:sz w:val="24"/>
              <w:szCs w:val="24"/>
              <w:highlight w:val="yellow"/>
            </w:rPr>
          </w:rPrChange>
        </w:rPr>
        <w:t>.</w:t>
      </w:r>
      <w:r w:rsidR="004E50E7">
        <w:rPr>
          <w:rFonts w:ascii="Times New Roman" w:eastAsia="Times New Roman" w:hAnsi="Times New Roman" w:cs="Times New Roman"/>
          <w:sz w:val="24"/>
          <w:szCs w:val="24"/>
        </w:rPr>
        <w:t xml:space="preserve"> Daily maximum amplitude differences between </w:t>
      </w:r>
      <w:r w:rsidR="00A7627C">
        <w:rPr>
          <w:rFonts w:ascii="Times New Roman" w:eastAsia="Times New Roman" w:hAnsi="Times New Roman" w:cs="Times New Roman"/>
          <w:sz w:val="24"/>
          <w:szCs w:val="24"/>
        </w:rPr>
        <w:t xml:space="preserve">reference station </w:t>
      </w:r>
      <w:r w:rsidR="004E50E7">
        <w:rPr>
          <w:rFonts w:ascii="Times New Roman" w:eastAsia="Times New Roman" w:hAnsi="Times New Roman" w:cs="Times New Roman"/>
          <w:sz w:val="24"/>
          <w:szCs w:val="24"/>
        </w:rPr>
        <w:t>TT-R (black line) and TT+</w:t>
      </w:r>
    </w:p>
    <w:p w14:paraId="479621C3" w14:textId="77777777" w:rsidR="005D4826" w:rsidRDefault="005D4826" w:rsidP="005D4826">
      <w:pPr>
        <w:spacing w:after="0"/>
        <w:ind w:firstLine="720"/>
        <w:jc w:val="both"/>
        <w:rPr>
          <w:rFonts w:ascii="Times New Roman" w:eastAsia="Times New Roman" w:hAnsi="Times New Roman" w:cs="Times New Roman"/>
          <w:sz w:val="24"/>
          <w:szCs w:val="24"/>
        </w:rPr>
      </w:pPr>
    </w:p>
    <w:p w14:paraId="34B89F07" w14:textId="5EB8DEE4" w:rsidR="006B583C" w:rsidRDefault="005D4826" w:rsidP="006B583C">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w:t>
      </w:r>
      <w:r w:rsidRPr="0039589E">
        <w:rPr>
          <w:rFonts w:ascii="Times New Roman" w:eastAsia="Times New Roman" w:hAnsi="Times New Roman" w:cs="Times New Roman"/>
          <w:sz w:val="24"/>
          <w:szCs w:val="24"/>
        </w:rPr>
        <w:t xml:space="preserve"> findings correspond well to </w:t>
      </w:r>
      <w:r w:rsidRPr="0039589E">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{"citationID":"VFK57BLj","properties":{"formattedCitation":"(Chen et al. 2019)","plainCitation":"(Chen et al. 2019)","dontUpdate":true,"noteIndex":0},"citationItems":[{"id":1851,"uris":["http://zotero.org/users/3524663/items/FJWJFRI9"],"uri":["http://zotero.org/users/3524663/items/FJWJFRI9"],"itemData":{"id":1851,"type":"article-journal","abstract":"Quantitative evaluation of canopy transpiration and its cooling eﬀect can contribute to the selection of suitable tree species to alleviate heat island eﬀect in urban area. To achieve this aim, we investigated the canopy transpiration and its cooling eﬀect of three common urban tree species (Schima superba, Eucalyptus citriodora and Acacia auriculaeformis) in a subtropical city (Guangzhou) based on continuous sap ﬂow measurement as well as environmental factors monitoring. The interspeciﬁc diﬀerences in biological attributes that impact tree transpiration and then the cooling eﬀects were further studied. Results indicated that the strongest canopy transpiration and its cooling eﬀect of three species were observed in the summer along with favorable environmental factors (higher soil water content (SWC)1 and photosynthetically active radiation (PAR)). Furthermore, signiﬁcant interspeciﬁc diﬀerences in cooling eﬀect of transpiration were found in our study, S. superba has the highest canopy transpiration cooling eﬀect among three species due to its favorable bio- and hydraulic characteristics. These ﬁndings will help to promote the ecological beneﬁts of urban forests by eﬃcient management practices to a certain extent.","container-title":"Urban Forestry &amp; Urban Greening","DOI":"10.1016/j.ufug.2019.126368","ISSN":"16188667","language":"en","page":"126368","source":"Crossref","title":"Canopy transpiration and its cooling effect of three urban tree species in a subtropical city- Guangzhou, China","volume":"43","author":[{"family":"Chen","given":"Xia"},{"family":"Zhao","given":"Ping"},{"family":"Hu","given":"Yanting"},{"family":"Ouyang","given":"Lei"},{"family":"Zhu","given":"Liwei"},{"family":"Ni","given":"Guangyan"}],"issued":{"date-parts":[["2019",7]]}}}],"schema":"https://github.com/citation-style-language/schema/raw/master/csl-citation.json"} </w:instrText>
      </w:r>
      <w:r w:rsidRPr="0039589E">
        <w:rPr>
          <w:rFonts w:ascii="Times New Roman" w:eastAsia="Times New Roman" w:hAnsi="Times New Roman" w:cs="Times New Roman"/>
          <w:sz w:val="24"/>
          <w:szCs w:val="24"/>
        </w:rPr>
        <w:fldChar w:fldCharType="separate"/>
      </w:r>
      <w:r w:rsidRPr="0039589E">
        <w:rPr>
          <w:rFonts w:ascii="Times New Roman" w:hAnsi="Times New Roman" w:cs="Times New Roman"/>
          <w:sz w:val="24"/>
        </w:rPr>
        <w:t xml:space="preserve">Chen et al. </w:t>
      </w:r>
      <w:r>
        <w:rPr>
          <w:rFonts w:ascii="Times New Roman" w:hAnsi="Times New Roman" w:cs="Times New Roman"/>
          <w:sz w:val="24"/>
        </w:rPr>
        <w:t>(</w:t>
      </w:r>
      <w:r w:rsidRPr="0039589E">
        <w:rPr>
          <w:rFonts w:ascii="Times New Roman" w:hAnsi="Times New Roman" w:cs="Times New Roman"/>
          <w:sz w:val="24"/>
        </w:rPr>
        <w:t>2019)</w:t>
      </w:r>
      <w:r w:rsidRPr="0039589E">
        <w:rPr>
          <w:rFonts w:ascii="Times New Roman" w:eastAsia="Times New Roman" w:hAnsi="Times New Roman" w:cs="Times New Roman"/>
          <w:sz w:val="24"/>
          <w:szCs w:val="24"/>
        </w:rPr>
        <w:fldChar w:fldCharType="end"/>
      </w:r>
      <w:r w:rsidRPr="0039589E">
        <w:rPr>
          <w:rFonts w:ascii="Times New Roman" w:eastAsia="Times New Roman" w:hAnsi="Times New Roman" w:cs="Times New Roman"/>
          <w:sz w:val="24"/>
          <w:szCs w:val="24"/>
        </w:rPr>
        <w:t xml:space="preserve">, who explained observed seasonal dynamics of temperature reduction rates by differences in transpiration and to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{"citationID":"4azPLoh2","properties":{"formattedCitation":"(Rahman et al. 2020)","plainCitation":"(Rahman et al. 2020)","dontUpdate":true,"noteIndex":0},"citationItems":[{"id":2097,"uris":["http://zotero.org/users/3524663/items/ACEFTPBX"],"uri":["http://zotero.org/users/3524663/items/ACEFTPBX"],"itemData":{"id":2097,"type":"article-journal","abstract":"A more detailed understanding of the micro-climatic thermal benefits of different urban tree species and the retrospective species characteristics is necessary to guide management decisions. In this review, we focused specifically on empirical data collected at ground level for below-canopy surface temperature (ST) and tran­ spiration cooling (AT), using a meta-analysis method. Tree canopy density was clearly identified as the most influential driver of different mechanisms of cooling benefits. Secondly, climate of the cities where the trees were grown showed significant impacts on cooling potentials: trees grown in Oceanic and Continental climates showed a higher cooling potential compared to trees grown in Mediterranean climate for AT and sub-tropical climate for ST. Thirdly, tree growth in size and ground surface cover showed significant impact. ST decreases almost linearly with the increase of canopy density; however, the rate is significantly lower over transpiring grass surfaces. Transpiration of trees planted over grass was ten times higher (4.15 g mÀ 2 minÀ 1) compared to a tree planted in paved cut-out pits (0.44 g mÀ 2 minÀ 1). Moreover, diffuse porous wood anatomy and trees originating from temperate and resource-rich forests showed better cooling potentials. Among the leaf traits, dark green leaves, &lt; 0.15 mm of thickness showed higher AT and ST benefit. The review pointed out the lack of standardized study protocols in determining tree cooling benefits and empirical data, particularly at tropical and sub-tropical climate. Finally, the study suggested some recommendations for plantings that optimize the cooling benefits from urban greenspaces.","container-title":"Building and Environment","DOI":"10.1016/j.buildenv.2019.106606","ISSN":"03601323","language":"en","page":"106606","source":"Crossref","title":"Traits of trees for cooling urban heat islands: A meta-analysis","title-short":"Traits of trees for cooling urban heat islands","volume":"170","author":[{"family":"Rahman","given":"Mohammad A."},{"family":"Stratopoulos","given":"Laura M.F."},{"family":"Moser-Reischl","given":"Astrid"},{"family":"Zölch","given":"Teresa"},{"family":"Häberle","given":"Karl-Heinz"},{"family":"Rötzer","given":"Thomas"},{"family":"Pretzsch","given":"Hans"},{"family":"Pauleit","given":"Stephan"}],"issued":{"date-parts":[["2020",3]]}}}],"schema":"https://github.com/citation-style-language/schema/raw/master/csl-citation.json"} </w:instrText>
      </w:r>
      <w:r>
        <w:rPr>
          <w:rFonts w:ascii="Times New Roman" w:eastAsia="Times New Roman" w:hAnsi="Times New Roman" w:cs="Times New Roman"/>
          <w:sz w:val="24"/>
          <w:szCs w:val="24"/>
        </w:rPr>
        <w:fldChar w:fldCharType="separate"/>
      </w:r>
      <w:r w:rsidRPr="00995940">
        <w:rPr>
          <w:rFonts w:ascii="Times New Roman" w:hAnsi="Times New Roman" w:cs="Times New Roman"/>
          <w:sz w:val="24"/>
        </w:rPr>
        <w:t xml:space="preserve">Rahman et al. </w:t>
      </w:r>
      <w:r>
        <w:rPr>
          <w:rFonts w:ascii="Times New Roman" w:hAnsi="Times New Roman" w:cs="Times New Roman"/>
          <w:sz w:val="24"/>
        </w:rPr>
        <w:t>(</w:t>
      </w:r>
      <w:r w:rsidRPr="00995940">
        <w:rPr>
          <w:rFonts w:ascii="Times New Roman" w:hAnsi="Times New Roman" w:cs="Times New Roman"/>
          <w:sz w:val="24"/>
        </w:rPr>
        <w:t>2020)</w:t>
      </w:r>
      <w:r>
        <w:rPr>
          <w:rFonts w:ascii="Times New Roman" w:eastAsia="Times New Roman" w:hAnsi="Times New Roman" w:cs="Times New Roman"/>
          <w:sz w:val="24"/>
          <w:szCs w:val="24"/>
        </w:rPr>
        <w:fldChar w:fldCharType="end"/>
      </w:r>
      <w:r w:rsidRPr="0039589E">
        <w:rPr>
          <w:rFonts w:ascii="Times New Roman" w:eastAsia="Times New Roman" w:hAnsi="Times New Roman" w:cs="Times New Roman"/>
          <w:sz w:val="24"/>
          <w:szCs w:val="24"/>
        </w:rPr>
        <w:t xml:space="preserve">, who also found that within the canopy radius of 4.5m of </w:t>
      </w:r>
      <w:r>
        <w:rPr>
          <w:rFonts w:ascii="Times New Roman" w:eastAsia="Times New Roman" w:hAnsi="Times New Roman" w:cs="Times New Roman"/>
          <w:sz w:val="24"/>
          <w:szCs w:val="24"/>
        </w:rPr>
        <w:t xml:space="preserve">Acer platanoides or </w:t>
      </w:r>
      <w:r w:rsidRPr="0039589E">
        <w:rPr>
          <w:rFonts w:ascii="Times New Roman" w:eastAsia="Times New Roman" w:hAnsi="Times New Roman" w:cs="Times New Roman"/>
          <w:sz w:val="24"/>
          <w:szCs w:val="24"/>
        </w:rPr>
        <w:t>Tilia cordata trees, daytime temperature decreased up to 3.5 ℃ during August in comparison of the unshaded surrounding area.</w:t>
      </w:r>
      <w:r>
        <w:rPr>
          <w:rFonts w:ascii="Times New Roman" w:eastAsia="Times New Roman" w:hAnsi="Times New Roman" w:cs="Times New Roman"/>
          <w:sz w:val="24"/>
          <w:szCs w:val="24"/>
        </w:rPr>
        <w:t xml:space="preserve"> </w:t>
      </w:r>
      <w:r w:rsidRPr="0039589E">
        <w:rPr>
          <w:rFonts w:ascii="Times New Roman" w:eastAsia="Times New Roman" w:hAnsi="Times New Roman" w:cs="Times New Roman"/>
          <w:sz w:val="24"/>
          <w:szCs w:val="24"/>
        </w:rPr>
        <w:t xml:space="preserve">Our results go in a line with the meta-analysis study, which showed relations between individual tree characteristics and daily/seasonal temperature reduction dynamics in different climate and urban conditions </w:t>
      </w:r>
      <w:r w:rsidRPr="0039589E">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{"citationID":"HHosdItL","properties":{"formattedCitation":"(Rahman et al., 2020)","plainCitation":"(Rahman et al., 2020)","noteIndex":0},"citationItems":[{"id":2097,"uris":["http://zotero.org/users/3524663/items/ACEFTPBX"],"uri":["http://zotero.org/users/3524663/items/ACEFTPBX"],"itemData":{"id":2097,"type":"article-journal","abstract":"A more detailed understanding of the micro-climatic thermal benefits of different urban tree species and the retrospective species characteristics is necessary to guide management decisions. In this review, we focused specifically on empirical data collected at ground level for below-canopy surface temperature (ST) and tran­ spiration cooling (AT), using a meta-analysis method. Tree canopy density was clearly identified as the most influential driver of different mechanisms of cooling benefits. Secondly, climate of the cities where the trees were grown showed significant impacts on cooling potentials: trees grown in Oceanic and Continental climates showed a higher cooling potential compared to trees grown in Mediterranean climate for AT and sub-tropical climate for ST. Thirdly, tree growth in size and ground surface cover showed significant impact. ST decreases almost linearly with the increase of canopy density; however, the rate is significantly lower over transpiring grass surfaces. Transpiration of trees planted over grass was ten times higher (4.15 g mÀ 2 minÀ 1) compared to a tree planted in paved cut-out pits (0.44 g mÀ 2 minÀ 1). Moreover, diffuse porous wood anatomy and trees originating from temperate and resource-rich forests showed better cooling potentials. Among the leaf traits, dark green leaves, &lt; 0.15 mm of thickness showed higher AT and ST benefit. The review pointed out the lack of standardized study protocols in determining tree cooling benefits and empirical data, particularly at tropical and sub-tropical climate. Finally, the study suggested some recommendations for plantings that optimize the cooling benefits from urban greenspaces.","container-title":"Building and Environment","DOI":"10.1016/j.buildenv.2019.106606","ISSN":"03601323","language":"en","page":"106606","source":"Crossref","title":"Traits of trees for cooling urban heat islands: A meta-analysis","title-short":"Traits of trees for cooling urban heat islands","volume":"170","author":[{"family":"Rahman","given":"Mohammad A."},{"family":"Stratopoulos","given":"Laura M.F."},{"family":"Moser-Reischl","given":"Astrid"},{"family":"Zölch","given":"Teresa"},{"family":"Häberle","given":"Karl-Heinz"},{"family":"Rötzer","given":"Thomas"},{"family":"Pretzsch","given":"Hans"},{"family":"Pauleit","given":"Stephan"}],"issued":{"date-parts":[["2020",3]]}}}],"schema":"https://github.com/citation-style-language/schema/raw/master/csl-citation.json"} </w:instrText>
      </w:r>
      <w:r w:rsidRPr="0039589E">
        <w:rPr>
          <w:rFonts w:ascii="Times New Roman" w:eastAsia="Times New Roman" w:hAnsi="Times New Roman" w:cs="Times New Roman"/>
          <w:sz w:val="24"/>
          <w:szCs w:val="24"/>
        </w:rPr>
        <w:fldChar w:fldCharType="separate"/>
      </w:r>
      <w:r w:rsidRPr="00CF1243">
        <w:rPr>
          <w:rFonts w:ascii="Times New Roman" w:hAnsi="Times New Roman" w:cs="Times New Roman"/>
          <w:sz w:val="24"/>
        </w:rPr>
        <w:t>(Rahman et al., 2020)</w:t>
      </w:r>
      <w:r w:rsidRPr="0039589E">
        <w:rPr>
          <w:rFonts w:ascii="Times New Roman" w:eastAsia="Times New Roman" w:hAnsi="Times New Roman" w:cs="Times New Roman"/>
          <w:sz w:val="24"/>
          <w:szCs w:val="24"/>
        </w:rPr>
        <w:fldChar w:fldCharType="end"/>
      </w:r>
      <w:r w:rsidRPr="0039589E">
        <w:rPr>
          <w:rFonts w:ascii="Times New Roman" w:eastAsia="Times New Roman" w:hAnsi="Times New Roman" w:cs="Times New Roman"/>
          <w:sz w:val="24"/>
          <w:szCs w:val="24"/>
        </w:rPr>
        <w:t xml:space="preserve">. Temperature reduction by urban green infrastructure on about 0.5-2.5℃ degrees was also shown in several </w:t>
      </w:r>
      <w:r w:rsidR="00A7627C">
        <w:rPr>
          <w:rFonts w:ascii="Times New Roman" w:eastAsia="Times New Roman" w:hAnsi="Times New Roman" w:cs="Times New Roman"/>
          <w:sz w:val="24"/>
          <w:szCs w:val="24"/>
        </w:rPr>
        <w:t>papers</w:t>
      </w:r>
      <w:r w:rsidRPr="0039589E">
        <w:rPr>
          <w:rFonts w:ascii="Times New Roman" w:eastAsia="Times New Roman" w:hAnsi="Times New Roman" w:cs="Times New Roman"/>
          <w:sz w:val="24"/>
          <w:szCs w:val="24"/>
        </w:rPr>
        <w:t xml:space="preserve">, which used computational modeling </w:t>
      </w:r>
      <w:r w:rsidRPr="0039589E">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{"citationID":"K0d5PrdU","properties":{"formattedCitation":"(Buccolieri et al., 2019; Morakinyo et al., 2020)","plainCitation":"(Buccolieri et al., 2019; Morakinyo et al., 2020)","noteIndex":0},"citationItems":[{"id":1869,"uris":["http://zotero.org/users/3524663/items/HIMKLDA4"],"uri":["http://zotero.org/users/3524663/items/HIMKLDA4"],"itemData":{"id":1869,"type":"article-journal","abstract":"This paper reviews current parameterizations developed and implemented within Computational Fluid Dynamics models for the study of the eﬀects linking vegetation, mainly trees, to urban air quality and thermal conditions. In the literature, passive mitigation via deposition is parametrized as a volumetric sink term in the transport equation of pollutants, while a volumetric source term is used for particle resuspension. The aerodynamics eﬀects are modelled via source and sink terms of momentum, turbulent kinetic energy and turbulent dissipation rate. A volumetric cooling power is ﬁnally considered to account for the thermal (transpirational cooling) eﬀects of vegetation. The most recent applications are also summarized with a focus on the relative importance of both aerodynamic and deposition eﬀects, together with recent studies evaluating thermal eﬀects. Those studies have shown that the aerodynamic eﬀects of trees are stronger than the positive eﬀects of deposition, however locally the pollutant concentration increases or decreases depending on the complex interrelation between local factors such as vegetation type and density, meteorological conditions, street geometry, pollutant characteristics and emission rates. Unlike aerodynamic and deposition eﬀects on pollutant dispersion which were also found in street far from trees, the thermal eﬀects were in general locally restricted to the close vicinity of the vegetation and to the street canyon itself. Future requirements in CFD modelling include more in depth investigation of resuspension and thermal eﬀects, as well as of the VOCs emissions and chemical reactions. The overall objective of this review is to provide the scientiﬁc community with a comprehensive summary on the current parameterizations of urban vegetation in CFD modelling and constitutes the starting point for the development of new parametrizations in CFD as well as in mesoscale models.","container-title":"Urban Forestry &amp; Urban Greening","DOI":"10.1016/j.ufug.2018.07.004","ISSN":"16188667","language":"en","page":"56-64","source":"Crossref","title":"Reprint of: Review on urban tree modelling in CFD simulations: Aerodynamic, deposition and thermal effects","title-short":"Reprint of","volume":"37","author":[{"family":"Buccolieri","given":"Riccardo"},{"family":"Santiago","given":"Jose-Luis"},{"family":"Rivas","given":"Esther"},{"family":"Sáanchez","given":"Beatriz"}],"issued":{"date-parts":[["2019",1]]}}},{"id":1822,"uris":["http://zotero.org/users/3524663/items/SK48TSCR"],"uri":["http://zotero.org/users/3524663/items/SK48TSCR"],"itemData":{"id":1822,"type":"article-journal","abstract":"The re-integration of trees into the urban landscape is a veritable strategy for urban climate mitigation and adaptation. However, dysfunctional trees in terms of urban heat mitigation are dominant in many sub-tropical cities‟ landscapes due to the lack of scientific basis of tree selection. Therefore, this study proposes and evaluates a methodological framework as an approach for “right tree, right place” for urban heat mitigation through parametric ENVI-met simulations that involve the combination of 54 generic tree forms and 10 characteristic urban morphology – Sky-View Factor (SVF). Results show variable temperature regulation by tree forms (species) with varying magnitude in different urban morphology. Daytime and nighttime temperature regulation effects were between 0.3ºC – 1.0 ºC and 0.0ºC – 2.0 ºC, respectively depending on tree forms and SVF value. Furthermore, the Heat Reduction Potential (HRP) of trees forms were determined in terms of their human thermal comfort improvement. In general, we found a range of +5% and -20% depending on SVF, negative and positive values imply heat reduction and increment, respectively. With the competing shading effect of buildings, the HRP of trees reduces from high to low SVF area with variable magnitude among tree forms (species). Hence, the proposed morphology-based tree selection approach was evaluated by comparison with two uninformed selection approaches in a realistic urban neighborhood in Hong Kong. Results clearly indicate the proposed approach‟s capability in improving human thermal comfort by up two times more than either of the other approaches. Finally, evidence-based recommendations were given for the reference of policy-makers when they make urban green development plan.","container-title":"Science of The Total Environment","DOI":"10.1016/j.scitotenv.2020.137461","ISSN":"00489697","language":"en","page":"137461","source":"Crossref","title":"Right tree, right place (urban canyon): Tree species selection approach for optimum urban heat mitigation - development and evaluation","title-short":"Right tree, right place (urban canyon)","volume":"719","author":[{"family":"Morakinyo","given":"Tobi Eniolu"},{"family":"Ouyang","given":"Wanlu"},{"family":"Lau","given":"Kevin Ka-Lun"},{"family":"Ren","given":"Chao"},{"family":"Ng","given":"Edward"}],"issued":{"date-parts":[["2020",6]]}}}],"schema":"https://github.com/citation-style-language/schema/raw/master/csl-citation.json"} </w:instrText>
      </w:r>
      <w:r w:rsidRPr="0039589E">
        <w:rPr>
          <w:rFonts w:ascii="Times New Roman" w:eastAsia="Times New Roman" w:hAnsi="Times New Roman" w:cs="Times New Roman"/>
          <w:sz w:val="24"/>
          <w:szCs w:val="24"/>
        </w:rPr>
        <w:fldChar w:fldCharType="separate"/>
      </w:r>
      <w:r w:rsidRPr="00CF1243">
        <w:rPr>
          <w:rFonts w:ascii="Times New Roman" w:hAnsi="Times New Roman" w:cs="Times New Roman"/>
          <w:sz w:val="24"/>
        </w:rPr>
        <w:t xml:space="preserve">(Buccolieri et </w:t>
      </w:r>
      <w:r w:rsidRPr="00CF1243">
        <w:rPr>
          <w:rFonts w:ascii="Times New Roman" w:hAnsi="Times New Roman" w:cs="Times New Roman"/>
          <w:sz w:val="24"/>
        </w:rPr>
        <w:lastRenderedPageBreak/>
        <w:t>al., 2019; Morakinyo et al., 2020)</w:t>
      </w:r>
      <w:r w:rsidRPr="0039589E">
        <w:rPr>
          <w:rFonts w:ascii="Times New Roman" w:eastAsia="Times New Roman" w:hAnsi="Times New Roman" w:cs="Times New Roman"/>
          <w:sz w:val="24"/>
          <w:szCs w:val="24"/>
        </w:rPr>
        <w:fldChar w:fldCharType="end"/>
      </w:r>
      <w:r w:rsidRPr="0039589E">
        <w:rPr>
          <w:rFonts w:ascii="Times New Roman" w:eastAsia="Times New Roman" w:hAnsi="Times New Roman" w:cs="Times New Roman"/>
          <w:sz w:val="24"/>
          <w:szCs w:val="24"/>
        </w:rPr>
        <w:t xml:space="preserve"> and satellite based data such as land surface temperature </w:t>
      </w:r>
      <w:r w:rsidRPr="0039589E">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{"citationID":"9jrdO0zl","properties":{"formattedCitation":"(Kremer et al., 2016; Tonyalo\\uc0\\u287{}lu, 2020)","plainCitation":"(Kremer et al., 2016; Tonyaloğlu, 2020)","noteIndex":0},"citationItems":[{"id":1130,"uris":["http://zotero.org/users/3524663/items/DMFYUR6H"],"uri":["http://zotero.org/users/3524663/items/DMFYUR6H"],"itemData":{"id":1130,"type":"article-journal","abstract":"Mapping, modeling, and valuing urban ecosystem services are important for integrating the ecosystem services concept in urban planning and decision-making. However, decision-support tools able to consider multiple ecosystem services in the urban setting using complex and heterogeneous data are still in early development. Here, we use New York City (NYC) as a case study to evaluate and analyze how the value of multiple ecosystem services of urban green infrastructure shifts with shifting governance priorities. We ﬁrst examined the spatial distribution of ﬁve ecosystem services – storm water absorption, carbon storage, air pollution removal, local climate regulation, and recreation – to create the ﬁrst multiple ecosystem services evaluation of all green infrastructure in NYC. Then, combining an urban ecosystem services landscape approach with spatial multicriteria analysis weighting scenarios, we examine the distribution of these ecosystem services in the city. We contrast the current NYC policy preference –which is focused on heavy investment in stormwater absorption – with a valuation approach that also accounts for other ecosystem services. We ﬁnd substantial differences in the spatial distribution of priority areas for green infrastructure for the valuation scenarios. Among the scenarios we examined for NYC, we ﬁnd that a scenario in which only stormwater absorption is prioritized leads to the most unevenly distributed ES values. By contrast, we ﬁnd least variation in ES values where stormwater absorption, local climate regulation, carbon storage, air pollution removal, and recreational potential are all weighted equally.","container-title":"Environmental Science &amp; Policy","DOI":"10.1016/j.envsci.2016.04.012","ISSN":"14629011","language":"en","page":"57-68","source":"Crossref","title":"The value of urban ecosystem services in New York City: A spatially explicit multicriteria analysis of landscape scale valuation scenarios","title-short":"The value of urban ecosystem services in New York City","volume":"62","author":[{"family":"Kremer","given":"Peleg"},{"family":"Hamstead","given":"Zoé A."},{"family":"McPhearson","given":"Timon"}],"issued":{"date-parts":[["2016",8]]}}},{"id":1628,"uris":["http://zotero.org/users/3524663/items/ZS2DB5GE"],"uri":["http://zotero.org/users/3524663/items/ZS2DB5GE"],"itemData":{"id":1628,"type":"article-journal","abstract":"Bornova metropolitan district is one of the most urbanised districts in Izmir metropolitan city, Turkey; with unknown eﬀ ;ects on the potential ecosystem services along urban-rural areas. This study mapped the condition of ecosystem services’ potential and analysed their spatiotemporal dynamics and patterns between 1990 and 2018 for Bornova district. The methodology used in this study was based on an existing potential ecosystem services mapping methodology and spatially explicit index using open access available spatial data. The spatiotemporal changes in the potential ecosystem services along the urban-rural gradient of Bornova district were assessed by global climate regulation (carbon storage), microclimate mitigation (Land Surface Temperature) and ecological integrity. The total vegetation cover in Bornova district increased from 18.41 % to 27.95 % to the last 28 years, particularly in peri-urban areas. Accordingly, two of the selected ecosystem services’ potential has increased throughout the district, except for ecological integrity. These changes were closely related to the deliberate eﬀorts of the Bornova Municipal Council in increasing the amount of urban green and open spaces throughout the Bornova district in coordination with Izmir Metropolitan City Council’s commitment to build a healthy and climate friendly city in the near future.","container-title":"Urban Forestry &amp; Urban Greening","DOI":"10.1016/j.ufug.2020.126631","ISSN":"16188667","journalAbbreviation":"Urban Forestry &amp; Urban Greening","language":"en","page":"126631","source":"DOI.org (Crossref)","title":"Spatiotemporal dynamics of urban ecosystem services in Turkey: The case of Bornova, Izmir","title-short":"Spatiotemporal dynamics of urban ecosystem services in Turkey","volume":"49","author":[{"family":"Tonyaloğlu","given":"Ebru Ersoy"}],"issued":{"date-parts":[["2020",3]]}}}],"schema":"https://github.com/citation-style-language/schema/raw/master/csl-citation.json"} </w:instrText>
      </w:r>
      <w:r w:rsidRPr="0039589E">
        <w:rPr>
          <w:rFonts w:ascii="Times New Roman" w:eastAsia="Times New Roman" w:hAnsi="Times New Roman" w:cs="Times New Roman"/>
          <w:sz w:val="24"/>
          <w:szCs w:val="24"/>
        </w:rPr>
        <w:fldChar w:fldCharType="separate"/>
      </w:r>
      <w:r w:rsidRPr="00CF1243">
        <w:rPr>
          <w:rFonts w:ascii="Times New Roman" w:hAnsi="Times New Roman" w:cs="Times New Roman"/>
          <w:sz w:val="24"/>
          <w:szCs w:val="24"/>
        </w:rPr>
        <w:t>(Kremer et al., 2016; Tonyaloğlu, 2020)</w:t>
      </w:r>
      <w:r w:rsidRPr="0039589E">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14:paraId="5C825B4E" w14:textId="77777777" w:rsidR="00744E11" w:rsidRDefault="00744E11" w:rsidP="006B583C">
      <w:pPr>
        <w:spacing w:after="0"/>
        <w:ind w:firstLine="720"/>
        <w:jc w:val="both"/>
        <w:rPr>
          <w:rFonts w:ascii="Times New Roman" w:eastAsia="Times New Roman" w:hAnsi="Times New Roman" w:cs="Times New Roman"/>
          <w:sz w:val="24"/>
          <w:szCs w:val="24"/>
        </w:rPr>
      </w:pPr>
    </w:p>
    <w:p w14:paraId="0A9744E6" w14:textId="0BC1E974" w:rsidR="006B583C" w:rsidRPr="006B583C" w:rsidRDefault="006B583C" w:rsidP="006B583C">
      <w:pPr>
        <w:pStyle w:val="a5"/>
        <w:numPr>
          <w:ilvl w:val="1"/>
          <w:numId w:val="5"/>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w:t>
      </w:r>
      <w:r w:rsidRPr="006B583C">
        <w:rPr>
          <w:rFonts w:ascii="Times New Roman" w:eastAsia="Times New Roman" w:hAnsi="Times New Roman" w:cs="Times New Roman"/>
          <w:sz w:val="24"/>
          <w:szCs w:val="24"/>
        </w:rPr>
        <w:t>un-off mitigation</w:t>
      </w:r>
      <w:r>
        <w:rPr>
          <w:rFonts w:ascii="Times New Roman" w:eastAsia="Times New Roman" w:hAnsi="Times New Roman" w:cs="Times New Roman"/>
          <w:sz w:val="24"/>
          <w:szCs w:val="24"/>
        </w:rPr>
        <w:t xml:space="preserve"> and</w:t>
      </w:r>
      <w:r w:rsidRPr="006B583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w:t>
      </w:r>
      <w:r w:rsidRPr="006B583C">
        <w:rPr>
          <w:rFonts w:ascii="Times New Roman" w:eastAsia="Times New Roman" w:hAnsi="Times New Roman" w:cs="Times New Roman"/>
          <w:sz w:val="24"/>
          <w:szCs w:val="24"/>
        </w:rPr>
        <w:t>nergy consumption by trees via transpiration</w:t>
      </w:r>
    </w:p>
    <w:p w14:paraId="683AD48A" w14:textId="2E266D66" w:rsidR="006B583C" w:rsidRPr="007E4F73" w:rsidRDefault="006B583C" w:rsidP="006B583C">
      <w:pPr>
        <w:spacing w:after="0"/>
        <w:ind w:firstLine="720"/>
        <w:jc w:val="both"/>
        <w:rPr>
          <w:rFonts w:ascii="Times New Roman" w:eastAsia="Times New Roman" w:hAnsi="Times New Roman" w:cs="Times New Roman"/>
          <w:sz w:val="24"/>
          <w:szCs w:val="24"/>
        </w:rPr>
      </w:pPr>
      <w:r w:rsidRPr="00C062B3">
        <w:rPr>
          <w:rFonts w:ascii="Times New Roman" w:eastAsia="Times New Roman" w:hAnsi="Times New Roman" w:cs="Times New Roman"/>
          <w:sz w:val="24"/>
          <w:szCs w:val="24"/>
        </w:rPr>
        <w:t xml:space="preserve">In figure </w:t>
      </w:r>
      <w:r w:rsidR="00C71806">
        <w:rPr>
          <w:rFonts w:ascii="Times New Roman" w:eastAsia="Times New Roman" w:hAnsi="Times New Roman" w:cs="Times New Roman"/>
          <w:sz w:val="24"/>
          <w:szCs w:val="24"/>
        </w:rPr>
        <w:t>6</w:t>
      </w:r>
      <w:r w:rsidRPr="00C062B3">
        <w:rPr>
          <w:rFonts w:ascii="Times New Roman" w:eastAsia="Times New Roman" w:hAnsi="Times New Roman" w:cs="Times New Roman"/>
          <w:sz w:val="24"/>
          <w:szCs w:val="24"/>
        </w:rPr>
        <w:t xml:space="preserve"> we show an ensemble of transpiration daily patterns for the investigated individuals which show the typical diurnal behavior modulated by changing environmental parameters.</w:t>
      </w:r>
      <w:r>
        <w:rPr>
          <w:rFonts w:ascii="Times New Roman" w:eastAsia="Times New Roman" w:hAnsi="Times New Roman" w:cs="Times New Roman"/>
          <w:sz w:val="24"/>
          <w:szCs w:val="24"/>
        </w:rPr>
        <w:t xml:space="preserve"> Basically the sap flux during night for all individuals was </w:t>
      </w:r>
      <w:del w:id="80" w:author="riccardo valentini" w:date="2020-05-11T10:24:00Z">
        <w:r w:rsidDel="00426FD2">
          <w:rPr>
            <w:rFonts w:ascii="Times New Roman" w:eastAsia="Times New Roman" w:hAnsi="Times New Roman" w:cs="Times New Roman"/>
            <w:sz w:val="24"/>
            <w:szCs w:val="24"/>
          </w:rPr>
          <w:delText>lower than one liter per hour</w:delText>
        </w:r>
      </w:del>
      <w:ins w:id="81" w:author="riccardo valentini" w:date="2020-05-11T10:24:00Z">
        <w:r w:rsidR="00426FD2">
          <w:rPr>
            <w:rFonts w:ascii="Times New Roman" w:eastAsia="Times New Roman" w:hAnsi="Times New Roman" w:cs="Times New Roman"/>
            <w:sz w:val="24"/>
            <w:szCs w:val="24"/>
          </w:rPr>
          <w:t>negligible</w:t>
        </w:r>
      </w:ins>
      <w:r>
        <w:rPr>
          <w:rFonts w:ascii="Times New Roman" w:eastAsia="Times New Roman" w:hAnsi="Times New Roman" w:cs="Times New Roman"/>
          <w:sz w:val="24"/>
          <w:szCs w:val="24"/>
        </w:rPr>
        <w:t xml:space="preserve">, while during the day it </w:t>
      </w:r>
      <w:r w:rsidR="006214F9">
        <w:rPr>
          <w:rFonts w:ascii="Times New Roman" w:eastAsia="Times New Roman" w:hAnsi="Times New Roman" w:cs="Times New Roman"/>
          <w:sz w:val="24"/>
          <w:szCs w:val="24"/>
        </w:rPr>
        <w:t>raise</w:t>
      </w:r>
      <w:r>
        <w:rPr>
          <w:rFonts w:ascii="Times New Roman" w:eastAsia="Times New Roman" w:hAnsi="Times New Roman" w:cs="Times New Roman"/>
          <w:sz w:val="24"/>
          <w:szCs w:val="24"/>
        </w:rPr>
        <w:t xml:space="preserve"> up to </w:t>
      </w:r>
      <w:r w:rsidR="006214F9">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lh</w:t>
      </w:r>
      <w:r w:rsidRPr="006B583C">
        <w:rPr>
          <w:rFonts w:ascii="Times New Roman" w:eastAsia="Times New Roman" w:hAnsi="Times New Roman" w:cs="Times New Roman"/>
          <w:sz w:val="24"/>
          <w:szCs w:val="24"/>
          <w:vertAlign w:val="superscript"/>
        </w:rPr>
        <w:t>-1</w:t>
      </w:r>
      <w:r>
        <w:rPr>
          <w:rFonts w:ascii="Times New Roman" w:eastAsia="Times New Roman" w:hAnsi="Times New Roman" w:cs="Times New Roman"/>
          <w:sz w:val="24"/>
          <w:szCs w:val="24"/>
        </w:rPr>
        <w:t xml:space="preserve"> for birch trees and even </w:t>
      </w:r>
      <w:r w:rsidR="006214F9">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for several </w:t>
      </w:r>
      <w:r w:rsidRPr="00A828D6">
        <w:rPr>
          <w:rFonts w:ascii="Times New Roman" w:eastAsia="Times New Roman" w:hAnsi="Times New Roman" w:cs="Times New Roman"/>
          <w:sz w:val="24"/>
          <w:szCs w:val="24"/>
          <w:rPrChange w:id="82" w:author="Алексей Ярославцев" w:date="2020-05-11T16:12:00Z">
            <w:rPr>
              <w:rFonts w:ascii="Times New Roman" w:eastAsia="Times New Roman" w:hAnsi="Times New Roman" w:cs="Times New Roman"/>
              <w:sz w:val="24"/>
              <w:szCs w:val="24"/>
            </w:rPr>
          </w:rPrChange>
        </w:rPr>
        <w:t>limes</w:t>
      </w:r>
      <w:r>
        <w:rPr>
          <w:rFonts w:ascii="Times New Roman" w:eastAsia="Times New Roman" w:hAnsi="Times New Roman" w:cs="Times New Roman"/>
          <w:sz w:val="24"/>
          <w:szCs w:val="24"/>
        </w:rPr>
        <w:t xml:space="preserve"> and maples</w:t>
      </w:r>
      <w:ins w:id="83" w:author="Алексей Ярославцев" w:date="2020-05-11T16:12:00Z">
        <w:r w:rsidR="00A828D6">
          <w:rPr>
            <w:rFonts w:ascii="Times New Roman" w:eastAsia="Times New Roman" w:hAnsi="Times New Roman" w:cs="Times New Roman"/>
            <w:sz w:val="24"/>
            <w:szCs w:val="24"/>
          </w:rPr>
          <w:t xml:space="preserve"> trees</w:t>
        </w:r>
      </w:ins>
      <w:r w:rsidR="006214F9">
        <w:rPr>
          <w:rFonts w:ascii="Times New Roman" w:eastAsia="Times New Roman" w:hAnsi="Times New Roman" w:cs="Times New Roman"/>
          <w:sz w:val="24"/>
          <w:szCs w:val="24"/>
        </w:rPr>
        <w:t xml:space="preserve"> in July</w:t>
      </w:r>
      <w:r>
        <w:rPr>
          <w:rFonts w:ascii="Times New Roman" w:eastAsia="Times New Roman" w:hAnsi="Times New Roman" w:cs="Times New Roman"/>
          <w:sz w:val="24"/>
          <w:szCs w:val="24"/>
        </w:rPr>
        <w:t xml:space="preserve">. </w:t>
      </w:r>
    </w:p>
    <w:p w14:paraId="33F899AF" w14:textId="5CD29ADB" w:rsidR="006B583C" w:rsidRPr="004E50E7" w:rsidRDefault="006B583C" w:rsidP="006B583C">
      <w:pPr>
        <w:spacing w:after="0"/>
        <w:rPr>
          <w:rFonts w:ascii="Times New Roman" w:eastAsia="Times New Roman" w:hAnsi="Times New Roman" w:cs="Times New Roman"/>
          <w:sz w:val="24"/>
          <w:szCs w:val="24"/>
        </w:rPr>
      </w:pPr>
      <w:del w:id="84" w:author="Алексей Ярославцев" w:date="2020-05-11T16:13:00Z">
        <w:r w:rsidDel="00A828D6">
          <w:rPr>
            <w:noProof/>
            <w:lang w:val="ru-RU"/>
          </w:rPr>
          <w:drawing>
            <wp:inline distT="0" distB="0" distL="0" distR="0" wp14:anchorId="578FDA66" wp14:editId="7D78B5F5">
              <wp:extent cx="5917721" cy="4436075"/>
              <wp:effectExtent l="0" t="0" r="6985" b="3175"/>
              <wp:docPr id="2" name="Рисунок 2" descr="Flux_vs_VPD_couple_days_fi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lux_vs_VPD_couple_days_fill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0154" cy="4452891"/>
                      </a:xfrm>
                      <a:prstGeom prst="rect">
                        <a:avLst/>
                      </a:prstGeom>
                      <a:noFill/>
                      <a:ln>
                        <a:noFill/>
                      </a:ln>
                    </pic:spPr>
                  </pic:pic>
                </a:graphicData>
              </a:graphic>
            </wp:inline>
          </w:drawing>
        </w:r>
      </w:del>
      <w:ins w:id="85" w:author="Алексей Ярославцев" w:date="2020-05-11T16:13:00Z">
        <w:r w:rsidR="00A828D6">
          <w:rPr>
            <w:rFonts w:ascii="Times New Roman" w:eastAsia="Times New Roman" w:hAnsi="Times New Roman" w:cs="Times New Roman"/>
            <w:noProof/>
            <w:sz w:val="24"/>
            <w:szCs w:val="24"/>
          </w:rPr>
          <w:drawing>
            <wp:inline distT="0" distB="0" distL="0" distR="0" wp14:anchorId="4763AA51" wp14:editId="7CA83A54">
              <wp:extent cx="5941060" cy="4453890"/>
              <wp:effectExtent l="0" t="0" r="2540" b="38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1060" cy="4453890"/>
                      </a:xfrm>
                      <a:prstGeom prst="rect">
                        <a:avLst/>
                      </a:prstGeom>
                      <a:noFill/>
                      <a:ln>
                        <a:noFill/>
                      </a:ln>
                    </pic:spPr>
                  </pic:pic>
                </a:graphicData>
              </a:graphic>
            </wp:inline>
          </w:drawing>
        </w:r>
      </w:ins>
    </w:p>
    <w:p w14:paraId="632CA976" w14:textId="7DD3162B" w:rsidR="006B583C" w:rsidRDefault="006B583C" w:rsidP="006B583C">
      <w:pPr>
        <w:spacing w:after="0"/>
        <w:ind w:firstLine="720"/>
        <w:rPr>
          <w:rFonts w:ascii="Times New Roman" w:eastAsia="Times New Roman" w:hAnsi="Times New Roman" w:cs="Times New Roman"/>
          <w:noProof/>
          <w:sz w:val="24"/>
          <w:szCs w:val="24"/>
        </w:rPr>
      </w:pPr>
      <w:r>
        <w:rPr>
          <w:rFonts w:ascii="Times New Roman" w:eastAsia="Times New Roman" w:hAnsi="Times New Roman" w:cs="Times New Roman"/>
          <w:sz w:val="24"/>
          <w:szCs w:val="24"/>
        </w:rPr>
        <w:t xml:space="preserve">Figure </w:t>
      </w:r>
      <w:r w:rsidR="00C71806">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w:t>
      </w:r>
      <w:r w:rsidRPr="004E50E7">
        <w:rPr>
          <w:rFonts w:ascii="Times New Roman" w:eastAsia="Times New Roman" w:hAnsi="Times New Roman" w:cs="Times New Roman"/>
          <w:noProof/>
          <w:sz w:val="24"/>
          <w:szCs w:val="24"/>
        </w:rPr>
        <w:t>Sap flux and VPD</w:t>
      </w:r>
      <w:ins w:id="86" w:author="riccardo valentini" w:date="2020-05-11T10:25:00Z">
        <w:r w:rsidR="00D16139">
          <w:rPr>
            <w:rFonts w:ascii="Times New Roman" w:eastAsia="Times New Roman" w:hAnsi="Times New Roman" w:cs="Times New Roman"/>
            <w:noProof/>
            <w:sz w:val="24"/>
            <w:szCs w:val="24"/>
          </w:rPr>
          <w:t xml:space="preserve"> (black line)</w:t>
        </w:r>
      </w:ins>
      <w:r w:rsidRPr="004E50E7">
        <w:rPr>
          <w:rFonts w:ascii="Times New Roman" w:eastAsia="Times New Roman" w:hAnsi="Times New Roman" w:cs="Times New Roman"/>
          <w:noProof/>
          <w:sz w:val="24"/>
          <w:szCs w:val="24"/>
        </w:rPr>
        <w:t xml:space="preserve"> dynamics for several days during inve</w:t>
      </w:r>
      <w:ins w:id="87" w:author="riccardo valentini" w:date="2020-05-11T10:25:00Z">
        <w:r w:rsidR="00D16139">
          <w:rPr>
            <w:rFonts w:ascii="Times New Roman" w:eastAsia="Times New Roman" w:hAnsi="Times New Roman" w:cs="Times New Roman"/>
            <w:noProof/>
            <w:sz w:val="24"/>
            <w:szCs w:val="24"/>
          </w:rPr>
          <w:t>st</w:t>
        </w:r>
      </w:ins>
      <w:del w:id="88" w:author="riccardo valentini" w:date="2020-05-11T10:25:00Z">
        <w:r w:rsidRPr="004E50E7" w:rsidDel="00D16139">
          <w:rPr>
            <w:rFonts w:ascii="Times New Roman" w:eastAsia="Times New Roman" w:hAnsi="Times New Roman" w:cs="Times New Roman"/>
            <w:noProof/>
            <w:sz w:val="24"/>
            <w:szCs w:val="24"/>
          </w:rPr>
          <w:delText>rs</w:delText>
        </w:r>
      </w:del>
      <w:r w:rsidRPr="004E50E7">
        <w:rPr>
          <w:rFonts w:ascii="Times New Roman" w:eastAsia="Times New Roman" w:hAnsi="Times New Roman" w:cs="Times New Roman"/>
          <w:noProof/>
          <w:sz w:val="24"/>
          <w:szCs w:val="24"/>
        </w:rPr>
        <w:t>igated period.</w:t>
      </w:r>
    </w:p>
    <w:p w14:paraId="588C36BD" w14:textId="77777777" w:rsidR="006214F9" w:rsidRDefault="006214F9" w:rsidP="006B583C">
      <w:pPr>
        <w:spacing w:after="0"/>
        <w:ind w:firstLine="720"/>
        <w:rPr>
          <w:rFonts w:ascii="Times New Roman" w:eastAsia="Times New Roman" w:hAnsi="Times New Roman" w:cs="Times New Roman"/>
          <w:noProof/>
          <w:sz w:val="24"/>
          <w:szCs w:val="24"/>
        </w:rPr>
      </w:pPr>
    </w:p>
    <w:p w14:paraId="6A159C38" w14:textId="18DE38F6" w:rsidR="006214F9" w:rsidRPr="007E4F73" w:rsidRDefault="006214F9" w:rsidP="006214F9">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purpose of the current study we report the cumulated transpired amount of water in relation to seasonal rainfall. The units are expressed in mm of water where for each of the tree, transpiration rates have been converted in mm by using the tree canopy area. The main purpose is to show, from ecosystem services perspective, the possibility of a tree to serve as a sewage system to mitigate flooding from rains. Our results show that maple and lime trees reduced 130 </w:t>
      </w:r>
      <w:del w:id="89" w:author="Алексей Ярославцев" w:date="2020-05-11T18:09:00Z">
        <w:r w:rsidRPr="00075437" w:rsidDel="00075437">
          <w:rPr>
            <w:rFonts w:ascii="Times New Roman" w:eastAsia="Times New Roman" w:hAnsi="Times New Roman" w:cs="Times New Roman"/>
            <w:sz w:val="24"/>
            <w:szCs w:val="24"/>
            <w:rPrChange w:id="90" w:author="Алексей Ярославцев" w:date="2020-05-11T18:10:00Z">
              <w:rPr>
                <w:rFonts w:ascii="Times New Roman" w:eastAsia="Times New Roman" w:hAnsi="Times New Roman" w:cs="Times New Roman"/>
                <w:sz w:val="24"/>
                <w:szCs w:val="24"/>
              </w:rPr>
            </w:rPrChange>
          </w:rPr>
          <w:delText>(</w:delText>
        </w:r>
      </w:del>
      <w:ins w:id="91" w:author="Алексей Ярославцев" w:date="2020-05-11T16:29:00Z">
        <w:r w:rsidR="0031277C" w:rsidRPr="00075437">
          <w:rPr>
            <w:rFonts w:ascii="Times New Roman" w:eastAsia="Times New Roman" w:hAnsi="Times New Roman" w:cs="Times New Roman"/>
            <w:bCs/>
            <w:color w:val="000000"/>
            <w:sz w:val="24"/>
            <w:szCs w:val="20"/>
            <w:rPrChange w:id="92" w:author="Алексей Ярославцев" w:date="2020-05-11T18:10:00Z">
              <w:rPr>
                <w:rFonts w:ascii="Times New Roman" w:eastAsia="Times New Roman" w:hAnsi="Times New Roman" w:cs="Times New Roman"/>
                <w:bCs/>
                <w:color w:val="000000"/>
                <w:sz w:val="24"/>
                <w:szCs w:val="20"/>
                <w:highlight w:val="yellow"/>
              </w:rPr>
            </w:rPrChange>
          </w:rPr>
          <w:t>±</w:t>
        </w:r>
      </w:ins>
      <w:del w:id="93" w:author="Алексей Ярославцев" w:date="2020-05-11T16:29:00Z">
        <w:r w:rsidDel="0031277C">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50</w:t>
      </w:r>
      <w:del w:id="94" w:author="Алексей Ярославцев" w:date="2020-05-11T18:09:00Z">
        <w:r w:rsidDel="00075437">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mm </w:t>
      </w:r>
      <w:ins w:id="95" w:author="Алексей Ярославцев" w:date="2020-05-11T18:09:00Z">
        <w:r w:rsidR="00075437">
          <w:rPr>
            <w:rFonts w:ascii="Times New Roman" w:eastAsia="Times New Roman" w:hAnsi="Times New Roman" w:cs="Times New Roman"/>
            <w:sz w:val="24"/>
            <w:szCs w:val="24"/>
          </w:rPr>
          <w:t>(</w:t>
        </w:r>
        <w:r w:rsidR="00075437">
          <w:rPr>
            <w:rFonts w:ascii="Times New Roman" w:eastAsia="Times New Roman" w:hAnsi="Times New Roman" w:cs="Times New Roman"/>
            <w:noProof/>
            <w:sz w:val="24"/>
            <w:szCs w:val="24"/>
          </w:rPr>
          <w:t>± standar</w:t>
        </w:r>
      </w:ins>
      <w:ins w:id="96" w:author="Алексей Ярославцев" w:date="2020-05-11T20:01:00Z">
        <w:r w:rsidR="00C50F14">
          <w:rPr>
            <w:rFonts w:ascii="Times New Roman" w:eastAsia="Times New Roman" w:hAnsi="Times New Roman" w:cs="Times New Roman"/>
            <w:noProof/>
            <w:sz w:val="24"/>
            <w:szCs w:val="24"/>
          </w:rPr>
          <w:t>d</w:t>
        </w:r>
      </w:ins>
      <w:ins w:id="97" w:author="Алексей Ярославцев" w:date="2020-05-11T18:09:00Z">
        <w:r w:rsidR="00075437">
          <w:rPr>
            <w:rFonts w:ascii="Times New Roman" w:eastAsia="Times New Roman" w:hAnsi="Times New Roman" w:cs="Times New Roman"/>
            <w:noProof/>
            <w:sz w:val="24"/>
            <w:szCs w:val="24"/>
          </w:rPr>
          <w:t xml:space="preserve"> error</w:t>
        </w:r>
        <w:r w:rsidR="0007543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of water through the investigated period, larch trees </w:t>
      </w:r>
      <w:del w:id="98" w:author="Алексей Ярославцев" w:date="2020-05-11T18:11:00Z">
        <w:r w:rsidDel="00075437">
          <w:rPr>
            <w:rFonts w:ascii="Times New Roman" w:eastAsia="Times New Roman" w:hAnsi="Times New Roman" w:cs="Times New Roman"/>
            <w:sz w:val="24"/>
            <w:szCs w:val="24"/>
          </w:rPr>
          <w:delText xml:space="preserve">around </w:delText>
        </w:r>
      </w:del>
      <w:r>
        <w:rPr>
          <w:rFonts w:ascii="Times New Roman" w:eastAsia="Times New Roman" w:hAnsi="Times New Roman" w:cs="Times New Roman"/>
          <w:sz w:val="24"/>
          <w:szCs w:val="24"/>
        </w:rPr>
        <w:t>90</w:t>
      </w:r>
      <w:del w:id="99" w:author="Алексей Ярославцев" w:date="2020-05-11T18:11:00Z">
        <w:r w:rsidDel="00075437">
          <w:rPr>
            <w:rFonts w:ascii="Times New Roman" w:eastAsia="Times New Roman" w:hAnsi="Times New Roman" w:cs="Times New Roman"/>
            <w:sz w:val="24"/>
            <w:szCs w:val="24"/>
          </w:rPr>
          <w:delText xml:space="preserve"> </w:delText>
        </w:r>
      </w:del>
      <w:del w:id="100" w:author="Алексей Ярославцев" w:date="2020-05-11T18:10:00Z">
        <w:r w:rsidRPr="00075437" w:rsidDel="00075437">
          <w:rPr>
            <w:rFonts w:ascii="Times New Roman" w:eastAsia="Times New Roman" w:hAnsi="Times New Roman" w:cs="Times New Roman"/>
            <w:sz w:val="24"/>
            <w:szCs w:val="24"/>
            <w:rPrChange w:id="101" w:author="Алексей Ярославцев" w:date="2020-05-11T18:11:00Z">
              <w:rPr>
                <w:rFonts w:ascii="Times New Roman" w:eastAsia="Times New Roman" w:hAnsi="Times New Roman" w:cs="Times New Roman"/>
                <w:sz w:val="24"/>
                <w:szCs w:val="24"/>
              </w:rPr>
            </w:rPrChange>
          </w:rPr>
          <w:delText>(</w:delText>
        </w:r>
      </w:del>
      <w:ins w:id="102" w:author="Алексей Ярославцев" w:date="2020-05-11T16:29:00Z">
        <w:r w:rsidR="0031277C" w:rsidRPr="00075437">
          <w:rPr>
            <w:rFonts w:ascii="Times New Roman" w:eastAsia="Times New Roman" w:hAnsi="Times New Roman" w:cs="Times New Roman"/>
            <w:bCs/>
            <w:color w:val="000000"/>
            <w:sz w:val="24"/>
            <w:szCs w:val="20"/>
            <w:rPrChange w:id="103" w:author="Алексей Ярославцев" w:date="2020-05-11T18:11:00Z">
              <w:rPr>
                <w:rFonts w:ascii="Times New Roman" w:eastAsia="Times New Roman" w:hAnsi="Times New Roman" w:cs="Times New Roman"/>
                <w:bCs/>
                <w:color w:val="000000"/>
                <w:sz w:val="24"/>
                <w:szCs w:val="20"/>
                <w:highlight w:val="yellow"/>
              </w:rPr>
            </w:rPrChange>
          </w:rPr>
          <w:t>±</w:t>
        </w:r>
      </w:ins>
      <w:del w:id="104" w:author="Алексей Ярославцев" w:date="2020-05-11T16:29:00Z">
        <w:r w:rsidRPr="00075437" w:rsidDel="0031277C">
          <w:rPr>
            <w:rFonts w:ascii="Times New Roman" w:eastAsia="Times New Roman" w:hAnsi="Times New Roman" w:cs="Times New Roman"/>
            <w:sz w:val="24"/>
            <w:szCs w:val="24"/>
            <w:rPrChange w:id="105" w:author="Алексей Ярославцев" w:date="2020-05-11T18:11:00Z">
              <w:rPr>
                <w:rFonts w:ascii="Times New Roman" w:eastAsia="Times New Roman" w:hAnsi="Times New Roman" w:cs="Times New Roman"/>
                <w:sz w:val="24"/>
                <w:szCs w:val="24"/>
              </w:rPr>
            </w:rPrChange>
          </w:rPr>
          <w:delText>+-</w:delText>
        </w:r>
      </w:del>
      <w:r w:rsidRPr="00075437">
        <w:rPr>
          <w:rFonts w:ascii="Times New Roman" w:eastAsia="Times New Roman" w:hAnsi="Times New Roman" w:cs="Times New Roman"/>
          <w:sz w:val="24"/>
          <w:szCs w:val="24"/>
          <w:rPrChange w:id="106" w:author="Алексей Ярославцев" w:date="2020-05-11T18:11:00Z">
            <w:rPr>
              <w:rFonts w:ascii="Times New Roman" w:eastAsia="Times New Roman" w:hAnsi="Times New Roman" w:cs="Times New Roman"/>
              <w:sz w:val="24"/>
              <w:szCs w:val="24"/>
            </w:rPr>
          </w:rPrChange>
        </w:rPr>
        <w:t>50</w:t>
      </w:r>
      <w:del w:id="107" w:author="Алексей Ярославцев" w:date="2020-05-11T18:11:00Z">
        <w:r w:rsidDel="00075437">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mm, while young birch</w:t>
      </w:r>
      <w:ins w:id="108" w:author="Алексей Ярославцев" w:date="2020-05-11T18:12:00Z">
        <w:r w:rsidR="0007543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w:t>
      </w:r>
      <w:del w:id="109" w:author="Алексей Ярославцев" w:date="2020-05-11T18:11:00Z">
        <w:r w:rsidDel="00075437">
          <w:rPr>
            <w:rFonts w:ascii="Times New Roman" w:eastAsia="Times New Roman" w:hAnsi="Times New Roman" w:cs="Times New Roman"/>
            <w:sz w:val="24"/>
            <w:szCs w:val="24"/>
          </w:rPr>
          <w:delText xml:space="preserve"> about </w:delText>
        </w:r>
      </w:del>
      <w:r>
        <w:rPr>
          <w:rFonts w:ascii="Times New Roman" w:eastAsia="Times New Roman" w:hAnsi="Times New Roman" w:cs="Times New Roman"/>
          <w:sz w:val="24"/>
          <w:szCs w:val="24"/>
        </w:rPr>
        <w:t>300</w:t>
      </w:r>
      <w:del w:id="110" w:author="Алексей Ярославцев" w:date="2020-05-11T18:11:00Z">
        <w:r w:rsidDel="00075437">
          <w:rPr>
            <w:rFonts w:ascii="Times New Roman" w:eastAsia="Times New Roman" w:hAnsi="Times New Roman" w:cs="Times New Roman"/>
            <w:sz w:val="24"/>
            <w:szCs w:val="24"/>
          </w:rPr>
          <w:delText xml:space="preserve"> </w:delText>
        </w:r>
        <w:r w:rsidRPr="00075437" w:rsidDel="00075437">
          <w:rPr>
            <w:rFonts w:ascii="Times New Roman" w:eastAsia="Times New Roman" w:hAnsi="Times New Roman" w:cs="Times New Roman"/>
            <w:sz w:val="24"/>
            <w:szCs w:val="24"/>
            <w:rPrChange w:id="111" w:author="Алексей Ярославцев" w:date="2020-05-11T18:11:00Z">
              <w:rPr>
                <w:rFonts w:ascii="Times New Roman" w:eastAsia="Times New Roman" w:hAnsi="Times New Roman" w:cs="Times New Roman"/>
                <w:sz w:val="24"/>
                <w:szCs w:val="24"/>
              </w:rPr>
            </w:rPrChange>
          </w:rPr>
          <w:delText>(</w:delText>
        </w:r>
      </w:del>
      <w:ins w:id="112" w:author="Алексей Ярославцев" w:date="2020-05-11T16:29:00Z">
        <w:r w:rsidR="0031277C" w:rsidRPr="00075437">
          <w:rPr>
            <w:rFonts w:ascii="Times New Roman" w:eastAsia="Times New Roman" w:hAnsi="Times New Roman" w:cs="Times New Roman"/>
            <w:bCs/>
            <w:color w:val="000000"/>
            <w:sz w:val="24"/>
            <w:szCs w:val="20"/>
            <w:rPrChange w:id="113" w:author="Алексей Ярославцев" w:date="2020-05-11T18:11:00Z">
              <w:rPr>
                <w:rFonts w:ascii="Times New Roman" w:eastAsia="Times New Roman" w:hAnsi="Times New Roman" w:cs="Times New Roman"/>
                <w:bCs/>
                <w:color w:val="000000"/>
                <w:sz w:val="24"/>
                <w:szCs w:val="20"/>
                <w:highlight w:val="yellow"/>
              </w:rPr>
            </w:rPrChange>
          </w:rPr>
          <w:t>±</w:t>
        </w:r>
      </w:ins>
      <w:del w:id="114" w:author="Алексей Ярославцев" w:date="2020-05-11T16:29:00Z">
        <w:r w:rsidDel="0031277C">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50</w:t>
      </w:r>
      <w:del w:id="115" w:author="Алексей Ярославцев" w:date="2020-05-11T18:11:00Z">
        <w:r w:rsidDel="00075437">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mm (annex 3, fig. 7). In general, this cumulative process was mostly linear with some differences in rates that can be associated with different VTA scores and standing conditions (e.g. </w:t>
      </w:r>
      <w:r>
        <w:rPr>
          <w:rFonts w:ascii="Times New Roman" w:eastAsia="Times New Roman" w:hAnsi="Times New Roman" w:cs="Times New Roman"/>
          <w:color w:val="000000"/>
          <w:sz w:val="24"/>
          <w:szCs w:val="24"/>
        </w:rPr>
        <w:t>Maple</w:t>
      </w:r>
      <w:r w:rsidRPr="00CF1243">
        <w:rPr>
          <w:rFonts w:ascii="Times New Roman" w:eastAsia="Times New Roman" w:hAnsi="Times New Roman" w:cs="Times New Roman"/>
          <w:color w:val="000000"/>
          <w:sz w:val="24"/>
          <w:szCs w:val="24"/>
        </w:rPr>
        <w:t xml:space="preserve"> #2</w:t>
      </w:r>
      <w:r>
        <w:rPr>
          <w:rFonts w:ascii="Times New Roman" w:eastAsia="Times New Roman" w:hAnsi="Times New Roman" w:cs="Times New Roman"/>
          <w:color w:val="000000"/>
          <w:sz w:val="24"/>
          <w:szCs w:val="24"/>
        </w:rPr>
        <w:t xml:space="preserve">62 </w:t>
      </w:r>
      <w:r w:rsidRPr="00CF1243">
        <w:rPr>
          <w:rFonts w:ascii="Times New Roman" w:eastAsia="Times New Roman" w:hAnsi="Times New Roman" w:cs="Times New Roman"/>
          <w:color w:val="000000"/>
          <w:sz w:val="24"/>
          <w:szCs w:val="24"/>
        </w:rPr>
        <w:t>stand</w:t>
      </w:r>
      <w:r>
        <w:rPr>
          <w:rFonts w:ascii="Times New Roman" w:eastAsia="Times New Roman" w:hAnsi="Times New Roman" w:cs="Times New Roman"/>
          <w:color w:val="000000"/>
          <w:sz w:val="24"/>
          <w:szCs w:val="24"/>
        </w:rPr>
        <w:t>s</w:t>
      </w:r>
      <w:r w:rsidRPr="00CF1243">
        <w:rPr>
          <w:rFonts w:ascii="Times New Roman" w:eastAsia="Times New Roman" w:hAnsi="Times New Roman" w:cs="Times New Roman"/>
          <w:color w:val="000000"/>
          <w:sz w:val="24"/>
          <w:szCs w:val="24"/>
        </w:rPr>
        <w:t xml:space="preserve"> on the edge</w:t>
      </w:r>
      <w:r>
        <w:rPr>
          <w:rFonts w:ascii="Times New Roman" w:eastAsia="Times New Roman" w:hAnsi="Times New Roman" w:cs="Times New Roman"/>
          <w:color w:val="000000"/>
          <w:sz w:val="24"/>
          <w:szCs w:val="24"/>
        </w:rPr>
        <w:t xml:space="preserve"> </w:t>
      </w:r>
      <w:r w:rsidRPr="00CF1243">
        <w:rPr>
          <w:rFonts w:ascii="Times New Roman" w:eastAsia="Times New Roman" w:hAnsi="Times New Roman" w:cs="Times New Roman"/>
          <w:color w:val="000000"/>
          <w:sz w:val="24"/>
          <w:szCs w:val="24"/>
        </w:rPr>
        <w:t>under a higher anthropogenic pressure</w:t>
      </w:r>
      <w:r>
        <w:rPr>
          <w:rFonts w:ascii="Times New Roman" w:eastAsia="Times New Roman" w:hAnsi="Times New Roman" w:cs="Times New Roman"/>
          <w:color w:val="000000"/>
          <w:sz w:val="24"/>
          <w:szCs w:val="24"/>
        </w:rPr>
        <w:t>, thus slowed down transpiration on 290</w:t>
      </w:r>
      <w:r w:rsidRPr="001D4C7B">
        <w:rPr>
          <w:rFonts w:ascii="Times New Roman" w:eastAsia="Times New Roman" w:hAnsi="Times New Roman" w:cs="Times New Roman"/>
          <w:color w:val="000000"/>
          <w:sz w:val="24"/>
          <w:szCs w:val="24"/>
          <w:vertAlign w:val="superscript"/>
        </w:rPr>
        <w:t>th</w:t>
      </w:r>
      <w:r>
        <w:rPr>
          <w:rFonts w:ascii="Times New Roman" w:eastAsia="Times New Roman" w:hAnsi="Times New Roman" w:cs="Times New Roman"/>
          <w:color w:val="000000"/>
          <w:sz w:val="24"/>
          <w:szCs w:val="24"/>
        </w:rPr>
        <w:t xml:space="preserve"> DOY)</w:t>
      </w:r>
      <w:r w:rsidRPr="00CF1243">
        <w:rPr>
          <w:rFonts w:ascii="Times New Roman" w:eastAsia="Times New Roman" w:hAnsi="Times New Roman" w:cs="Times New Roman"/>
          <w:color w:val="000000"/>
          <w:sz w:val="24"/>
          <w:szCs w:val="24"/>
        </w:rPr>
        <w:t xml:space="preserve">. </w:t>
      </w:r>
      <w:r w:rsidRPr="00CF1243">
        <w:rPr>
          <w:rFonts w:ascii="Times New Roman" w:eastAsia="Times New Roman" w:hAnsi="Times New Roman" w:cs="Times New Roman"/>
          <w:sz w:val="24"/>
          <w:szCs w:val="24"/>
        </w:rPr>
        <w:t xml:space="preserve">On the other </w:t>
      </w:r>
      <w:del w:id="116" w:author="Алексей Ярославцев" w:date="2020-05-11T16:29:00Z">
        <w:r w:rsidRPr="00CF1243" w:rsidDel="0031277C">
          <w:rPr>
            <w:rFonts w:ascii="Times New Roman" w:eastAsia="Times New Roman" w:hAnsi="Times New Roman" w:cs="Times New Roman"/>
            <w:sz w:val="24"/>
            <w:szCs w:val="24"/>
          </w:rPr>
          <w:delText>hand</w:delText>
        </w:r>
      </w:del>
      <w:ins w:id="117" w:author="Алексей Ярославцев" w:date="2020-05-11T16:29:00Z">
        <w:r w:rsidR="0031277C" w:rsidRPr="00CF1243">
          <w:rPr>
            <w:rFonts w:ascii="Times New Roman" w:eastAsia="Times New Roman" w:hAnsi="Times New Roman" w:cs="Times New Roman"/>
            <w:sz w:val="24"/>
            <w:szCs w:val="24"/>
          </w:rPr>
          <w:t>hand,</w:t>
        </w:r>
      </w:ins>
      <w:r w:rsidRPr="00CF1243">
        <w:rPr>
          <w:rFonts w:ascii="Times New Roman" w:eastAsia="Times New Roman" w:hAnsi="Times New Roman" w:cs="Times New Roman"/>
          <w:sz w:val="24"/>
          <w:szCs w:val="24"/>
        </w:rPr>
        <w:t xml:space="preserve"> there were no significant respo</w:t>
      </w:r>
      <w:ins w:id="118" w:author="riccardo valentini" w:date="2020-05-11T10:27:00Z">
        <w:r w:rsidR="00D16139">
          <w:rPr>
            <w:rFonts w:ascii="Times New Roman" w:eastAsia="Times New Roman" w:hAnsi="Times New Roman" w:cs="Times New Roman"/>
            <w:sz w:val="24"/>
            <w:szCs w:val="24"/>
          </w:rPr>
          <w:t>nse</w:t>
        </w:r>
      </w:ins>
      <w:ins w:id="119" w:author="Алексей Ярославцев" w:date="2020-05-11T16:29:00Z">
        <w:r w:rsidR="0031277C">
          <w:rPr>
            <w:rFonts w:ascii="Times New Roman" w:eastAsia="Times New Roman" w:hAnsi="Times New Roman" w:cs="Times New Roman"/>
            <w:sz w:val="24"/>
            <w:szCs w:val="24"/>
          </w:rPr>
          <w:t xml:space="preserve"> </w:t>
        </w:r>
      </w:ins>
      <w:del w:id="120" w:author="riccardo valentini" w:date="2020-05-11T10:27:00Z">
        <w:r w:rsidRPr="00CF1243" w:rsidDel="00D16139">
          <w:rPr>
            <w:rFonts w:ascii="Times New Roman" w:eastAsia="Times New Roman" w:hAnsi="Times New Roman" w:cs="Times New Roman"/>
            <w:sz w:val="24"/>
            <w:szCs w:val="24"/>
          </w:rPr>
          <w:delText xml:space="preserve">nd </w:delText>
        </w:r>
      </w:del>
      <w:r w:rsidRPr="00CF1243">
        <w:rPr>
          <w:rFonts w:ascii="Times New Roman" w:eastAsia="Times New Roman" w:hAnsi="Times New Roman" w:cs="Times New Roman"/>
          <w:sz w:val="24"/>
          <w:szCs w:val="24"/>
        </w:rPr>
        <w:t>to the heavy rains.</w:t>
      </w:r>
    </w:p>
    <w:p w14:paraId="161CCDF3" w14:textId="77777777" w:rsidR="006214F9" w:rsidRDefault="006214F9" w:rsidP="006B583C">
      <w:pPr>
        <w:spacing w:after="0"/>
        <w:ind w:firstLine="720"/>
        <w:rPr>
          <w:rFonts w:ascii="Times New Roman" w:eastAsia="Times New Roman" w:hAnsi="Times New Roman" w:cs="Times New Roman"/>
          <w:noProof/>
          <w:sz w:val="24"/>
          <w:szCs w:val="24"/>
        </w:rPr>
      </w:pPr>
    </w:p>
    <w:p w14:paraId="436DFA5F" w14:textId="660FA0C4" w:rsidR="006B583C" w:rsidRDefault="006B583C" w:rsidP="006B583C">
      <w:pPr>
        <w:spacing w:after="0"/>
        <w:jc w:val="both"/>
        <w:rPr>
          <w:rFonts w:ascii="Times New Roman" w:eastAsia="Times New Roman" w:hAnsi="Times New Roman" w:cs="Times New Roman"/>
          <w:sz w:val="24"/>
          <w:szCs w:val="24"/>
        </w:rPr>
      </w:pPr>
      <w:del w:id="121" w:author="Алексей Ярославцев" w:date="2020-05-11T16:13:00Z">
        <w:r w:rsidDel="00A828D6">
          <w:rPr>
            <w:rFonts w:ascii="Times New Roman" w:eastAsia="Times New Roman" w:hAnsi="Times New Roman" w:cs="Times New Roman"/>
            <w:noProof/>
            <w:sz w:val="24"/>
            <w:szCs w:val="24"/>
            <w:lang w:val="ru-RU"/>
          </w:rPr>
          <w:lastRenderedPageBreak/>
          <w:drawing>
            <wp:inline distT="0" distB="0" distL="0" distR="0" wp14:anchorId="3C463C21" wp14:editId="06361751">
              <wp:extent cx="5710687" cy="4283017"/>
              <wp:effectExtent l="0" t="0" r="4445" b="3810"/>
              <wp:docPr id="15" name="Рисунок 3" descr="Transpiration_vs_precipitation_cumulated_ts_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anspiration_vs_precipitation_cumulated_ts_m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16281" cy="4287212"/>
                      </a:xfrm>
                      <a:prstGeom prst="rect">
                        <a:avLst/>
                      </a:prstGeom>
                      <a:noFill/>
                      <a:ln>
                        <a:noFill/>
                      </a:ln>
                    </pic:spPr>
                  </pic:pic>
                </a:graphicData>
              </a:graphic>
            </wp:inline>
          </w:drawing>
        </w:r>
      </w:del>
      <w:ins w:id="122" w:author="Алексей Ярославцев" w:date="2020-05-11T16:13:00Z">
        <w:r w:rsidR="00A828D6">
          <w:rPr>
            <w:rFonts w:ascii="Times New Roman" w:eastAsia="Times New Roman" w:hAnsi="Times New Roman" w:cs="Times New Roman"/>
            <w:noProof/>
            <w:sz w:val="24"/>
            <w:szCs w:val="24"/>
          </w:rPr>
          <w:drawing>
            <wp:inline distT="0" distB="0" distL="0" distR="0" wp14:anchorId="4BE0AB74" wp14:editId="3AC9AD71">
              <wp:extent cx="5941060" cy="4453890"/>
              <wp:effectExtent l="0" t="0" r="2540"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1060" cy="4453890"/>
                      </a:xfrm>
                      <a:prstGeom prst="rect">
                        <a:avLst/>
                      </a:prstGeom>
                      <a:noFill/>
                      <a:ln>
                        <a:noFill/>
                      </a:ln>
                    </pic:spPr>
                  </pic:pic>
                </a:graphicData>
              </a:graphic>
            </wp:inline>
          </w:drawing>
        </w:r>
      </w:ins>
    </w:p>
    <w:p w14:paraId="6D2AD491" w14:textId="499BC887" w:rsidR="006B583C" w:rsidRDefault="006B583C" w:rsidP="006B583C">
      <w:pPr>
        <w:spacing w:after="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C71806">
        <w:rPr>
          <w:rFonts w:ascii="Times New Roman" w:eastAsia="Times New Roman" w:hAnsi="Times New Roman" w:cs="Times New Roman"/>
          <w:sz w:val="24"/>
          <w:szCs w:val="24"/>
        </w:rPr>
        <w:t>7</w:t>
      </w:r>
      <w:r>
        <w:rPr>
          <w:rFonts w:ascii="Times New Roman" w:eastAsia="Times New Roman" w:hAnsi="Times New Roman" w:cs="Times New Roman"/>
          <w:sz w:val="24"/>
          <w:szCs w:val="24"/>
        </w:rPr>
        <w:t>.</w:t>
      </w:r>
      <w:del w:id="123" w:author="riccardo valentini" w:date="2020-05-11T10:27:00Z">
        <w:r w:rsidDel="00D16139">
          <w:rPr>
            <w:rFonts w:ascii="Times New Roman" w:eastAsia="Times New Roman" w:hAnsi="Times New Roman" w:cs="Times New Roman"/>
            <w:sz w:val="24"/>
            <w:szCs w:val="24"/>
          </w:rPr>
          <w:delText xml:space="preserve"> Evapotranspiration</w:delText>
        </w:r>
      </w:del>
      <w:ins w:id="124" w:author="riccardo valentini" w:date="2020-05-11T10:27:00Z">
        <w:r w:rsidR="00D16139">
          <w:rPr>
            <w:rFonts w:ascii="Times New Roman" w:eastAsia="Times New Roman" w:hAnsi="Times New Roman" w:cs="Times New Roman"/>
            <w:sz w:val="24"/>
            <w:szCs w:val="24"/>
          </w:rPr>
          <w:t xml:space="preserve">Transpiration </w:t>
        </w:r>
        <w:del w:id="125" w:author="Алексей Ярославцев" w:date="2020-05-11T16:13:00Z">
          <w:r w:rsidR="00D16139" w:rsidRPr="00D16139" w:rsidDel="00A828D6">
            <w:rPr>
              <w:rFonts w:ascii="Times New Roman" w:eastAsia="Times New Roman" w:hAnsi="Times New Roman" w:cs="Times New Roman"/>
              <w:sz w:val="24"/>
              <w:szCs w:val="24"/>
              <w:highlight w:val="yellow"/>
              <w:rPrChange w:id="126" w:author="riccardo valentini" w:date="2020-05-11T10:28:00Z">
                <w:rPr>
                  <w:rFonts w:ascii="Times New Roman" w:eastAsia="Times New Roman" w:hAnsi="Times New Roman" w:cs="Times New Roman"/>
                  <w:sz w:val="24"/>
                  <w:szCs w:val="24"/>
                </w:rPr>
              </w:rPrChange>
            </w:rPr>
            <w:delText>(CHANGE E with T)</w:delText>
          </w:r>
        </w:del>
      </w:ins>
      <w:r w:rsidRPr="00A828D6">
        <w:rPr>
          <w:rFonts w:ascii="Times New Roman" w:eastAsia="Times New Roman" w:hAnsi="Times New Roman" w:cs="Times New Roman"/>
          <w:sz w:val="24"/>
          <w:szCs w:val="24"/>
          <w:rPrChange w:id="127" w:author="Алексей Ярославцев" w:date="2020-05-11T16:14:00Z">
            <w:rPr>
              <w:rFonts w:ascii="Times New Roman" w:eastAsia="Times New Roman" w:hAnsi="Times New Roman" w:cs="Times New Roman"/>
              <w:sz w:val="24"/>
              <w:szCs w:val="24"/>
            </w:rPr>
          </w:rPrChange>
        </w:rPr>
        <w:t xml:space="preserve"> of</w:t>
      </w:r>
      <w:r>
        <w:rPr>
          <w:rFonts w:ascii="Times New Roman" w:eastAsia="Times New Roman" w:hAnsi="Times New Roman" w:cs="Times New Roman"/>
          <w:sz w:val="24"/>
          <w:szCs w:val="24"/>
        </w:rPr>
        <w:t xml:space="preserve"> each tree compared to precipitation (black line).</w:t>
      </w:r>
    </w:p>
    <w:p w14:paraId="732E9120" w14:textId="19ED1627" w:rsidR="00744E11" w:rsidRDefault="00744E11" w:rsidP="006B583C">
      <w:pPr>
        <w:spacing w:after="0"/>
        <w:ind w:firstLine="720"/>
        <w:jc w:val="both"/>
        <w:rPr>
          <w:ins w:id="128" w:author="Алексей Ярославцев" w:date="2020-05-11T17:29:00Z"/>
          <w:rFonts w:ascii="Times New Roman" w:eastAsia="Times New Roman" w:hAnsi="Times New Roman" w:cs="Times New Roman"/>
          <w:sz w:val="24"/>
          <w:szCs w:val="24"/>
        </w:rPr>
      </w:pPr>
    </w:p>
    <w:p w14:paraId="3777A777" w14:textId="7D822917" w:rsidR="004D4328" w:rsidRDefault="004D4328" w:rsidP="006B583C">
      <w:pPr>
        <w:spacing w:after="0"/>
        <w:ind w:firstLine="720"/>
        <w:jc w:val="both"/>
        <w:rPr>
          <w:rFonts w:ascii="Times New Roman" w:eastAsia="Times New Roman" w:hAnsi="Times New Roman" w:cs="Times New Roman"/>
          <w:sz w:val="24"/>
          <w:szCs w:val="24"/>
        </w:rPr>
      </w:pPr>
      <w:ins w:id="129" w:author="Алексей Ярославцев" w:date="2020-05-11T17:29:00Z">
        <w:r w:rsidRPr="004D4328">
          <w:rPr>
            <w:rFonts w:ascii="Times New Roman" w:eastAsia="Times New Roman" w:hAnsi="Times New Roman" w:cs="Times New Roman"/>
            <w:sz w:val="24"/>
            <w:szCs w:val="24"/>
          </w:rPr>
          <w:t xml:space="preserve">Using the energy balance equation (3) it was possible to estimate the amount of absorbed radiation that is subtracted from the environment </w:t>
        </w:r>
      </w:ins>
      <w:ins w:id="130" w:author="Алексей Ярославцев" w:date="2020-05-11T17:30:00Z">
        <w:r>
          <w:rPr>
            <w:rFonts w:ascii="Times New Roman" w:eastAsia="Times New Roman" w:hAnsi="Times New Roman" w:cs="Times New Roman"/>
            <w:sz w:val="24"/>
            <w:szCs w:val="24"/>
          </w:rPr>
          <w:t>due to</w:t>
        </w:r>
      </w:ins>
      <w:ins w:id="131" w:author="Алексей Ярославцев" w:date="2020-05-11T17:29:00Z">
        <w:r w:rsidRPr="004D4328">
          <w:rPr>
            <w:rFonts w:ascii="Times New Roman" w:eastAsia="Times New Roman" w:hAnsi="Times New Roman" w:cs="Times New Roman"/>
            <w:sz w:val="24"/>
            <w:szCs w:val="24"/>
          </w:rPr>
          <w:t xml:space="preserve"> transpiration. Diurnal graph shows the increase of the absorbed latent heat (L) during </w:t>
        </w:r>
      </w:ins>
      <w:ins w:id="132" w:author="Алексей Ярославцев" w:date="2020-05-11T18:14:00Z">
        <w:r w:rsidR="008D3DFD" w:rsidRPr="004D4328">
          <w:rPr>
            <w:rFonts w:ascii="Times New Roman" w:eastAsia="Times New Roman" w:hAnsi="Times New Roman" w:cs="Times New Roman"/>
            <w:sz w:val="24"/>
            <w:szCs w:val="24"/>
          </w:rPr>
          <w:t>daytime</w:t>
        </w:r>
      </w:ins>
      <w:ins w:id="133" w:author="Алексей Ярославцев" w:date="2020-05-11T17:29:00Z">
        <w:r w:rsidRPr="004D4328">
          <w:rPr>
            <w:rFonts w:ascii="Times New Roman" w:eastAsia="Times New Roman" w:hAnsi="Times New Roman" w:cs="Times New Roman"/>
            <w:sz w:val="24"/>
            <w:szCs w:val="24"/>
          </w:rPr>
          <w:t xml:space="preserve"> when transpiration starts following the sun rise (fig.8). Daily range of adsorbed energy during July and August was 0.5-2.2 kWh for maple, larch an</w:t>
        </w:r>
      </w:ins>
      <w:ins w:id="134" w:author="Алексей Ярославцев" w:date="2020-05-11T17:32:00Z">
        <w:r>
          <w:rPr>
            <w:rFonts w:ascii="Times New Roman" w:eastAsia="Times New Roman" w:hAnsi="Times New Roman" w:cs="Times New Roman"/>
            <w:sz w:val="24"/>
            <w:szCs w:val="24"/>
          </w:rPr>
          <w:t>d</w:t>
        </w:r>
      </w:ins>
      <w:ins w:id="135" w:author="Алексей Ярославцев" w:date="2020-05-11T17:29:00Z">
        <w:r w:rsidRPr="004D4328">
          <w:rPr>
            <w:rFonts w:ascii="Times New Roman" w:eastAsia="Times New Roman" w:hAnsi="Times New Roman" w:cs="Times New Roman"/>
            <w:sz w:val="24"/>
            <w:szCs w:val="24"/>
          </w:rPr>
          <w:t xml:space="preserve"> lime</w:t>
        </w:r>
      </w:ins>
      <w:ins w:id="136" w:author="Алексей Ярославцев" w:date="2020-05-11T17:32:00Z">
        <w:r>
          <w:rPr>
            <w:rFonts w:ascii="Times New Roman" w:eastAsia="Times New Roman" w:hAnsi="Times New Roman" w:cs="Times New Roman"/>
            <w:sz w:val="24"/>
            <w:szCs w:val="24"/>
          </w:rPr>
          <w:t xml:space="preserve"> trees</w:t>
        </w:r>
      </w:ins>
      <w:ins w:id="137" w:author="Алексей Ярославцев" w:date="2020-05-11T17:29:00Z">
        <w:r w:rsidRPr="004D4328">
          <w:rPr>
            <w:rFonts w:ascii="Times New Roman" w:eastAsia="Times New Roman" w:hAnsi="Times New Roman" w:cs="Times New Roman"/>
            <w:sz w:val="24"/>
            <w:szCs w:val="24"/>
          </w:rPr>
          <w:t>, while for birch it was a bit lower (0.2-1.5 kWh). Already in September there was a decrease in absolute numbers below 1.2 kWh for all species, but the range for maple was 0.6-1.2 kWh, and for birch again on a level of 0.1-0.6 kWh. On contrary during October and November the lowest values were shown b</w:t>
        </w:r>
      </w:ins>
      <w:ins w:id="138" w:author="Алексей Ярославцев" w:date="2020-05-11T17:30:00Z">
        <w:r>
          <w:rPr>
            <w:rFonts w:ascii="Times New Roman" w:eastAsia="Times New Roman" w:hAnsi="Times New Roman" w:cs="Times New Roman"/>
            <w:sz w:val="24"/>
            <w:szCs w:val="24"/>
          </w:rPr>
          <w:t>y</w:t>
        </w:r>
      </w:ins>
      <w:ins w:id="139" w:author="Алексей Ярославцев" w:date="2020-05-11T17:29:00Z">
        <w:r w:rsidRPr="004D4328">
          <w:rPr>
            <w:rFonts w:ascii="Times New Roman" w:eastAsia="Times New Roman" w:hAnsi="Times New Roman" w:cs="Times New Roman"/>
            <w:sz w:val="24"/>
            <w:szCs w:val="24"/>
          </w:rPr>
          <w:t xml:space="preserve"> maple </w:t>
        </w:r>
      </w:ins>
      <w:ins w:id="140" w:author="Алексей Ярославцев" w:date="2020-05-11T17:30:00Z">
        <w:r>
          <w:rPr>
            <w:rFonts w:ascii="Times New Roman" w:eastAsia="Times New Roman" w:hAnsi="Times New Roman" w:cs="Times New Roman"/>
            <w:sz w:val="24"/>
            <w:szCs w:val="24"/>
          </w:rPr>
          <w:t xml:space="preserve">trees </w:t>
        </w:r>
      </w:ins>
      <w:ins w:id="141" w:author="Алексей Ярославцев" w:date="2020-05-11T17:29:00Z">
        <w:r w:rsidRPr="004D4328">
          <w:rPr>
            <w:rFonts w:ascii="Times New Roman" w:eastAsia="Times New Roman" w:hAnsi="Times New Roman" w:cs="Times New Roman"/>
            <w:sz w:val="24"/>
            <w:szCs w:val="24"/>
          </w:rPr>
          <w:t>(with a range 0.1-0.2) while for all other species it was 0.2-0.8 kWh. In average during the investigated period we got 2471.2</w:t>
        </w:r>
      </w:ins>
      <w:ins w:id="142" w:author="Алексей Ярославцев" w:date="2020-05-11T17:31:00Z">
        <w:r>
          <w:rPr>
            <w:rFonts w:ascii="Times New Roman" w:eastAsia="Times New Roman" w:hAnsi="Times New Roman" w:cs="Times New Roman"/>
            <w:sz w:val="24"/>
            <w:szCs w:val="24"/>
          </w:rPr>
          <w:t>±</w:t>
        </w:r>
      </w:ins>
      <w:ins w:id="143" w:author="Алексей Ярославцев" w:date="2020-05-11T17:29:00Z">
        <w:r w:rsidRPr="004D4328">
          <w:rPr>
            <w:rFonts w:ascii="Times New Roman" w:eastAsia="Times New Roman" w:hAnsi="Times New Roman" w:cs="Times New Roman"/>
            <w:sz w:val="24"/>
            <w:szCs w:val="24"/>
          </w:rPr>
          <w:t xml:space="preserve">266 kWh </w:t>
        </w:r>
      </w:ins>
      <w:ins w:id="144" w:author="Алексей Ярославцев" w:date="2020-05-11T18:16:00Z">
        <w:r w:rsidR="008D3DFD">
          <w:rPr>
            <w:rFonts w:ascii="Times New Roman" w:eastAsia="Times New Roman" w:hAnsi="Times New Roman" w:cs="Times New Roman"/>
            <w:sz w:val="24"/>
            <w:szCs w:val="24"/>
          </w:rPr>
          <w:t>(</w:t>
        </w:r>
        <w:r w:rsidR="008D3DFD">
          <w:rPr>
            <w:rFonts w:ascii="Times New Roman" w:eastAsia="Times New Roman" w:hAnsi="Times New Roman" w:cs="Times New Roman"/>
            <w:noProof/>
            <w:sz w:val="24"/>
            <w:szCs w:val="24"/>
          </w:rPr>
          <w:t>± standar</w:t>
        </w:r>
      </w:ins>
      <w:ins w:id="145" w:author="Алексей Ярославцев" w:date="2020-05-11T20:01:00Z">
        <w:r w:rsidR="00C50F14">
          <w:rPr>
            <w:rFonts w:ascii="Times New Roman" w:eastAsia="Times New Roman" w:hAnsi="Times New Roman" w:cs="Times New Roman"/>
            <w:noProof/>
            <w:sz w:val="24"/>
            <w:szCs w:val="24"/>
          </w:rPr>
          <w:t>d</w:t>
        </w:r>
      </w:ins>
      <w:ins w:id="146" w:author="Алексей Ярославцев" w:date="2020-05-11T18:16:00Z">
        <w:r w:rsidR="008D3DFD">
          <w:rPr>
            <w:rFonts w:ascii="Times New Roman" w:eastAsia="Times New Roman" w:hAnsi="Times New Roman" w:cs="Times New Roman"/>
            <w:noProof/>
            <w:sz w:val="24"/>
            <w:szCs w:val="24"/>
          </w:rPr>
          <w:t xml:space="preserve"> error</w:t>
        </w:r>
        <w:r w:rsidR="008D3DFD">
          <w:rPr>
            <w:rFonts w:ascii="Times New Roman" w:eastAsia="Times New Roman" w:hAnsi="Times New Roman" w:cs="Times New Roman"/>
            <w:sz w:val="24"/>
            <w:szCs w:val="24"/>
          </w:rPr>
          <w:t xml:space="preserve">) </w:t>
        </w:r>
      </w:ins>
      <w:ins w:id="147" w:author="Алексей Ярославцев" w:date="2020-05-11T17:29:00Z">
        <w:r w:rsidRPr="004D4328">
          <w:rPr>
            <w:rFonts w:ascii="Times New Roman" w:eastAsia="Times New Roman" w:hAnsi="Times New Roman" w:cs="Times New Roman"/>
            <w:sz w:val="24"/>
            <w:szCs w:val="24"/>
          </w:rPr>
          <w:t xml:space="preserve">of energy accumulated by </w:t>
        </w:r>
      </w:ins>
      <w:ins w:id="148" w:author="Алексей Ярославцев" w:date="2020-05-11T18:17:00Z">
        <w:r w:rsidR="008D3DFD">
          <w:rPr>
            <w:rFonts w:ascii="Times New Roman" w:eastAsia="Times New Roman" w:hAnsi="Times New Roman" w:cs="Times New Roman"/>
            <w:sz w:val="24"/>
            <w:szCs w:val="24"/>
          </w:rPr>
          <w:t>m</w:t>
        </w:r>
      </w:ins>
      <w:ins w:id="149" w:author="Алексей Ярославцев" w:date="2020-05-11T17:29:00Z">
        <w:r w:rsidRPr="004D4328">
          <w:rPr>
            <w:rFonts w:ascii="Times New Roman" w:eastAsia="Times New Roman" w:hAnsi="Times New Roman" w:cs="Times New Roman"/>
            <w:sz w:val="24"/>
            <w:szCs w:val="24"/>
          </w:rPr>
          <w:t>aple</w:t>
        </w:r>
      </w:ins>
      <w:ins w:id="150" w:author="Алексей Ярославцев" w:date="2020-05-11T18:17:00Z">
        <w:r w:rsidR="008D3DFD">
          <w:rPr>
            <w:rFonts w:ascii="Times New Roman" w:eastAsia="Times New Roman" w:hAnsi="Times New Roman" w:cs="Times New Roman"/>
            <w:sz w:val="24"/>
            <w:szCs w:val="24"/>
          </w:rPr>
          <w:t>s</w:t>
        </w:r>
      </w:ins>
      <w:ins w:id="151" w:author="Алексей Ярославцев" w:date="2020-05-11T17:29:00Z">
        <w:r w:rsidRPr="004D4328">
          <w:rPr>
            <w:rFonts w:ascii="Times New Roman" w:eastAsia="Times New Roman" w:hAnsi="Times New Roman" w:cs="Times New Roman"/>
            <w:sz w:val="24"/>
            <w:szCs w:val="24"/>
          </w:rPr>
          <w:t>, 1379.4</w:t>
        </w:r>
      </w:ins>
      <w:ins w:id="152" w:author="Алексей Ярославцев" w:date="2020-05-11T17:32:00Z">
        <w:r>
          <w:rPr>
            <w:rFonts w:ascii="Times New Roman" w:eastAsia="Times New Roman" w:hAnsi="Times New Roman" w:cs="Times New Roman"/>
            <w:sz w:val="24"/>
            <w:szCs w:val="24"/>
          </w:rPr>
          <w:t>±</w:t>
        </w:r>
      </w:ins>
      <w:ins w:id="153" w:author="Алексей Ярославцев" w:date="2020-05-11T17:29:00Z">
        <w:r w:rsidRPr="004D4328">
          <w:rPr>
            <w:rFonts w:ascii="Times New Roman" w:eastAsia="Times New Roman" w:hAnsi="Times New Roman" w:cs="Times New Roman"/>
            <w:sz w:val="24"/>
            <w:szCs w:val="24"/>
          </w:rPr>
          <w:t xml:space="preserve">436.7 kWh – by </w:t>
        </w:r>
      </w:ins>
      <w:ins w:id="154" w:author="Алексей Ярославцев" w:date="2020-05-11T18:17:00Z">
        <w:r w:rsidR="008D3DFD">
          <w:rPr>
            <w:rFonts w:ascii="Times New Roman" w:eastAsia="Times New Roman" w:hAnsi="Times New Roman" w:cs="Times New Roman"/>
            <w:sz w:val="24"/>
            <w:szCs w:val="24"/>
          </w:rPr>
          <w:t>b</w:t>
        </w:r>
      </w:ins>
      <w:ins w:id="155" w:author="Алексей Ярославцев" w:date="2020-05-11T17:29:00Z">
        <w:r w:rsidRPr="004D4328">
          <w:rPr>
            <w:rFonts w:ascii="Times New Roman" w:eastAsia="Times New Roman" w:hAnsi="Times New Roman" w:cs="Times New Roman"/>
            <w:sz w:val="24"/>
            <w:szCs w:val="24"/>
          </w:rPr>
          <w:t>irch, 2140</w:t>
        </w:r>
      </w:ins>
      <w:ins w:id="156" w:author="Алексей Ярославцев" w:date="2020-05-11T17:31:00Z">
        <w:r>
          <w:rPr>
            <w:rFonts w:ascii="Times New Roman" w:eastAsia="Times New Roman" w:hAnsi="Times New Roman" w:cs="Times New Roman"/>
            <w:sz w:val="24"/>
            <w:szCs w:val="24"/>
          </w:rPr>
          <w:t>±</w:t>
        </w:r>
      </w:ins>
      <w:ins w:id="157" w:author="Алексей Ярославцев" w:date="2020-05-11T17:29:00Z">
        <w:r w:rsidRPr="004D4328">
          <w:rPr>
            <w:rFonts w:ascii="Times New Roman" w:eastAsia="Times New Roman" w:hAnsi="Times New Roman" w:cs="Times New Roman"/>
            <w:sz w:val="24"/>
            <w:szCs w:val="24"/>
          </w:rPr>
          <w:t xml:space="preserve">676.8 kWh – by </w:t>
        </w:r>
      </w:ins>
      <w:ins w:id="158" w:author="Алексей Ярославцев" w:date="2020-05-11T18:21:00Z">
        <w:r w:rsidR="008D3DFD">
          <w:rPr>
            <w:rFonts w:ascii="Times New Roman" w:eastAsia="Times New Roman" w:hAnsi="Times New Roman" w:cs="Times New Roman"/>
            <w:sz w:val="24"/>
            <w:szCs w:val="24"/>
          </w:rPr>
          <w:t>larch</w:t>
        </w:r>
      </w:ins>
      <w:ins w:id="159" w:author="Алексей Ярославцев" w:date="2020-05-11T17:29:00Z">
        <w:r w:rsidRPr="004D4328">
          <w:rPr>
            <w:rFonts w:ascii="Times New Roman" w:eastAsia="Times New Roman" w:hAnsi="Times New Roman" w:cs="Times New Roman"/>
            <w:sz w:val="24"/>
            <w:szCs w:val="24"/>
          </w:rPr>
          <w:t xml:space="preserve"> and 2221.7 </w:t>
        </w:r>
      </w:ins>
      <w:ins w:id="160" w:author="Алексей Ярославцев" w:date="2020-05-11T17:31:00Z">
        <w:r>
          <w:rPr>
            <w:rFonts w:ascii="Times New Roman" w:eastAsia="Times New Roman" w:hAnsi="Times New Roman" w:cs="Times New Roman"/>
            <w:sz w:val="24"/>
            <w:szCs w:val="24"/>
          </w:rPr>
          <w:t>±</w:t>
        </w:r>
      </w:ins>
      <w:ins w:id="161" w:author="Алексей Ярославцев" w:date="2020-05-11T17:29:00Z">
        <w:r w:rsidRPr="004D4328">
          <w:rPr>
            <w:rFonts w:ascii="Times New Roman" w:eastAsia="Times New Roman" w:hAnsi="Times New Roman" w:cs="Times New Roman"/>
            <w:sz w:val="24"/>
            <w:szCs w:val="24"/>
          </w:rPr>
          <w:t xml:space="preserve">385.4 kWh – by </w:t>
        </w:r>
      </w:ins>
      <w:ins w:id="162" w:author="Алексей Ярославцев" w:date="2020-05-11T18:17:00Z">
        <w:r w:rsidR="008D3DFD">
          <w:rPr>
            <w:rFonts w:ascii="Times New Roman" w:eastAsia="Times New Roman" w:hAnsi="Times New Roman" w:cs="Times New Roman"/>
            <w:sz w:val="24"/>
            <w:szCs w:val="24"/>
          </w:rPr>
          <w:t>l</w:t>
        </w:r>
      </w:ins>
      <w:ins w:id="163" w:author="Алексей Ярославцев" w:date="2020-05-11T17:29:00Z">
        <w:r w:rsidRPr="004D4328">
          <w:rPr>
            <w:rFonts w:ascii="Times New Roman" w:eastAsia="Times New Roman" w:hAnsi="Times New Roman" w:cs="Times New Roman"/>
            <w:sz w:val="24"/>
            <w:szCs w:val="24"/>
          </w:rPr>
          <w:t>ime</w:t>
        </w:r>
      </w:ins>
      <w:ins w:id="164" w:author="Алексей Ярославцев" w:date="2020-05-11T18:17:00Z">
        <w:r w:rsidR="008D3DFD">
          <w:rPr>
            <w:rFonts w:ascii="Times New Roman" w:eastAsia="Times New Roman" w:hAnsi="Times New Roman" w:cs="Times New Roman"/>
            <w:sz w:val="24"/>
            <w:szCs w:val="24"/>
          </w:rPr>
          <w:t xml:space="preserve"> trees</w:t>
        </w:r>
      </w:ins>
      <w:ins w:id="165" w:author="Алексей Ярославцев" w:date="2020-05-11T17:29:00Z">
        <w:r w:rsidRPr="004D4328">
          <w:rPr>
            <w:rFonts w:ascii="Times New Roman" w:eastAsia="Times New Roman" w:hAnsi="Times New Roman" w:cs="Times New Roman"/>
            <w:sz w:val="24"/>
            <w:szCs w:val="24"/>
          </w:rPr>
          <w:t>. Also</w:t>
        </w:r>
      </w:ins>
      <w:ins w:id="166" w:author="Алексей Ярославцев" w:date="2020-05-11T18:23:00Z">
        <w:r w:rsidR="008D3DFD">
          <w:rPr>
            <w:rFonts w:ascii="Times New Roman" w:eastAsia="Times New Roman" w:hAnsi="Times New Roman" w:cs="Times New Roman"/>
            <w:sz w:val="24"/>
            <w:szCs w:val="24"/>
          </w:rPr>
          <w:t>,</w:t>
        </w:r>
      </w:ins>
      <w:ins w:id="167" w:author="Алексей Ярославцев" w:date="2020-05-11T17:29:00Z">
        <w:r w:rsidRPr="004D4328">
          <w:rPr>
            <w:rFonts w:ascii="Times New Roman" w:eastAsia="Times New Roman" w:hAnsi="Times New Roman" w:cs="Times New Roman"/>
            <w:sz w:val="24"/>
            <w:szCs w:val="24"/>
          </w:rPr>
          <w:t xml:space="preserve"> the differences between individuals are noticeable (fig.9)</w:t>
        </w:r>
      </w:ins>
    </w:p>
    <w:p w14:paraId="1F29B883" w14:textId="6E4133BE" w:rsidR="006B583C" w:rsidRPr="00C576E2" w:rsidDel="004D4328" w:rsidRDefault="006B583C" w:rsidP="006B583C">
      <w:pPr>
        <w:spacing w:after="0"/>
        <w:ind w:firstLine="720"/>
        <w:jc w:val="both"/>
        <w:rPr>
          <w:del w:id="168" w:author="Алексей Ярославцев" w:date="2020-05-11T17:33:00Z"/>
          <w:rFonts w:ascii="Times New Roman" w:eastAsia="Times New Roman" w:hAnsi="Times New Roman" w:cs="Times New Roman"/>
          <w:sz w:val="24"/>
          <w:szCs w:val="24"/>
        </w:rPr>
      </w:pPr>
      <w:del w:id="169" w:author="Алексей Ярославцев" w:date="2020-05-11T17:33:00Z">
        <w:r w:rsidDel="004D4328">
          <w:rPr>
            <w:rFonts w:ascii="Times New Roman" w:eastAsia="Times New Roman" w:hAnsi="Times New Roman" w:cs="Times New Roman"/>
            <w:sz w:val="24"/>
            <w:szCs w:val="24"/>
          </w:rPr>
          <w:lastRenderedPageBreak/>
          <w:delText xml:space="preserve">Using the energy balance equation </w:delText>
        </w:r>
        <w:r w:rsidR="00DF007F" w:rsidDel="004D4328">
          <w:rPr>
            <w:rFonts w:ascii="Times New Roman" w:eastAsia="Times New Roman" w:hAnsi="Times New Roman" w:cs="Times New Roman"/>
            <w:sz w:val="24"/>
            <w:szCs w:val="24"/>
          </w:rPr>
          <w:delText xml:space="preserve">(3) </w:delText>
        </w:r>
        <w:r w:rsidDel="004D4328">
          <w:rPr>
            <w:rFonts w:ascii="Times New Roman" w:eastAsia="Times New Roman" w:hAnsi="Times New Roman" w:cs="Times New Roman"/>
            <w:sz w:val="24"/>
            <w:szCs w:val="24"/>
          </w:rPr>
          <w:delText>it is possible to estimate the amount of absorbed radiation that is subtracted from the environment</w:delText>
        </w:r>
        <w:r w:rsidRPr="00AD63CC" w:rsidDel="004D4328">
          <w:rPr>
            <w:rFonts w:ascii="Times New Roman" w:eastAsia="Times New Roman" w:hAnsi="Times New Roman" w:cs="Times New Roman"/>
            <w:sz w:val="24"/>
            <w:szCs w:val="24"/>
          </w:rPr>
          <w:delText xml:space="preserve"> </w:delText>
        </w:r>
        <w:r w:rsidDel="004D4328">
          <w:rPr>
            <w:rFonts w:ascii="Times New Roman" w:eastAsia="Times New Roman" w:hAnsi="Times New Roman" w:cs="Times New Roman"/>
            <w:sz w:val="24"/>
            <w:szCs w:val="24"/>
          </w:rPr>
          <w:delText>for transpiration. Diurnal graph shows the increase of the absorbed latent heat (L) during day-time when evapotranspiration starts following the sun rise (fig.</w:delText>
        </w:r>
        <w:r w:rsidR="00577D89" w:rsidDel="004D4328">
          <w:rPr>
            <w:rFonts w:ascii="Times New Roman" w:eastAsia="Times New Roman" w:hAnsi="Times New Roman" w:cs="Times New Roman"/>
            <w:sz w:val="24"/>
            <w:szCs w:val="24"/>
          </w:rPr>
          <w:delText>8</w:delText>
        </w:r>
        <w:r w:rsidDel="004D4328">
          <w:rPr>
            <w:rFonts w:ascii="Times New Roman" w:eastAsia="Times New Roman" w:hAnsi="Times New Roman" w:cs="Times New Roman"/>
            <w:sz w:val="24"/>
            <w:szCs w:val="24"/>
          </w:rPr>
          <w:delText xml:space="preserve">). Already in September there was a decrease in absolute numbers from two </w:delText>
        </w:r>
      </w:del>
      <w:ins w:id="170" w:author="riccardo valentini" w:date="2020-05-11T10:28:00Z">
        <w:del w:id="171" w:author="Алексей Ярославцев" w:date="2020-05-11T17:33:00Z">
          <w:r w:rsidR="00D16139" w:rsidDel="004D4328">
            <w:rPr>
              <w:rFonts w:ascii="Times New Roman" w:eastAsia="Times New Roman" w:hAnsi="Times New Roman" w:cs="Times New Roman"/>
              <w:sz w:val="24"/>
              <w:szCs w:val="24"/>
            </w:rPr>
            <w:delText>2 (</w:delText>
          </w:r>
          <w:r w:rsidR="00D16139" w:rsidRPr="00D16139" w:rsidDel="004D4328">
            <w:rPr>
              <w:rFonts w:ascii="Times New Roman" w:eastAsia="Times New Roman" w:hAnsi="Times New Roman" w:cs="Times New Roman"/>
              <w:sz w:val="24"/>
              <w:szCs w:val="24"/>
              <w:highlight w:val="yellow"/>
              <w:rPrChange w:id="172" w:author="riccardo valentini" w:date="2020-05-11T10:28:00Z">
                <w:rPr>
                  <w:rFonts w:ascii="Times New Roman" w:eastAsia="Times New Roman" w:hAnsi="Times New Roman" w:cs="Times New Roman"/>
                  <w:sz w:val="24"/>
                  <w:szCs w:val="24"/>
                </w:rPr>
              </w:rPrChange>
            </w:rPr>
            <w:delText>BE PRECISE</w:delText>
          </w:r>
          <w:r w:rsidR="00D16139" w:rsidDel="004D4328">
            <w:rPr>
              <w:rFonts w:ascii="Times New Roman" w:eastAsia="Times New Roman" w:hAnsi="Times New Roman" w:cs="Times New Roman"/>
              <w:sz w:val="24"/>
              <w:szCs w:val="24"/>
            </w:rPr>
            <w:delText xml:space="preserve">) </w:delText>
          </w:r>
        </w:del>
      </w:ins>
      <w:del w:id="173" w:author="Алексей Ярославцев" w:date="2020-05-11T17:33:00Z">
        <w:r w:rsidDel="004D4328">
          <w:rPr>
            <w:rFonts w:ascii="Times New Roman" w:eastAsia="Times New Roman" w:hAnsi="Times New Roman" w:cs="Times New Roman"/>
            <w:sz w:val="24"/>
            <w:szCs w:val="24"/>
          </w:rPr>
          <w:delText xml:space="preserve">kWh below one </w:delText>
        </w:r>
      </w:del>
      <w:ins w:id="174" w:author="riccardo valentini" w:date="2020-05-11T10:28:00Z">
        <w:del w:id="175" w:author="Алексей Ярославцев" w:date="2020-05-11T17:33:00Z">
          <w:r w:rsidR="00D16139" w:rsidDel="004D4328">
            <w:rPr>
              <w:rFonts w:ascii="Times New Roman" w:eastAsia="Times New Roman" w:hAnsi="Times New Roman" w:cs="Times New Roman"/>
              <w:sz w:val="24"/>
              <w:szCs w:val="24"/>
            </w:rPr>
            <w:delText xml:space="preserve">1 </w:delText>
          </w:r>
        </w:del>
      </w:ins>
      <w:del w:id="176" w:author="Алексей Ярославцев" w:date="2020-05-11T17:33:00Z">
        <w:r w:rsidDel="004D4328">
          <w:rPr>
            <w:rFonts w:ascii="Times New Roman" w:eastAsia="Times New Roman" w:hAnsi="Times New Roman" w:cs="Times New Roman"/>
            <w:sz w:val="24"/>
            <w:szCs w:val="24"/>
          </w:rPr>
          <w:delText xml:space="preserve">kWh, and the lowest level of energy adsorption was shown by Maple during October and November. In average during the investigated period we got </w:delText>
        </w:r>
        <w:r w:rsidRPr="000458DB" w:rsidDel="004D4328">
          <w:rPr>
            <w:rFonts w:ascii="Times New Roman" w:eastAsia="Times New Roman" w:hAnsi="Times New Roman" w:cs="Times New Roman"/>
            <w:sz w:val="24"/>
            <w:szCs w:val="24"/>
          </w:rPr>
          <w:delText>2471.2</w:delText>
        </w:r>
        <w:r w:rsidDel="004D4328">
          <w:rPr>
            <w:rFonts w:ascii="Times New Roman" w:eastAsia="Times New Roman" w:hAnsi="Times New Roman" w:cs="Times New Roman"/>
            <w:sz w:val="24"/>
            <w:szCs w:val="24"/>
          </w:rPr>
          <w:delText xml:space="preserve"> (</w:delText>
        </w:r>
      </w:del>
      <w:del w:id="177" w:author="Алексей Ярославцев" w:date="2020-05-11T16:29:00Z">
        <w:r w:rsidDel="0031277C">
          <w:rPr>
            <w:rFonts w:ascii="Times New Roman" w:eastAsia="Times New Roman" w:hAnsi="Times New Roman" w:cs="Times New Roman"/>
            <w:sz w:val="24"/>
            <w:szCs w:val="24"/>
          </w:rPr>
          <w:delText>+-</w:delText>
        </w:r>
      </w:del>
      <w:del w:id="178" w:author="Алексей Ярославцев" w:date="2020-05-11T17:33:00Z">
        <w:r w:rsidRPr="000458DB" w:rsidDel="004D4328">
          <w:rPr>
            <w:rFonts w:ascii="Times New Roman" w:eastAsia="Times New Roman" w:hAnsi="Times New Roman" w:cs="Times New Roman"/>
            <w:sz w:val="24"/>
            <w:szCs w:val="24"/>
          </w:rPr>
          <w:delText>266</w:delText>
        </w:r>
        <w:r w:rsidDel="004D4328">
          <w:rPr>
            <w:rFonts w:ascii="Times New Roman" w:eastAsia="Times New Roman" w:hAnsi="Times New Roman" w:cs="Times New Roman"/>
            <w:sz w:val="24"/>
            <w:szCs w:val="24"/>
          </w:rPr>
          <w:delText>) kWh of energy accumulated by Maple, 1379.4 (</w:delText>
        </w:r>
      </w:del>
      <w:del w:id="179" w:author="Алексей Ярославцев" w:date="2020-05-11T16:30:00Z">
        <w:r w:rsidDel="0031277C">
          <w:rPr>
            <w:rFonts w:ascii="Times New Roman" w:eastAsia="Times New Roman" w:hAnsi="Times New Roman" w:cs="Times New Roman"/>
            <w:sz w:val="24"/>
            <w:szCs w:val="24"/>
          </w:rPr>
          <w:delText>+-</w:delText>
        </w:r>
      </w:del>
      <w:del w:id="180" w:author="Алексей Ярославцев" w:date="2020-05-11T17:33:00Z">
        <w:r w:rsidRPr="000458DB" w:rsidDel="004D4328">
          <w:rPr>
            <w:rFonts w:ascii="Times New Roman" w:eastAsia="Times New Roman" w:hAnsi="Times New Roman" w:cs="Times New Roman"/>
            <w:sz w:val="24"/>
            <w:szCs w:val="24"/>
          </w:rPr>
          <w:delText>436.7</w:delText>
        </w:r>
        <w:r w:rsidDel="004D4328">
          <w:rPr>
            <w:rFonts w:ascii="Times New Roman" w:eastAsia="Times New Roman" w:hAnsi="Times New Roman" w:cs="Times New Roman"/>
            <w:sz w:val="24"/>
            <w:szCs w:val="24"/>
          </w:rPr>
          <w:delText xml:space="preserve">) kWh – by Birch, </w:delText>
        </w:r>
        <w:r w:rsidRPr="000458DB" w:rsidDel="004D4328">
          <w:rPr>
            <w:rFonts w:ascii="Times New Roman" w:eastAsia="Times New Roman" w:hAnsi="Times New Roman" w:cs="Times New Roman"/>
            <w:sz w:val="24"/>
            <w:szCs w:val="24"/>
          </w:rPr>
          <w:delText>2140</w:delText>
        </w:r>
        <w:r w:rsidDel="004D4328">
          <w:rPr>
            <w:rFonts w:ascii="Times New Roman" w:eastAsia="Times New Roman" w:hAnsi="Times New Roman" w:cs="Times New Roman"/>
            <w:sz w:val="24"/>
            <w:szCs w:val="24"/>
          </w:rPr>
          <w:delText xml:space="preserve"> (</w:delText>
        </w:r>
      </w:del>
      <w:del w:id="181" w:author="Алексей Ярославцев" w:date="2020-05-11T16:30:00Z">
        <w:r w:rsidDel="0031277C">
          <w:rPr>
            <w:rFonts w:ascii="Times New Roman" w:eastAsia="Times New Roman" w:hAnsi="Times New Roman" w:cs="Times New Roman"/>
            <w:sz w:val="24"/>
            <w:szCs w:val="24"/>
          </w:rPr>
          <w:delText>+-</w:delText>
        </w:r>
      </w:del>
      <w:del w:id="182" w:author="Алексей Ярославцев" w:date="2020-05-11T17:33:00Z">
        <w:r w:rsidRPr="000458DB" w:rsidDel="004D4328">
          <w:rPr>
            <w:rFonts w:ascii="Times New Roman" w:eastAsia="Times New Roman" w:hAnsi="Times New Roman" w:cs="Times New Roman"/>
            <w:sz w:val="24"/>
            <w:szCs w:val="24"/>
          </w:rPr>
          <w:delText>676.8</w:delText>
        </w:r>
        <w:r w:rsidDel="004D4328">
          <w:rPr>
            <w:rFonts w:ascii="Times New Roman" w:eastAsia="Times New Roman" w:hAnsi="Times New Roman" w:cs="Times New Roman"/>
            <w:sz w:val="24"/>
            <w:szCs w:val="24"/>
          </w:rPr>
          <w:delText>)</w:delText>
        </w:r>
        <w:r w:rsidRPr="000458DB" w:rsidDel="004D4328">
          <w:rPr>
            <w:rFonts w:ascii="Times New Roman" w:eastAsia="Times New Roman" w:hAnsi="Times New Roman" w:cs="Times New Roman"/>
            <w:sz w:val="24"/>
            <w:szCs w:val="24"/>
          </w:rPr>
          <w:delText xml:space="preserve"> </w:delText>
        </w:r>
        <w:r w:rsidDel="004D4328">
          <w:rPr>
            <w:rFonts w:ascii="Times New Roman" w:eastAsia="Times New Roman" w:hAnsi="Times New Roman" w:cs="Times New Roman"/>
            <w:sz w:val="24"/>
            <w:szCs w:val="24"/>
          </w:rPr>
          <w:delText xml:space="preserve">kWh – by Larch and </w:delText>
        </w:r>
        <w:r w:rsidRPr="000458DB" w:rsidDel="004D4328">
          <w:rPr>
            <w:rFonts w:ascii="Times New Roman" w:eastAsia="Times New Roman" w:hAnsi="Times New Roman" w:cs="Times New Roman"/>
            <w:sz w:val="24"/>
            <w:szCs w:val="24"/>
          </w:rPr>
          <w:delText>2221.</w:delText>
        </w:r>
        <w:r w:rsidDel="004D4328">
          <w:rPr>
            <w:rFonts w:ascii="Times New Roman" w:eastAsia="Times New Roman" w:hAnsi="Times New Roman" w:cs="Times New Roman"/>
            <w:sz w:val="24"/>
            <w:szCs w:val="24"/>
          </w:rPr>
          <w:delText>7 (</w:delText>
        </w:r>
      </w:del>
      <w:del w:id="183" w:author="Алексей Ярославцев" w:date="2020-05-11T16:30:00Z">
        <w:r w:rsidDel="0031277C">
          <w:rPr>
            <w:rFonts w:ascii="Times New Roman" w:eastAsia="Times New Roman" w:hAnsi="Times New Roman" w:cs="Times New Roman"/>
            <w:sz w:val="24"/>
            <w:szCs w:val="24"/>
          </w:rPr>
          <w:delText>+-</w:delText>
        </w:r>
      </w:del>
      <w:del w:id="184" w:author="Алексей Ярославцев" w:date="2020-05-11T17:33:00Z">
        <w:r w:rsidRPr="000458DB" w:rsidDel="004D4328">
          <w:rPr>
            <w:rFonts w:ascii="Times New Roman" w:eastAsia="Times New Roman" w:hAnsi="Times New Roman" w:cs="Times New Roman"/>
            <w:sz w:val="24"/>
            <w:szCs w:val="24"/>
          </w:rPr>
          <w:delText>385.</w:delText>
        </w:r>
        <w:r w:rsidDel="004D4328">
          <w:rPr>
            <w:rFonts w:ascii="Times New Roman" w:eastAsia="Times New Roman" w:hAnsi="Times New Roman" w:cs="Times New Roman"/>
            <w:sz w:val="24"/>
            <w:szCs w:val="24"/>
          </w:rPr>
          <w:delText>4) kWh – by Lime.</w:delText>
        </w:r>
        <w:r w:rsidR="006214F9" w:rsidRPr="006214F9" w:rsidDel="004D4328">
          <w:rPr>
            <w:rFonts w:ascii="Times New Roman" w:eastAsia="Times New Roman" w:hAnsi="Times New Roman" w:cs="Times New Roman"/>
            <w:sz w:val="24"/>
            <w:szCs w:val="24"/>
          </w:rPr>
          <w:delText xml:space="preserve"> </w:delText>
        </w:r>
        <w:r w:rsidR="006214F9" w:rsidRPr="00811B56" w:rsidDel="004D4328">
          <w:rPr>
            <w:rFonts w:ascii="Times New Roman" w:eastAsia="Times New Roman" w:hAnsi="Times New Roman" w:cs="Times New Roman"/>
            <w:sz w:val="24"/>
            <w:szCs w:val="24"/>
          </w:rPr>
          <w:delText>Also t</w:delText>
        </w:r>
        <w:r w:rsidR="006214F9" w:rsidDel="004D4328">
          <w:rPr>
            <w:rFonts w:ascii="Times New Roman" w:eastAsia="Times New Roman" w:hAnsi="Times New Roman" w:cs="Times New Roman"/>
            <w:sz w:val="24"/>
            <w:szCs w:val="24"/>
          </w:rPr>
          <w:delText>he</w:delText>
        </w:r>
        <w:r w:rsidR="006214F9" w:rsidRPr="00811B56" w:rsidDel="004D4328">
          <w:rPr>
            <w:rFonts w:ascii="Times New Roman" w:eastAsia="Times New Roman" w:hAnsi="Times New Roman" w:cs="Times New Roman"/>
            <w:sz w:val="24"/>
            <w:szCs w:val="24"/>
          </w:rPr>
          <w:delText xml:space="preserve"> differences between individuals are noticeable</w:delText>
        </w:r>
        <w:r w:rsidR="006214F9" w:rsidDel="004D4328">
          <w:rPr>
            <w:rFonts w:ascii="Times New Roman" w:eastAsia="Times New Roman" w:hAnsi="Times New Roman" w:cs="Times New Roman"/>
            <w:sz w:val="24"/>
            <w:szCs w:val="24"/>
          </w:rPr>
          <w:delText xml:space="preserve"> (fig.9)</w:delText>
        </w:r>
        <w:r w:rsidR="006214F9" w:rsidRPr="00811B56" w:rsidDel="004D4328">
          <w:rPr>
            <w:rFonts w:ascii="Times New Roman" w:eastAsia="Times New Roman" w:hAnsi="Times New Roman" w:cs="Times New Roman"/>
            <w:sz w:val="24"/>
            <w:szCs w:val="24"/>
          </w:rPr>
          <w:delText>.</w:delText>
        </w:r>
      </w:del>
    </w:p>
    <w:p w14:paraId="1E983A68" w14:textId="0B87B32A" w:rsidR="006B583C" w:rsidRDefault="006B583C" w:rsidP="006B583C">
      <w:pPr>
        <w:spacing w:after="0"/>
        <w:rPr>
          <w:rFonts w:ascii="Times New Roman" w:eastAsia="Times New Roman" w:hAnsi="Times New Roman" w:cs="Times New Roman"/>
          <w:sz w:val="24"/>
          <w:szCs w:val="24"/>
        </w:rPr>
      </w:pPr>
      <w:del w:id="185" w:author="Алексей Ярославцев" w:date="2020-05-11T16:14:00Z">
        <w:r w:rsidDel="00A828D6">
          <w:rPr>
            <w:rFonts w:ascii="Times New Roman" w:eastAsia="Times New Roman" w:hAnsi="Times New Roman" w:cs="Times New Roman"/>
            <w:noProof/>
            <w:sz w:val="24"/>
            <w:szCs w:val="24"/>
            <w:lang w:val="ru-RU"/>
          </w:rPr>
          <w:drawing>
            <wp:inline distT="0" distB="0" distL="0" distR="0" wp14:anchorId="06A0CCE8" wp14:editId="684DA2C4">
              <wp:extent cx="5691225" cy="4228185"/>
              <wp:effectExtent l="0" t="0" r="508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91688" cy="4228529"/>
                      </a:xfrm>
                      <a:prstGeom prst="rect">
                        <a:avLst/>
                      </a:prstGeom>
                      <a:noFill/>
                      <a:ln>
                        <a:noFill/>
                      </a:ln>
                    </pic:spPr>
                  </pic:pic>
                </a:graphicData>
              </a:graphic>
            </wp:inline>
          </w:drawing>
        </w:r>
      </w:del>
      <w:ins w:id="186" w:author="Алексей Ярославцев" w:date="2020-05-11T16:14:00Z">
        <w:r w:rsidR="00A828D6">
          <w:rPr>
            <w:rFonts w:ascii="Times New Roman" w:eastAsia="Times New Roman" w:hAnsi="Times New Roman" w:cs="Times New Roman"/>
            <w:noProof/>
            <w:sz w:val="24"/>
            <w:szCs w:val="24"/>
          </w:rPr>
          <w:drawing>
            <wp:inline distT="0" distB="0" distL="0" distR="0" wp14:anchorId="3EB78582" wp14:editId="52791E2E">
              <wp:extent cx="5941060" cy="4453890"/>
              <wp:effectExtent l="0" t="0" r="254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1060" cy="4453890"/>
                      </a:xfrm>
                      <a:prstGeom prst="rect">
                        <a:avLst/>
                      </a:prstGeom>
                      <a:noFill/>
                      <a:ln>
                        <a:noFill/>
                      </a:ln>
                    </pic:spPr>
                  </pic:pic>
                </a:graphicData>
              </a:graphic>
            </wp:inline>
          </w:drawing>
        </w:r>
      </w:ins>
    </w:p>
    <w:p w14:paraId="51055FD4" w14:textId="420297BA" w:rsidR="006B583C" w:rsidRDefault="006B583C" w:rsidP="006B583C">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577D89">
        <w:rPr>
          <w:rFonts w:ascii="Times New Roman" w:eastAsia="Times New Roman" w:hAnsi="Times New Roman" w:cs="Times New Roman"/>
          <w:sz w:val="24"/>
          <w:szCs w:val="24"/>
        </w:rPr>
        <w:t>8</w:t>
      </w:r>
      <w:r>
        <w:rPr>
          <w:rFonts w:ascii="Times New Roman" w:eastAsia="Times New Roman" w:hAnsi="Times New Roman" w:cs="Times New Roman"/>
          <w:sz w:val="24"/>
          <w:szCs w:val="24"/>
        </w:rPr>
        <w:t>. Diurnal dynamics of Latent heat (L) and sap flow for different species averaged per month</w:t>
      </w:r>
    </w:p>
    <w:p w14:paraId="1738F5E5" w14:textId="77777777" w:rsidR="00D06565" w:rsidRDefault="00D06565" w:rsidP="006B583C">
      <w:pPr>
        <w:spacing w:after="0"/>
        <w:rPr>
          <w:rFonts w:ascii="Times New Roman" w:eastAsia="Times New Roman" w:hAnsi="Times New Roman" w:cs="Times New Roman"/>
          <w:sz w:val="24"/>
          <w:szCs w:val="24"/>
        </w:rPr>
      </w:pPr>
    </w:p>
    <w:p w14:paraId="563A1CC2" w14:textId="75E393A7" w:rsidR="006B583C" w:rsidRDefault="006B583C" w:rsidP="006B583C">
      <w:pPr>
        <w:spacing w:after="0"/>
        <w:rPr>
          <w:rFonts w:ascii="Times New Roman" w:eastAsia="Times New Roman" w:hAnsi="Times New Roman" w:cs="Times New Roman"/>
          <w:sz w:val="24"/>
          <w:szCs w:val="24"/>
        </w:rPr>
      </w:pPr>
      <w:del w:id="187" w:author="Алексей Ярославцев" w:date="2020-05-11T16:14:00Z">
        <w:r w:rsidDel="00A828D6">
          <w:rPr>
            <w:rFonts w:ascii="Times New Roman" w:eastAsia="Times New Roman" w:hAnsi="Times New Roman" w:cs="Times New Roman"/>
            <w:noProof/>
            <w:sz w:val="24"/>
            <w:szCs w:val="24"/>
            <w:lang w:val="ru-RU"/>
          </w:rPr>
          <w:drawing>
            <wp:inline distT="0" distB="0" distL="0" distR="0" wp14:anchorId="26054A1E" wp14:editId="0DA68143">
              <wp:extent cx="5924550" cy="3133725"/>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4914"/>
                      <a:stretch/>
                    </pic:blipFill>
                    <pic:spPr bwMode="auto">
                      <a:xfrm>
                        <a:off x="0" y="0"/>
                        <a:ext cx="5924550" cy="3133725"/>
                      </a:xfrm>
                      <a:prstGeom prst="rect">
                        <a:avLst/>
                      </a:prstGeom>
                      <a:noFill/>
                      <a:ln>
                        <a:noFill/>
                      </a:ln>
                      <a:extLst>
                        <a:ext uri="{53640926-AAD7-44D8-BBD7-CCE9431645EC}">
                          <a14:shadowObscured xmlns:a14="http://schemas.microsoft.com/office/drawing/2010/main"/>
                        </a:ext>
                      </a:extLst>
                    </pic:spPr>
                  </pic:pic>
                </a:graphicData>
              </a:graphic>
            </wp:inline>
          </w:drawing>
        </w:r>
      </w:del>
      <w:ins w:id="188" w:author="Алексей Ярославцев" w:date="2020-05-11T16:14:00Z">
        <w:r w:rsidR="00A828D6">
          <w:rPr>
            <w:rFonts w:ascii="Times New Roman" w:eastAsia="Times New Roman" w:hAnsi="Times New Roman" w:cs="Times New Roman"/>
            <w:noProof/>
            <w:sz w:val="24"/>
            <w:szCs w:val="24"/>
          </w:rPr>
          <w:drawing>
            <wp:inline distT="0" distB="0" distL="0" distR="0" wp14:anchorId="1BD40823" wp14:editId="471E710B">
              <wp:extent cx="5923915" cy="3293110"/>
              <wp:effectExtent l="0" t="0" r="635" b="254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3915" cy="3293110"/>
                      </a:xfrm>
                      <a:prstGeom prst="rect">
                        <a:avLst/>
                      </a:prstGeom>
                      <a:noFill/>
                      <a:ln>
                        <a:noFill/>
                      </a:ln>
                    </pic:spPr>
                  </pic:pic>
                </a:graphicData>
              </a:graphic>
            </wp:inline>
          </w:drawing>
        </w:r>
      </w:ins>
    </w:p>
    <w:p w14:paraId="0E6E2907" w14:textId="64DA6071" w:rsidR="006B583C" w:rsidRDefault="00577D89" w:rsidP="006B583C">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Figure 9</w:t>
      </w:r>
      <w:r w:rsidR="006B583C">
        <w:rPr>
          <w:rFonts w:ascii="Times New Roman" w:eastAsia="Times New Roman" w:hAnsi="Times New Roman" w:cs="Times New Roman"/>
          <w:sz w:val="24"/>
          <w:szCs w:val="24"/>
        </w:rPr>
        <w:t xml:space="preserve">. Energy removed from </w:t>
      </w:r>
      <w:r w:rsidR="006B583C" w:rsidRPr="00F363F3">
        <w:rPr>
          <w:rFonts w:ascii="Times New Roman" w:eastAsia="Times New Roman" w:hAnsi="Times New Roman" w:cs="Times New Roman"/>
          <w:sz w:val="24"/>
          <w:szCs w:val="24"/>
        </w:rPr>
        <w:t>atmosphere</w:t>
      </w:r>
      <w:r w:rsidR="006B583C">
        <w:rPr>
          <w:rFonts w:ascii="Times New Roman" w:eastAsia="Times New Roman" w:hAnsi="Times New Roman" w:cs="Times New Roman"/>
          <w:sz w:val="24"/>
          <w:szCs w:val="24"/>
        </w:rPr>
        <w:t xml:space="preserve"> monthly by each investigated tree</w:t>
      </w:r>
    </w:p>
    <w:p w14:paraId="0FF5A1B8" w14:textId="77777777" w:rsidR="00744E11" w:rsidRDefault="00744E11" w:rsidP="006B583C">
      <w:pPr>
        <w:spacing w:after="0"/>
        <w:ind w:firstLine="720"/>
        <w:jc w:val="both"/>
        <w:rPr>
          <w:rFonts w:ascii="Times New Roman" w:eastAsia="Times New Roman" w:hAnsi="Times New Roman" w:cs="Times New Roman"/>
          <w:sz w:val="24"/>
          <w:szCs w:val="24"/>
        </w:rPr>
      </w:pPr>
    </w:p>
    <w:p w14:paraId="3AFEAF17" w14:textId="44CAB36A" w:rsidR="006B583C" w:rsidRDefault="006B583C" w:rsidP="006B583C">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Trees energy losses had variation between species, individual trees and seasons. Authors possess that main variability between individual trees was due to difference in size of the canopy and position of the tree in the plot. Nevertheless, there are not much publication about energy balance of boreal urban trees, </w:t>
      </w:r>
      <w:ins w:id="189" w:author="riccardo valentini" w:date="2020-05-11T10:29:00Z">
        <w:r w:rsidR="00D16139">
          <w:rPr>
            <w:rFonts w:ascii="Times New Roman" w:eastAsia="Times New Roman" w:hAnsi="Times New Roman" w:cs="Times New Roman"/>
            <w:sz w:val="24"/>
            <w:szCs w:val="24"/>
          </w:rPr>
          <w:t xml:space="preserve">however </w:t>
        </w:r>
      </w:ins>
      <w:r>
        <w:rPr>
          <w:rFonts w:ascii="Times New Roman" w:eastAsia="Times New Roman" w:hAnsi="Times New Roman" w:cs="Times New Roman"/>
          <w:sz w:val="24"/>
          <w:szCs w:val="24"/>
        </w:rPr>
        <w:t xml:space="preserve">we got comparable number for lime in summer months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{"citationID":"d5dzTaAl","properties":{"formattedCitation":"(Moser et al., 2015)","plainCitation":"(Moser et al., 2015)","noteIndex":0},"citationItems":[{"id":2120,"uris":["http://zotero.org/users/3524663/items/LM5H9YQP"],"uri":["http://zotero.org/users/3524663/items/LM5H9YQP"],"itemData":{"id":2120,"type":"article-journal","abstract":"Knowledge of the structure and morphology of common urban trees is scarce, particularly of the full life cycle of a tree. The present and future structural dimensions of urban tree species are of an increasing interest because tree growth is associated with its ecosystem services. The purpose of this study was to characterize the dimensions of two urban tree species (small-leaved lime, Tilia cordata Mill. and black locust, Robinia pseudoacacia L.) and to predict future structural dimensions based on the diameter at breast height and tree age. Regression equations were developed for tree height, crown diameter, crown height, crown volume, crown projection area, and open surface area of the tree pit. The data revealed strong relationships (r2 &gt; 0.7) between crown diameter, crown volume, crown projection area, crown height, tree pit for both species, and tree height of T. cordata. Based on tree dimensions and the leaf area index (LAI), three ecosystem services (carbon storage, shading, and cooling effects) were estimated for the analyzed trees. The results indicated that urban trees considerably improved the climate in cities, with carbon storage, shading, and cooling of single trees showing a direct relationship with LAI and age. The associations of tree growth patterns identiﬁed in this study can be used as guidelines for tree planting in cities and their ecosystem services; they may improve the management and planning of urban green areas.","container-title":"Urban Forestry &amp; Urban Greening","DOI":"10.1016/j.ufug.2015.10.005","ISSN":"16188667","issue":"4","language":"en","page":"1110-1121","source":"Crossref","title":"Structure and ecosystem services of small-leaved lime (Tilia cordata Mill.) and black locust (Robinia pseudoacacia L.) in urban environments","volume":"14","author":[{"family":"Moser","given":"A."},{"family":"Rötzer","given":"T."},{"family":"Pauleit","given":"S."},{"family":"Pretzsch","given":"H."}],"issued":{"date-parts":[["2015"]]}}}],"schema":"https://github.com/citation-style-language/schema/raw/master/csl-citation.json"} </w:instrText>
      </w:r>
      <w:r>
        <w:rPr>
          <w:rFonts w:ascii="Times New Roman" w:eastAsia="Times New Roman" w:hAnsi="Times New Roman" w:cs="Times New Roman"/>
          <w:sz w:val="24"/>
          <w:szCs w:val="24"/>
        </w:rPr>
        <w:fldChar w:fldCharType="separate"/>
      </w:r>
      <w:r w:rsidRPr="00062E3F">
        <w:rPr>
          <w:rFonts w:ascii="Times New Roman" w:hAnsi="Times New Roman" w:cs="Times New Roman"/>
          <w:sz w:val="24"/>
        </w:rPr>
        <w:t>(Moser et al., 2015)</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Our data shows that in general we can say that </w:t>
      </w:r>
      <w:del w:id="190" w:author="Алексей Ярославцев" w:date="2020-05-11T18:26:00Z">
        <w:r w:rsidDel="00955FBA">
          <w:rPr>
            <w:rFonts w:ascii="Times New Roman" w:eastAsia="Times New Roman" w:hAnsi="Times New Roman" w:cs="Times New Roman"/>
            <w:sz w:val="24"/>
            <w:szCs w:val="24"/>
          </w:rPr>
          <w:delText xml:space="preserve">about </w:delText>
        </w:r>
      </w:del>
      <w:ins w:id="191" w:author="Алексей Ярославцев" w:date="2020-05-11T18:26:00Z">
        <w:r w:rsidR="00955FBA">
          <w:rPr>
            <w:rFonts w:ascii="Times New Roman" w:eastAsia="Times New Roman" w:hAnsi="Times New Roman" w:cs="Times New Roman"/>
            <w:sz w:val="24"/>
            <w:szCs w:val="24"/>
          </w:rPr>
          <w:t xml:space="preserve">up to </w:t>
        </w:r>
      </w:ins>
      <w:r>
        <w:rPr>
          <w:rFonts w:ascii="Times New Roman" w:eastAsia="Times New Roman" w:hAnsi="Times New Roman" w:cs="Times New Roman"/>
          <w:sz w:val="24"/>
          <w:szCs w:val="24"/>
        </w:rPr>
        <w:t xml:space="preserve">80% </w:t>
      </w:r>
      <w:del w:id="192" w:author="Алексей Ярославцев" w:date="2020-05-11T18:26:00Z">
        <w:r w:rsidDel="00955FBA">
          <w:rPr>
            <w:rFonts w:ascii="Times New Roman" w:eastAsia="Times New Roman" w:hAnsi="Times New Roman" w:cs="Times New Roman"/>
            <w:sz w:val="24"/>
            <w:szCs w:val="24"/>
          </w:rPr>
          <w:delText>(</w:delText>
        </w:r>
      </w:del>
      <w:del w:id="193" w:author="Алексей Ярославцев" w:date="2020-05-11T16:30:00Z">
        <w:r w:rsidDel="0031277C">
          <w:rPr>
            <w:rFonts w:ascii="Times New Roman" w:eastAsia="Times New Roman" w:hAnsi="Times New Roman" w:cs="Times New Roman"/>
            <w:sz w:val="24"/>
            <w:szCs w:val="24"/>
          </w:rPr>
          <w:delText>+-</w:delText>
        </w:r>
      </w:del>
      <w:del w:id="194" w:author="Алексей Ярославцев" w:date="2020-05-11T18:26:00Z">
        <w:r w:rsidDel="00955FBA">
          <w:rPr>
            <w:rFonts w:ascii="Times New Roman" w:eastAsia="Times New Roman" w:hAnsi="Times New Roman" w:cs="Times New Roman"/>
            <w:sz w:val="24"/>
            <w:szCs w:val="24"/>
          </w:rPr>
          <w:delText>60)</w:delText>
        </w:r>
      </w:del>
      <w:r>
        <w:rPr>
          <w:rFonts w:ascii="Times New Roman" w:eastAsia="Times New Roman" w:hAnsi="Times New Roman" w:cs="Times New Roman"/>
          <w:sz w:val="24"/>
          <w:szCs w:val="24"/>
        </w:rPr>
        <w:t xml:space="preserve"> of water coming with the rains can </w:t>
      </w:r>
      <w:r>
        <w:rPr>
          <w:rFonts w:ascii="Times New Roman" w:eastAsia="Times New Roman" w:hAnsi="Times New Roman" w:cs="Times New Roman"/>
          <w:sz w:val="24"/>
          <w:szCs w:val="24"/>
        </w:rPr>
        <w:lastRenderedPageBreak/>
        <w:t>be removed thanks to tree transpiration.</w:t>
      </w:r>
      <w:r w:rsidRPr="00565ED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For investigated period</w:t>
      </w:r>
      <w:r w:rsidRPr="00EA010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ability of individual trees to transpire precipitated water volume around them positively correlates with size and density of those species canopies, that correlates with similar works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{"citationID":"gApsUbQc","properties":{"formattedCitation":"(Moser et al., 2015; Riikonen et al., 2016)","plainCitation":"(Moser et al., 2015; Riikonen et al., 2016)","noteIndex":0},"citationItems":[{"id":2120,"uris":["http://zotero.org/users/3524663/items/LM5H9YQP"],"uri":["http://zotero.org/users/3524663/items/LM5H9YQP"],"itemData":{"id":2120,"type":"article-journal","abstract":"Knowledge of the structure and morphology of common urban trees is scarce, particularly of the full life cycle of a tree. The present and future structural dimensions of urban tree species are of an increasing interest because tree growth is associated with its ecosystem services. The purpose of this study was to characterize the dimensions of two urban tree species (small-leaved lime, Tilia cordata Mill. and black locust, Robinia pseudoacacia L.) and to predict future structural dimensions based on the diameter at breast height and tree age. Regression equations were developed for tree height, crown diameter, crown height, crown volume, crown projection area, and open surface area of the tree pit. The data revealed strong relationships (r2 &gt; 0.7) between crown diameter, crown volume, crown projection area, crown height, tree pit for both species, and tree height of T. cordata. Based on tree dimensions and the leaf area index (LAI), three ecosystem services (carbon storage, shading, and cooling effects) were estimated for the analyzed trees. The results indicated that urban trees considerably improved the climate in cities, with carbon storage, shading, and cooling of single trees showing a direct relationship with LAI and age. The associations of tree growth patterns identiﬁed in this study can be used as guidelines for tree planting in cities and their ecosystem services; they may improve the management and planning of urban green areas.","container-title":"Urban Forestry &amp; Urban Greening","DOI":"10.1016/j.ufug.2015.10.005","ISSN":"16188667","issue":"4","language":"en","page":"1110-1121","source":"Crossref","title":"Structure and ecosystem services of small-leaved lime (Tilia cordata Mill.) and black locust (Robinia pseudoacacia L.) in urban environments","volume":"14","author":[{"family":"Moser","given":"A."},{"family":"Rötzer","given":"T."},{"family":"Pauleit","given":"S."},{"family":"Pretzsch","given":"H."}],"issued":{"date-parts":[["2015"]]}}},{"id":2194,"uris":["http://zotero.org/users/3524663/items/4P76VEHF"],"uri":["http://zotero.org/users/3524663/items/4P76VEHF"],"itemData":{"id":2194,"type":"article-journal","abstract":"We investigated the drivers of street tree transpiration in boreal conditions, in order to better understand tree water use in the context of urban tree planning and stormwater management. Two streets built in Helsinki in 2002, hemiboreal zone that had been planted either with Tilia × vulgaris or Alnus glutinosa f. pyramidalis were used as the study sites. Tree water use was measured from sap flow over the 2008–2011 period by the heat dissipation method. Penman-Monteith based evapotranspiration models of increasing complexity were tested against the tree water use measurements to assess the role of environmental and tree related factors in tree transpiration. Alnus and Tilia respectively used 1.1 and 0.8 l of water per m2 of leaf area per day under ample water conditions, but the annual variation was high. The Penman-Monteith evapotranspiration estimate and soil water status changes explained over 80 % of the variation in tree transpiration when the model was parameterized annually. The addition of tree crown surface area in the model improved its accuracy and diminished variation between years and sites. Using single parameterization over all four years instead of annually varying one did not produce reliable estimates of tree transpiration. Tree transpiration, scaled to different canopy cover percentages, implied that the columnar Alnus trees could transpire as much as all annual rainfall at or less than 50 % canopy cover.","container-title":"Urban Ecosystems","DOI":"10.1007/s11252-016-0561-1","ISSN":"1083-8155, 1573-1642","issue":"4","language":"en","page":"1693-1715","source":"Crossref","title":"Environmental and crown related factors affecting street tree transpiration in Helsinki, Finland","volume":"19","author":[{"family":"Riikonen","given":"Anu"},{"family":"Järvi","given":"Leena"},{"family":"Nikinmaa","given":"Eero"}],"issued":{"date-parts":[["2016",12]]}}}],"schema":"https://github.com/citation-style-language/schema/raw/master/csl-citation.json"} </w:instrText>
      </w:r>
      <w:r>
        <w:rPr>
          <w:rFonts w:ascii="Times New Roman" w:eastAsia="Times New Roman" w:hAnsi="Times New Roman" w:cs="Times New Roman"/>
          <w:sz w:val="24"/>
          <w:szCs w:val="24"/>
        </w:rPr>
        <w:fldChar w:fldCharType="separate"/>
      </w:r>
      <w:r w:rsidRPr="00543D5B">
        <w:rPr>
          <w:rFonts w:ascii="Times New Roman" w:hAnsi="Times New Roman" w:cs="Times New Roman"/>
          <w:sz w:val="24"/>
        </w:rPr>
        <w:t>(Moser et al., 2015; Riikonen et al., 2016)</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Taking into account density of the stand it can be assumed that for investigated plot </w:t>
      </w:r>
      <w:r w:rsidRPr="00EA0109">
        <w:rPr>
          <w:rFonts w:ascii="Times New Roman" w:eastAsia="Times New Roman" w:hAnsi="Times New Roman" w:cs="Times New Roman"/>
          <w:sz w:val="24"/>
          <w:szCs w:val="24"/>
        </w:rPr>
        <w:t xml:space="preserve">annual rainfall and transpiration could be </w:t>
      </w:r>
      <w:r>
        <w:rPr>
          <w:rFonts w:ascii="Times New Roman" w:eastAsia="Times New Roman" w:hAnsi="Times New Roman" w:cs="Times New Roman"/>
          <w:sz w:val="24"/>
          <w:szCs w:val="24"/>
        </w:rPr>
        <w:t>close</w:t>
      </w:r>
      <w:r w:rsidRPr="00EA010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for </w:t>
      </w:r>
      <w:r w:rsidRPr="00EA0109">
        <w:rPr>
          <w:rFonts w:ascii="Times New Roman" w:eastAsia="Times New Roman" w:hAnsi="Times New Roman" w:cs="Times New Roman"/>
          <w:sz w:val="24"/>
          <w:szCs w:val="24"/>
        </w:rPr>
        <w:t>years</w:t>
      </w:r>
      <w:r>
        <w:rPr>
          <w:rFonts w:ascii="Times New Roman" w:eastAsia="Times New Roman" w:hAnsi="Times New Roman" w:cs="Times New Roman"/>
          <w:sz w:val="24"/>
          <w:szCs w:val="24"/>
        </w:rPr>
        <w:t xml:space="preserve"> without extreme </w:t>
      </w:r>
      <w:r w:rsidRPr="00EA0109">
        <w:rPr>
          <w:rFonts w:ascii="Times New Roman" w:eastAsia="Times New Roman" w:hAnsi="Times New Roman" w:cs="Times New Roman"/>
          <w:sz w:val="24"/>
          <w:szCs w:val="24"/>
        </w:rPr>
        <w:t xml:space="preserve">rainfall </w:t>
      </w:r>
      <w:r>
        <w:rPr>
          <w:rFonts w:ascii="Times New Roman" w:eastAsia="Times New Roman" w:hAnsi="Times New Roman" w:cs="Times New Roman"/>
          <w:sz w:val="24"/>
          <w:szCs w:val="24"/>
        </w:rPr>
        <w:t xml:space="preserve">ranges, what was shown for boreal urban trees of other cities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{"citationID":"h31XRzQS","properties":{"formattedCitation":"(Marchionni et al., 2019; Z\\uc0\\u246{}lch et al., 2017)","plainCitation":"(Marchionni et al., 2019; Zölch et al., 2017)","noteIndex":0},"citationItems":[{"id":2178,"uris":["http://zotero.org/users/3524663/items/WM8I2T6P"],"uri":["http://zotero.org/users/3524663/items/WM8I2T6P"],"itemData":{"id":2178,"type":"article-journal","abstract":"During the expansion of urban areas, small natural reserves have often been left intact within the built environment as central elements of biodiversity conservation, ecological connectivity, landscape sustainability, and quality of life of urban dwellers. Consequently, the surrounding urbanized landscape may impact the environmental conditions of these reserves (e.g., high temperatures, low moisture conditions), resulting in the need for extensive maintenance. This study presents an estimation of the water balance over two years (2017–2018) in three small urban reserves (between 2 and 30 ha) within the Greater Melbourne metropolitan area in Australia, for the purpose of understanding tree water use. Measurements of micrometeorological variables, soil moisture content profiles, water-table levels, sap flow velocities, and stem diameter variations were used to quantify the water sources of tree transpiration in these reserves. Results revealed that, despite the urban surroundings and the climate variations, these reserves have enough water to sustain tree transpiration. In two of the three reserves, groundwater was pivotal in sustaining transpiration rates; specifically, groundwater was estimated to contribute about 30–40% of the total transpiration amount during the driest periods of the year. Groundwater also played an essential role during nights with temperatures above 25 °C, helping trees to maintain night-time water use from 3 to 16% of the daily water use. In the third reserve, the presence of a shallow layer of heavy clay supplied water to the trees, which were able to maintain relatively constant transpiration rates throughout the year. These results demonstrate the importance of understanding the water regime of each urban reserve in order to support government authorities in preserving these ecosystems.","container-title":"Journal of Hydrology","DOI":"10.1016/j.jhydrol.2019.05.022","ISSN":"00221694","language":"en","page":"343-353","source":"Crossref","title":"Water balance and tree water use dynamics in remnant urban reserves","volume":"575","author":[{"family":"Marchionni","given":"V."},{"family":"Guyot","given":"A."},{"family":"Tapper","given":"N."},{"family":"Walker","given":"J.P."},{"family":"Daly","given":"E."}],"issued":{"date-parts":[["2019",8]]}}},{"id":2177,"uris":["http://zotero.org/users/3524663/items/7DCFICNA"],"uri":["http://zotero.org/users/3524663/items/7DCFICNA"],"itemData":{"id":2177,"type":"article-journal","abstract":"Urban development leads to changes of surface cover that disrupt the hydrological cycle in cities. In particular, impermeable surfaces and the removal of vegetation reduce the ability to intercept, store and inﬁltrate rainwater. Consequently, the volume of stormwater runoﬀ and the risk of local ﬂooding rises. This is further ampliﬁed by the anticipated eﬀects of climate change leading to an increased frequency and intensity of heavy rain events. Hence, urban adaptation strategies are required to mitigate those impacts. A nature-based solution, more and more promoted in politics and academia, is urban green infrastructure as it contributes to the resilience of urban ecosystems by providing services to maintain or restore hydrological functions. However, this poses a challenge to urban planners in deciding upon eﬀective adaptation measures as they often lack information on the performance of green infrastructure to moderate surface runoﬀ. It remains unclear what type of green infrastructure (e.g. trees, green roofs), oﬀers the highest potential to reduce discharge volumes and to what extent. Against this background, this study provides an approach to gather quantitative evidence on green infrastructure's regulation potential. We use a micro-scale scenario modelling approach of diﬀerent variations of green cover under current and future climatic conditions. The scenarios are modelled with MIKE SHE, an integrated hydrological simulation tool, and applied to a high density residential area of perimeter blocks in Munich, Germany. The results reveal that both trees and green roofs increase water storage capacities and hence reduce surface runoﬀ, although the main contribution of trees lies in increasing interception and evapotranspiration, whereas green roofs allow for more retention through water storage in their substrate. With increasing precipitation intensities as projected under climate change their regulating potential decreases due to limited water storage capacities. The performance of both types stays limited to a maximum reduction of 2.4% compared to the baseline scenario, unless the coverage of vegetation and permeable surfaces is signiﬁcantly increased as a 14.8% reduction is achieved by greening all roof surfaces. We conclude that the study provides empirical support for the eﬀectiveness of urban green infrastructure as nature-based solution to stormwater regulation and assists planners and operators of sewage systems in selecting the most eﬀective measures for implementation and estimation of their eﬀects.","container-title":"Environmental Research","DOI":"10.1016/j.envres.2017.05.023","ISSN":"00139351","language":"en","page":"135-144","source":"Crossref","title":"Regulating urban surface runoff through nature-based solutions – An assessment at the micro-scale","volume":"157","author":[{"family":"Zölch","given":"Teresa"},{"family":"Henze","given":"Lisa"},{"family":"Keilholz","given":"Patrick"},{"family":"Pauleit","given":"Stephan"}],"issued":{"date-parts":[["2017",8]]}}}],"schema":"https://github.com/citation-style-language/schema/raw/master/csl-citation.json"} </w:instrText>
      </w:r>
      <w:r>
        <w:rPr>
          <w:rFonts w:ascii="Times New Roman" w:eastAsia="Times New Roman" w:hAnsi="Times New Roman" w:cs="Times New Roman"/>
          <w:sz w:val="24"/>
          <w:szCs w:val="24"/>
        </w:rPr>
        <w:fldChar w:fldCharType="separate"/>
      </w:r>
      <w:r w:rsidRPr="00F31368">
        <w:rPr>
          <w:rFonts w:ascii="Times New Roman" w:hAnsi="Times New Roman" w:cs="Times New Roman"/>
          <w:sz w:val="24"/>
          <w:szCs w:val="24"/>
        </w:rPr>
        <w:t>(Marchionni et al., 2019; Zölch et al., 2017)</w:t>
      </w:r>
      <w:r>
        <w:rPr>
          <w:rFonts w:ascii="Times New Roman" w:eastAsia="Times New Roman" w:hAnsi="Times New Roman" w:cs="Times New Roman"/>
          <w:sz w:val="24"/>
          <w:szCs w:val="24"/>
        </w:rPr>
        <w:fldChar w:fldCharType="end"/>
      </w:r>
      <w:r w:rsidRPr="00C062B3">
        <w:rPr>
          <w:rFonts w:ascii="Times New Roman" w:eastAsia="Times New Roman" w:hAnsi="Times New Roman" w:cs="Times New Roman"/>
          <w:sz w:val="24"/>
          <w:szCs w:val="24"/>
        </w:rPr>
        <w:t xml:space="preserve">. Such information obtained real time could considerably contribute to cities stormwater management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{"citationID":"nJGXUU3q","properties":{"formattedCitation":"(Livesley et al., 2016; Scharenbroch et al., 2016; Xiao and McPherson, 2016)","plainCitation":"(Livesley et al., 2016; Scharenbroch et al., 2016; Xiao and McPherson, 2016)","noteIndex":0},"citationItems":[{"id":2163,"uris":["http://zotero.org/users/3524663/items/F7P7BEPG"],"uri":["http://zotero.org/users/3524663/items/F7P7BEPG"],"itemData":{"id":2163,"type":"article-journal","abstract":"Many environmental challenges are exacerbated within the urban landscape, such as stormwater runoff and flood risk, chemical and particulate pollution of urban air, soil and water, the urban heat island, and summer heat waves. Urban trees, and the urban forest as a whole, can be managed to have an impact on the urban water, heat, carbon and pollution cycles. However, there is an increasing need for empirical evidence as to the magnitude of the impacts, both beneficial and adverse, that urban trees can provide and the role that climatic region and built landscape circumstance play in modifying those impacts. This special section presents new research that advances our knowledge of the ecological and environmental services provided by the urban forest. The 14 studies included provide a global perspective on the role of trees in towns and cities from five continents. Some studies provide evidence for the cooling benefit of the local microclimate in urban green space with and without trees. Other studies focus solely on the cooling benefit of urban tree transpiration at a mesoscale or on cooling from canopy shade at a street and pedestrian scale. Other studies are concerned with tree species differences in canopy interception of rainfall, water uptake from biofilter systems, and water quality improvements through nutrient uptake from stormwater runoff. Research reported here also considers both the positive and the negative impacts of trees on air quality, through the role of trees in removing air pollutants such as ozone as well as in releasing potentially harmful volatile organic compounds and allergenic particulates. A transdisciplinary framework to support future urban forest research is proposed to better understand and communicate the role of urban trees in urban biogeochemical cycles that are highly disturbed, highly managed, and of paramount importance to human health and well-being.","container-title":"Journal of Environmental Quality","DOI":"10.2134/jeq2015.11.0567","ISSN":"00472425","issue":"1","language":"en","page":"119-124","source":"Crossref","title":"The Urban Forest and Ecosystem Services: Impacts on Urban Water, Heat, and Pollution Cycles at the Tree, Street, and City Scale","title-short":"The Urban Forest and Ecosystem Services","volume":"45","author":[{"family":"Livesley","given":"S. J."},{"family":"McPherson","given":"E. G."},{"family":"Calfapietra","given":"C."}],"issued":{"date-parts":[["2016",1]]}}},{"id":2166,"uris":["http://zotero.org/users/3524663/items/2B4DLJBP"],"uri":["http://zotero.org/users/3524663/items/2B4DLJBP"],"itemData":{"id":2166,"type":"article-journal","abstract":"Water movement between soil and the atmosphere is restricted by hardscapes in the urban environment. Some green infrastructure is intended to increase infiltration and storage of water, thus decreasing runoff and discharge of urban stormwater. Bioswales are a critical component of a water-sensitive urban design (or a low-impact urban design), and incorporation of trees into these green infrastructural components is believed to be a novel way to return stored water to the atmosphere via transpiration. This research was conducted in The Morton Arboretum’s main parking lot, which is one of the first and largest green infrastructure installations in the midwestern United States. The parking lot is constructed of permeable pavers and tree bioswales. Trees in bioswales were evaluated for growth and condition and for their effects on water cycling via transpiration. Our data indicate that trees in bioswales accounted for 46 to 72% of total water outputs via transpiration, thereby reducing runoff and discharge from the parking lot. By evaluating the stomatal conductance, diameter growth, and condition of a variety of tree species in these bioswales, we found that not all species are equally suited for bioswales and that not all are equivalent in their transpiration and growth rates, thereby contributing differentially to the functional capacity of bioswales. We conclude that species with high stomatal conductance and large mature form are likely to contribute best to bioswale function.","container-title":"Journal of Environmental Quality","DOI":"10.2134/jeq2015.01.0060","ISSN":"00472425","issue":"1","language":"en","page":"199-206","source":"Crossref","title":"Tree Species Suitability to Bioswales and Impact on the Urban Water Budget","volume":"45","author":[{"family":"Scharenbroch","given":"Bryant C."},{"family":"Morgenroth","given":"Justin"},{"family":"Maule","given":"Brian"}],"issued":{"date-parts":[["2016",1]]}}},{"id":2187,"uris":["http://zotero.org/users/3524663/items/K6DYH8TA"],"uri":["http://zotero.org/users/3524663/items/K6DYH8TA"],"itemData":{"id":2187,"type":"article-journal","abstract":"Urban forestry is an important green infrastructure strategy because healthy trees can intercept rainfall, reducing stormwater runoff and pollutant loading. Surface saturation storage capacity, defined as the thin film of water that must wet tree surfaces before flow begins, is the most important variable influencing rainfall interception processes. Surface storage capacity is known to vary widely among tree species, but it is little studied. This research measured surface storage capacities of 20 urban tree species in a rainfall simulator. The measurement system included a rainfall simulator, digital balance, digital camera, and computer. Eight samples were randomly collected from each tree species. Twelve rainfall intensities (3.5–139.5 mm h−1) were simulated. Leaf-on and leaf-off simulations were conducted for deciduous species. Stem and foliar surface areas were estimated using an image analysis method. Results indicated that surface storage capacities varied threefold among tree species, 0.59 mm for crape myrtle (Lagerstroemia indica L.) and 1.81 mm for blue spruce (Picea pungens Engelm.). The mean value across all species was 0.86 mm (0.11 mm SD). To illustrate application of the storage values, interception was simulated and compared across species for a 40-yr period with different rainfall intensities and durations. By quantifying the potential for different tree species to intercept rainfall under a variety of meteorological conditions, this study provides new knowledge that is fundamental to validating the cost-effectiveness of urban forestry as a green infrastructure strategy and designing functional plantings.","container-title":"Journal of Environmental Quality","DOI":"10.2134/jeq2015.02.0092","ISSN":"00472425","issue":"1","language":"en","page":"188-198","source":"Crossref","title":"Surface Water Storage Capacity of Twenty Tree Species in Davis, California","volume":"45","author":[{"family":"Xiao","given":"Qingfu"},{"family":"McPherson","given":"E. Gregory"}],"issued":{"date-parts":[["2016",1]]}}}],"schema":"https://github.com/citation-style-language/schema/raw/master/csl-citation.json"} </w:instrText>
      </w:r>
      <w:r>
        <w:rPr>
          <w:rFonts w:ascii="Times New Roman" w:eastAsia="Times New Roman" w:hAnsi="Times New Roman" w:cs="Times New Roman"/>
          <w:sz w:val="24"/>
          <w:szCs w:val="24"/>
        </w:rPr>
        <w:fldChar w:fldCharType="separate"/>
      </w:r>
      <w:r w:rsidRPr="005D4826">
        <w:rPr>
          <w:rFonts w:ascii="Times New Roman" w:hAnsi="Times New Roman" w:cs="Times New Roman"/>
          <w:sz w:val="24"/>
        </w:rPr>
        <w:t>(Livesley et al., 2016; Scharenbroch et al., 2016; Xiao and McPherson, 2016)</w:t>
      </w:r>
      <w:r>
        <w:rPr>
          <w:rFonts w:ascii="Times New Roman" w:eastAsia="Times New Roman" w:hAnsi="Times New Roman" w:cs="Times New Roman"/>
          <w:sz w:val="24"/>
          <w:szCs w:val="24"/>
        </w:rPr>
        <w:fldChar w:fldCharType="end"/>
      </w:r>
      <w:r w:rsidRPr="00C062B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It is widely discussed that rain interception for run-off mitigation consists from several important parts, e.g. leaf buffering during heavy rains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{"citationID":"0dfGX911","properties":{"formattedCitation":"(Prasad Ghimire et al., 2017; Syrbe et al., 2018; Valente et al., 2020)","plainCitation":"(Prasad Ghimire et al., 2017; Syrbe et al., 2018; Valente et al., 2020)","noteIndex":0},"citationItems":[{"id":2176,"uris":["http://zotero.org/users/3524663/items/LWDFPX9A"],"uri":["http://zotero.org/users/3524663/items/LWDFPX9A"],"itemData":{"id":2176,"type":"article-journal","abstract":"Secondary forests occupy a larger area than old-growth rain forests in many tropical regions but their hydrological functioning is still poorly understood. In particular, little is known about the various components of evapotranspiration in these possibly vigorously regenerating forests. This paper reports on a comparison of measured and modeled canopy interception losses (I) from a semi-mature (ca. 20 years) and a young (5–7 years) secondary forest in the lower montane rain forest zone of eastern Madagascar. Measurements of gross rainfall (P), throughfall (Tf), and stemﬂow (Sf) were made in both forests for one year (October 2014–September 2015) and the revised analytical model of Gash et al. (1995) was tested for the ﬁrst time in a tropical secondary forest setting. Overall measured Tf, Sf and derived I in the semimature forest were 71.0%, 1.7% and 27.3% of incident P, respectively. Corresponding values for the young forest were 75.8%, 6.2% and 18.0%. The high Sf for the young forest reﬂects the strongly upward thrusting habit of the branches of the dominant species (Psiadia altissima), which favours funneling of P. The value of I for the semi-mature forest is similar to values reported for old-growth tropical lower montane rain forests elsewhere but I for the younger forest is higher than reported for similarly aged tropical lowland forests. These ﬁndings can be explained largely by the prevailing low rainfall intensities and the frequent occurrence of small rainfall events. The revised analytical model was able to reproduce measured cumulative I at the two sites accurately and succeeded in capturing the variability in I associated with the seasonal variability in rainfall intensity, provided that Tf-based values for the average wet-canopy evaporation rates were used instead of values derived with the Penman-Monteith equation.","container-title":"Journal of Hydrology","DOI":"10.1016/j.jhydrol.2016.10.032","ISSN":"00221694","language":"en","page":"212-225","source":"Crossref","title":"Measurement and modeling of rainfall interception by two differently aged secondary forests in upland eastern Madagascar","volume":"545","author":[{"family":"Prasad Ghimire","given":"Chandra"},{"family":"Adrian Bruijnzeel","given":"L."},{"family":"Lubczynski","given":"Maciek W."},{"family":"Ravelona","given":"Maafaka"},{"family":"Zwartendijk","given":"Bob W."},{"family":"Meerveld","given":"H.J. (Ilja)","non-dropping-particle":"van"}],"issued":{"date-parts":[["2017",2]]}}},{"id":1569,"uris":["http://zotero.org/users/3524663/items/WH3XTQG6"],"uri":["http://zotero.org/users/3524663/items/WH3XTQG6"],"itemData":{"id":1569,"type":"article-journal","abstract":"The Biodiversity Strategy of European Union demands a nationwide assessment and mapping of ecosystem services for all member countries by 2020. In order to fulﬁl the task, Germany has developed an indicator set for selected ecosystem services (ES) that comprises both supply and demand indicators representing the three main categories providing, regulating and socio-cultural ES. Indicators are calculated in a way that allows them to be recalculated regularly using nationwide public data. Therefore, the method also allows for monitoring the ecosystem services and highlighting their changes.","container-title":"Ecological Indicators","DOI":"10.1016/j.ecolind.2017.05.035","ISSN":"1470160X","language":"en","page":"46-54","source":"Crossref","title":"Indicators for a nationwide monitoring of ecosystem services in Germany exemplified by the mitigation of soil erosion by water","volume":"94","author":[{"family":"Syrbe","given":"Ralf-Uwe"},{"family":"Schorcht","given":"Martin"},{"family":"Grunewald","given":"Karsten"},{"family":"Meinel","given":"Gotthard"}],"issued":{"date-parts":[["2018",11]]}}},{"id":2109,"uris":["http://zotero.org/users/3524663/items/SKS2ZZVH"],"uri":["http://zotero.org/users/3524663/items/SKS2ZZVH"],"itemData":{"id":2109,"type":"article-journal","abstract":"The rainfall intercepted by an isolated olive tree was measured in a traditional olive-grove/ pasture system with a sparse canopy cover. Results from a two-year period of observations are presented. The data are then used to test models of the interception process in this type of agricultural system. Modelling was performed at the single tree level using the sparse-forest version of the Gash analytical model combined with two other methodologies: the wet bulb approach, to estimate the evaporation rate from the wet canopies of individual olive trees, and a newly developed procedure to estimate the canopy structure parameters. Good model performance was achieved at the storm level with model simulations within 1.5% of the observed value, clearly within the expected error of interception loss measurements.","container-title":"Journal of Hydrology","DOI":"10.1016/j.jhydrol.2019.124417","ISSN":"00221694","language":"en","page":"124417","source":"Crossref","title":"Modelling rainfall interception by an olive-grove/pasture system with a sparse tree canopy","volume":"581","author":[{"family":"Valente","given":"Fernanda"},{"family":"Gash","given":"John H."},{"family":"Nóbrega","given":"Cristina"},{"family":"David","given":"Jorge Soares"},{"family":"Pereira","given":"Fernando Leite"}],"issued":{"date-parts":[["2020",2]]}}}],"schema":"https://github.com/citation-style-language/schema/raw/master/csl-citation.json"} </w:instrText>
      </w:r>
      <w:r>
        <w:rPr>
          <w:rFonts w:ascii="Times New Roman" w:eastAsia="Times New Roman" w:hAnsi="Times New Roman" w:cs="Times New Roman"/>
          <w:sz w:val="24"/>
          <w:szCs w:val="24"/>
        </w:rPr>
        <w:fldChar w:fldCharType="separate"/>
      </w:r>
      <w:r w:rsidRPr="00F31368">
        <w:rPr>
          <w:rFonts w:ascii="Times New Roman" w:hAnsi="Times New Roman" w:cs="Times New Roman"/>
          <w:sz w:val="24"/>
        </w:rPr>
        <w:t>(Prasad Ghimire et al., 2017; Syrbe et al., 2018; Valente et al., 2020)</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which is also based on leaf area index.</w:t>
      </w:r>
    </w:p>
    <w:p w14:paraId="5F4421C4" w14:textId="79F36C86" w:rsidR="00F31368" w:rsidRDefault="00F31368" w:rsidP="006B583C">
      <w:pPr>
        <w:pStyle w:val="a5"/>
        <w:spacing w:after="0"/>
        <w:ind w:left="1108"/>
      </w:pPr>
    </w:p>
    <w:p w14:paraId="194E7A9B" w14:textId="4F3A6607" w:rsidR="008027A8" w:rsidRPr="00D06565" w:rsidRDefault="00AD63CC" w:rsidP="00D06565">
      <w:pPr>
        <w:pStyle w:val="a5"/>
        <w:numPr>
          <w:ilvl w:val="1"/>
          <w:numId w:val="5"/>
        </w:numPr>
        <w:spacing w:after="0"/>
        <w:jc w:val="both"/>
        <w:rPr>
          <w:rFonts w:ascii="Times New Roman" w:eastAsia="Times New Roman" w:hAnsi="Times New Roman" w:cs="Times New Roman"/>
          <w:sz w:val="24"/>
          <w:szCs w:val="24"/>
        </w:rPr>
      </w:pPr>
      <w:r w:rsidRPr="00D06565">
        <w:rPr>
          <w:rFonts w:ascii="Times New Roman" w:eastAsia="Times New Roman" w:hAnsi="Times New Roman" w:cs="Times New Roman"/>
          <w:sz w:val="24"/>
          <w:szCs w:val="24"/>
        </w:rPr>
        <w:t xml:space="preserve"> </w:t>
      </w:r>
      <w:r w:rsidR="008659E7" w:rsidRPr="00D06565">
        <w:rPr>
          <w:rFonts w:ascii="Times New Roman" w:eastAsia="Times New Roman" w:hAnsi="Times New Roman" w:cs="Times New Roman"/>
          <w:sz w:val="24"/>
          <w:szCs w:val="24"/>
        </w:rPr>
        <w:t>LAI as a proxy</w:t>
      </w:r>
      <w:r w:rsidR="00995940" w:rsidRPr="00D06565">
        <w:rPr>
          <w:rFonts w:ascii="Times New Roman" w:eastAsia="Times New Roman" w:hAnsi="Times New Roman" w:cs="Times New Roman"/>
          <w:sz w:val="24"/>
          <w:szCs w:val="24"/>
        </w:rPr>
        <w:t xml:space="preserve"> for </w:t>
      </w:r>
      <w:r w:rsidR="00F31368" w:rsidRPr="00D06565">
        <w:rPr>
          <w:rFonts w:ascii="Times New Roman" w:eastAsia="Times New Roman" w:hAnsi="Times New Roman" w:cs="Times New Roman"/>
          <w:sz w:val="24"/>
          <w:szCs w:val="24"/>
        </w:rPr>
        <w:t xml:space="preserve">several </w:t>
      </w:r>
      <w:r w:rsidR="00995940" w:rsidRPr="00D06565">
        <w:rPr>
          <w:rFonts w:ascii="Times New Roman" w:eastAsia="Times New Roman" w:hAnsi="Times New Roman" w:cs="Times New Roman"/>
          <w:sz w:val="24"/>
          <w:szCs w:val="24"/>
        </w:rPr>
        <w:t>ES</w:t>
      </w:r>
    </w:p>
    <w:p w14:paraId="19F2E82E" w14:textId="4CEE09FE" w:rsidR="00E83D13" w:rsidRDefault="00E83D13" w:rsidP="00E83D13">
      <w:pPr>
        <w:spacing w:after="0"/>
        <w:ind w:firstLine="720"/>
        <w:jc w:val="both"/>
        <w:rPr>
          <w:rFonts w:ascii="Times New Roman" w:eastAsia="Times New Roman" w:hAnsi="Times New Roman" w:cs="Times New Roman"/>
          <w:sz w:val="24"/>
          <w:szCs w:val="24"/>
        </w:rPr>
      </w:pPr>
      <w:r w:rsidRPr="00E83D13">
        <w:rPr>
          <w:rFonts w:ascii="Times New Roman" w:eastAsia="Times New Roman" w:hAnsi="Times New Roman" w:cs="Times New Roman"/>
          <w:sz w:val="24"/>
          <w:szCs w:val="24"/>
        </w:rPr>
        <w:t>The LAI dynamics is very important since it is a good proxy for several types of Ecosystem Services, such as wind velocity and noise reduction, pollution regulation and erosion protection via leaves as a buffer. From our radiation sensor we can calculate the overall plant area index (PAI) that is just a sum of leaves and wood (bark) light interception effect. Thus, after comparing periods with and without leaves we can derive both leaf and wood area index. These periods are clearly visible</w:t>
      </w:r>
      <w:r w:rsidR="00577D89">
        <w:rPr>
          <w:rFonts w:ascii="Times New Roman" w:eastAsia="Times New Roman" w:hAnsi="Times New Roman" w:cs="Times New Roman"/>
          <w:sz w:val="24"/>
          <w:szCs w:val="24"/>
        </w:rPr>
        <w:t xml:space="preserve"> in fig</w:t>
      </w:r>
      <w:r w:rsidR="00744E11">
        <w:rPr>
          <w:rFonts w:ascii="Times New Roman" w:eastAsia="Times New Roman" w:hAnsi="Times New Roman" w:cs="Times New Roman"/>
          <w:sz w:val="24"/>
          <w:szCs w:val="24"/>
        </w:rPr>
        <w:t>ure</w:t>
      </w:r>
      <w:r w:rsidR="00577D89">
        <w:rPr>
          <w:rFonts w:ascii="Times New Roman" w:eastAsia="Times New Roman" w:hAnsi="Times New Roman" w:cs="Times New Roman"/>
          <w:sz w:val="24"/>
          <w:szCs w:val="24"/>
        </w:rPr>
        <w:t xml:space="preserve"> 10</w:t>
      </w:r>
      <w:r w:rsidRPr="00E83D13">
        <w:rPr>
          <w:rFonts w:ascii="Times New Roman" w:eastAsia="Times New Roman" w:hAnsi="Times New Roman" w:cs="Times New Roman"/>
          <w:sz w:val="24"/>
          <w:szCs w:val="24"/>
        </w:rPr>
        <w:t xml:space="preserve"> where we can easily distinguish the time of defoliation which lasted one week in first days of October. It is interesting to note that for an individual tree this process can take in reality one-two days. Only due to our perception of green areas as a whole, often derived by airborne images, we think this process has a slower dynamics. </w:t>
      </w:r>
      <w:r w:rsidRPr="00744E11">
        <w:rPr>
          <w:rFonts w:ascii="Times New Roman" w:eastAsia="Times New Roman" w:hAnsi="Times New Roman" w:cs="Times New Roman"/>
          <w:sz w:val="24"/>
          <w:szCs w:val="24"/>
        </w:rPr>
        <w:t>As a result</w:t>
      </w:r>
      <w:ins w:id="195" w:author="riccardo valentini" w:date="2020-05-11T10:31:00Z">
        <w:r w:rsidR="00D16139">
          <w:rPr>
            <w:rFonts w:ascii="Times New Roman" w:eastAsia="Times New Roman" w:hAnsi="Times New Roman" w:cs="Times New Roman"/>
            <w:sz w:val="24"/>
            <w:szCs w:val="24"/>
          </w:rPr>
          <w:t>,</w:t>
        </w:r>
      </w:ins>
      <w:ins w:id="196" w:author="Алексей Ярославцев" w:date="2020-05-11T18:33:00Z">
        <w:r w:rsidR="00955FBA" w:rsidRPr="00955FBA">
          <w:rPr>
            <w:rFonts w:ascii="Times New Roman" w:eastAsia="Times New Roman" w:hAnsi="Times New Roman" w:cs="Times New Roman"/>
            <w:sz w:val="24"/>
            <w:szCs w:val="24"/>
          </w:rPr>
          <w:t xml:space="preserve"> </w:t>
        </w:r>
        <w:r w:rsidR="00955FBA" w:rsidRPr="00744E11">
          <w:rPr>
            <w:rFonts w:ascii="Times New Roman" w:eastAsia="Times New Roman" w:hAnsi="Times New Roman" w:cs="Times New Roman"/>
            <w:sz w:val="24"/>
            <w:szCs w:val="24"/>
          </w:rPr>
          <w:t>average</w:t>
        </w:r>
      </w:ins>
      <w:r w:rsidRPr="00744E11">
        <w:rPr>
          <w:rFonts w:ascii="Times New Roman" w:eastAsia="Times New Roman" w:hAnsi="Times New Roman" w:cs="Times New Roman"/>
          <w:sz w:val="24"/>
          <w:szCs w:val="24"/>
        </w:rPr>
        <w:t xml:space="preserve"> LAI </w:t>
      </w:r>
      <w:del w:id="197" w:author="Алексей Ярославцев" w:date="2020-05-11T18:33:00Z">
        <w:r w:rsidRPr="00744E11" w:rsidDel="00955FBA">
          <w:rPr>
            <w:rFonts w:ascii="Times New Roman" w:eastAsia="Times New Roman" w:hAnsi="Times New Roman" w:cs="Times New Roman"/>
            <w:sz w:val="24"/>
            <w:szCs w:val="24"/>
          </w:rPr>
          <w:delText>o</w:delText>
        </w:r>
      </w:del>
      <w:ins w:id="198" w:author="Алексей Ярославцев" w:date="2020-05-11T18:33:00Z">
        <w:r w:rsidR="00955FBA">
          <w:rPr>
            <w:rFonts w:ascii="Times New Roman" w:eastAsia="Times New Roman" w:hAnsi="Times New Roman" w:cs="Times New Roman"/>
            <w:sz w:val="24"/>
            <w:szCs w:val="24"/>
          </w:rPr>
          <w:t>of</w:t>
        </w:r>
      </w:ins>
      <w:del w:id="199" w:author="Алексей Ярославцев" w:date="2020-05-11T18:33:00Z">
        <w:r w:rsidRPr="00744E11" w:rsidDel="00955FBA">
          <w:rPr>
            <w:rFonts w:ascii="Times New Roman" w:eastAsia="Times New Roman" w:hAnsi="Times New Roman" w:cs="Times New Roman"/>
            <w:sz w:val="24"/>
            <w:szCs w:val="24"/>
          </w:rPr>
          <w:delText>f</w:delText>
        </w:r>
      </w:del>
      <w:r w:rsidRPr="00744E11">
        <w:rPr>
          <w:rFonts w:ascii="Times New Roman" w:eastAsia="Times New Roman" w:hAnsi="Times New Roman" w:cs="Times New Roman"/>
          <w:sz w:val="24"/>
          <w:szCs w:val="24"/>
        </w:rPr>
        <w:t xml:space="preserve"> all trees (</w:t>
      </w:r>
      <w:r w:rsidR="00744E11" w:rsidRPr="00A64F98">
        <w:rPr>
          <w:rFonts w:ascii="Times New Roman" w:hAnsi="Times New Roman" w:cs="Times New Roman"/>
          <w:rPrChange w:id="200" w:author="Алексей Ярославцев" w:date="2020-05-11T18:42:00Z">
            <w:rPr>
              <w:rFonts w:ascii="Times New Roman" w:eastAsia="Times New Roman" w:hAnsi="Times New Roman" w:cs="Times New Roman"/>
              <w:sz w:val="24"/>
              <w:szCs w:val="24"/>
            </w:rPr>
          </w:rPrChange>
        </w:rPr>
        <w:t>annex</w:t>
      </w:r>
      <w:r w:rsidRPr="00A64F98">
        <w:rPr>
          <w:rFonts w:ascii="Times New Roman" w:hAnsi="Times New Roman" w:cs="Times New Roman"/>
          <w:rPrChange w:id="201" w:author="Алексей Ярославцев" w:date="2020-05-11T18:42:00Z">
            <w:rPr>
              <w:rFonts w:ascii="Times New Roman" w:eastAsia="Times New Roman" w:hAnsi="Times New Roman" w:cs="Times New Roman"/>
              <w:sz w:val="24"/>
              <w:szCs w:val="24"/>
            </w:rPr>
          </w:rPrChange>
        </w:rPr>
        <w:t xml:space="preserve"> </w:t>
      </w:r>
      <w:r w:rsidR="00744E11" w:rsidRPr="00A64F98">
        <w:rPr>
          <w:rFonts w:ascii="Times New Roman" w:hAnsi="Times New Roman" w:cs="Times New Roman"/>
          <w:rPrChange w:id="202" w:author="Алексей Ярославцев" w:date="2020-05-11T18:42:00Z">
            <w:rPr>
              <w:rFonts w:ascii="Times New Roman" w:eastAsia="Times New Roman" w:hAnsi="Times New Roman" w:cs="Times New Roman"/>
              <w:sz w:val="24"/>
              <w:szCs w:val="24"/>
            </w:rPr>
          </w:rPrChange>
        </w:rPr>
        <w:t>3</w:t>
      </w:r>
      <w:r w:rsidRPr="00744E11">
        <w:rPr>
          <w:rFonts w:ascii="Times New Roman" w:eastAsia="Times New Roman" w:hAnsi="Times New Roman" w:cs="Times New Roman"/>
          <w:sz w:val="24"/>
          <w:szCs w:val="24"/>
        </w:rPr>
        <w:t>)</w:t>
      </w:r>
      <w:ins w:id="203" w:author="riccardo valentini" w:date="2020-05-11T10:31:00Z">
        <w:del w:id="204" w:author="Алексей Ярославцев" w:date="2020-05-11T18:33:00Z">
          <w:r w:rsidR="00D16139" w:rsidDel="00955FBA">
            <w:rPr>
              <w:rFonts w:ascii="Times New Roman" w:eastAsia="Times New Roman" w:hAnsi="Times New Roman" w:cs="Times New Roman"/>
              <w:sz w:val="24"/>
              <w:szCs w:val="24"/>
            </w:rPr>
            <w:delText>,</w:delText>
          </w:r>
        </w:del>
      </w:ins>
      <w:r w:rsidRPr="00744E11">
        <w:rPr>
          <w:rFonts w:ascii="Times New Roman" w:eastAsia="Times New Roman" w:hAnsi="Times New Roman" w:cs="Times New Roman"/>
          <w:sz w:val="24"/>
          <w:szCs w:val="24"/>
        </w:rPr>
        <w:t xml:space="preserve"> was on </w:t>
      </w:r>
      <w:del w:id="205" w:author="Алексей Ярославцев" w:date="2020-05-11T18:33:00Z">
        <w:r w:rsidRPr="00744E11" w:rsidDel="00955FBA">
          <w:rPr>
            <w:rFonts w:ascii="Times New Roman" w:eastAsia="Times New Roman" w:hAnsi="Times New Roman" w:cs="Times New Roman"/>
            <w:sz w:val="24"/>
            <w:szCs w:val="24"/>
          </w:rPr>
          <w:delText>average about</w:delText>
        </w:r>
      </w:del>
      <w:r w:rsidRPr="00744E11">
        <w:rPr>
          <w:rFonts w:ascii="Times New Roman" w:eastAsia="Times New Roman" w:hAnsi="Times New Roman" w:cs="Times New Roman"/>
          <w:sz w:val="24"/>
          <w:szCs w:val="24"/>
        </w:rPr>
        <w:t xml:space="preserve"> </w:t>
      </w:r>
      <w:r w:rsidR="005E1CE4" w:rsidRPr="00744E11">
        <w:rPr>
          <w:rFonts w:ascii="Times New Roman" w:eastAsia="Times New Roman" w:hAnsi="Times New Roman" w:cs="Times New Roman"/>
          <w:sz w:val="24"/>
          <w:szCs w:val="24"/>
        </w:rPr>
        <w:t>3</w:t>
      </w:r>
      <w:ins w:id="206" w:author="Алексей Ярославцев" w:date="2020-05-11T18:33:00Z">
        <w:r w:rsidR="00955FBA">
          <w:rPr>
            <w:rFonts w:ascii="Times New Roman" w:eastAsia="Times New Roman" w:hAnsi="Times New Roman" w:cs="Times New Roman"/>
            <w:sz w:val="24"/>
            <w:szCs w:val="24"/>
          </w:rPr>
          <w:t>.77</w:t>
        </w:r>
      </w:ins>
      <w:r w:rsidRPr="00744E11">
        <w:rPr>
          <w:rFonts w:ascii="Times New Roman" w:eastAsia="Times New Roman" w:hAnsi="Times New Roman" w:cs="Times New Roman"/>
          <w:sz w:val="24"/>
          <w:szCs w:val="24"/>
        </w:rPr>
        <w:t xml:space="preserve"> with less </w:t>
      </w:r>
      <w:del w:id="207" w:author="Алексей Ярославцев" w:date="2020-05-11T18:34:00Z">
        <w:r w:rsidRPr="00744E11" w:rsidDel="00A64F98">
          <w:rPr>
            <w:rFonts w:ascii="Times New Roman" w:eastAsia="Times New Roman" w:hAnsi="Times New Roman" w:cs="Times New Roman"/>
            <w:sz w:val="24"/>
            <w:szCs w:val="24"/>
          </w:rPr>
          <w:delText xml:space="preserve">variation </w:delText>
        </w:r>
      </w:del>
      <w:ins w:id="208" w:author="Алексей Ярославцев" w:date="2020-05-11T18:34:00Z">
        <w:r w:rsidR="00A64F98">
          <w:rPr>
            <w:rFonts w:ascii="Times New Roman" w:eastAsia="Times New Roman" w:hAnsi="Times New Roman" w:cs="Times New Roman"/>
            <w:sz w:val="24"/>
            <w:szCs w:val="24"/>
          </w:rPr>
          <w:t>r</w:t>
        </w:r>
      </w:ins>
      <w:ins w:id="209" w:author="Алексей Ярославцев" w:date="2020-05-11T18:35:00Z">
        <w:r w:rsidR="00A64F98">
          <w:rPr>
            <w:rFonts w:ascii="Times New Roman" w:eastAsia="Times New Roman" w:hAnsi="Times New Roman" w:cs="Times New Roman"/>
            <w:sz w:val="24"/>
            <w:szCs w:val="24"/>
          </w:rPr>
          <w:t>ange</w:t>
        </w:r>
      </w:ins>
      <w:ins w:id="210" w:author="Алексей Ярославцев" w:date="2020-05-11T18:34:00Z">
        <w:r w:rsidR="00A64F98" w:rsidRPr="00744E11">
          <w:rPr>
            <w:rFonts w:ascii="Times New Roman" w:eastAsia="Times New Roman" w:hAnsi="Times New Roman" w:cs="Times New Roman"/>
            <w:sz w:val="24"/>
            <w:szCs w:val="24"/>
          </w:rPr>
          <w:t xml:space="preserve"> </w:t>
        </w:r>
      </w:ins>
      <w:r w:rsidRPr="00744E11">
        <w:rPr>
          <w:rFonts w:ascii="Times New Roman" w:eastAsia="Times New Roman" w:hAnsi="Times New Roman" w:cs="Times New Roman"/>
          <w:sz w:val="24"/>
          <w:szCs w:val="24"/>
        </w:rPr>
        <w:t>in Betula (3.</w:t>
      </w:r>
      <w:del w:id="211" w:author="Алексей Ярославцев" w:date="2020-05-11T18:37:00Z">
        <w:r w:rsidRPr="00744E11" w:rsidDel="00A64F98">
          <w:rPr>
            <w:rFonts w:ascii="Times New Roman" w:eastAsia="Times New Roman" w:hAnsi="Times New Roman" w:cs="Times New Roman"/>
            <w:sz w:val="24"/>
            <w:szCs w:val="24"/>
          </w:rPr>
          <w:delText>0</w:delText>
        </w:r>
      </w:del>
      <w:ins w:id="212" w:author="Алексей Ярославцев" w:date="2020-05-11T18:37:00Z">
        <w:r w:rsidR="00A64F98">
          <w:rPr>
            <w:rFonts w:ascii="Times New Roman" w:eastAsia="Times New Roman" w:hAnsi="Times New Roman" w:cs="Times New Roman"/>
            <w:sz w:val="24"/>
            <w:szCs w:val="24"/>
          </w:rPr>
          <w:t>5</w:t>
        </w:r>
      </w:ins>
      <w:r w:rsidRPr="00744E11">
        <w:rPr>
          <w:rFonts w:ascii="Times New Roman" w:eastAsia="Times New Roman" w:hAnsi="Times New Roman" w:cs="Times New Roman"/>
          <w:sz w:val="24"/>
          <w:szCs w:val="24"/>
        </w:rPr>
        <w:t>-3.</w:t>
      </w:r>
      <w:ins w:id="213" w:author="Алексей Ярославцев" w:date="2020-05-11T18:37:00Z">
        <w:r w:rsidR="00A64F98">
          <w:rPr>
            <w:rFonts w:ascii="Times New Roman" w:eastAsia="Times New Roman" w:hAnsi="Times New Roman" w:cs="Times New Roman"/>
            <w:sz w:val="24"/>
            <w:szCs w:val="24"/>
          </w:rPr>
          <w:t>7</w:t>
        </w:r>
      </w:ins>
      <w:del w:id="214" w:author="Алексей Ярославцев" w:date="2020-05-11T18:37:00Z">
        <w:r w:rsidRPr="00744E11" w:rsidDel="00A64F98">
          <w:rPr>
            <w:rFonts w:ascii="Times New Roman" w:eastAsia="Times New Roman" w:hAnsi="Times New Roman" w:cs="Times New Roman"/>
            <w:sz w:val="24"/>
            <w:szCs w:val="24"/>
          </w:rPr>
          <w:delText>3</w:delText>
        </w:r>
      </w:del>
      <w:r w:rsidRPr="00744E11">
        <w:rPr>
          <w:rFonts w:ascii="Times New Roman" w:eastAsia="Times New Roman" w:hAnsi="Times New Roman" w:cs="Times New Roman"/>
          <w:sz w:val="24"/>
          <w:szCs w:val="24"/>
        </w:rPr>
        <w:t xml:space="preserve">) </w:t>
      </w:r>
      <w:del w:id="215" w:author="Алексей Ярославцев" w:date="2020-05-11T18:41:00Z">
        <w:r w:rsidR="005E1CE4" w:rsidRPr="00744E11" w:rsidDel="00A64F98">
          <w:rPr>
            <w:rFonts w:ascii="Times New Roman" w:eastAsia="Times New Roman" w:hAnsi="Times New Roman" w:cs="Times New Roman"/>
            <w:sz w:val="24"/>
            <w:szCs w:val="24"/>
          </w:rPr>
          <w:delText>and Tillia (</w:delText>
        </w:r>
      </w:del>
      <w:del w:id="216" w:author="Алексей Ярославцев" w:date="2020-05-11T18:38:00Z">
        <w:r w:rsidR="005E1CE4" w:rsidRPr="00744E11" w:rsidDel="00A64F98">
          <w:rPr>
            <w:rFonts w:ascii="Times New Roman" w:eastAsia="Times New Roman" w:hAnsi="Times New Roman" w:cs="Times New Roman"/>
            <w:sz w:val="24"/>
            <w:szCs w:val="24"/>
          </w:rPr>
          <w:delText>2</w:delText>
        </w:r>
      </w:del>
      <w:del w:id="217" w:author="Алексей Ярославцев" w:date="2020-05-11T18:41:00Z">
        <w:r w:rsidR="005E1CE4" w:rsidRPr="00744E11" w:rsidDel="00A64F98">
          <w:rPr>
            <w:rFonts w:ascii="Times New Roman" w:eastAsia="Times New Roman" w:hAnsi="Times New Roman" w:cs="Times New Roman"/>
            <w:sz w:val="24"/>
            <w:szCs w:val="24"/>
          </w:rPr>
          <w:delText>.</w:delText>
        </w:r>
      </w:del>
      <w:del w:id="218" w:author="Алексей Ярославцев" w:date="2020-05-11T18:38:00Z">
        <w:r w:rsidR="005E1CE4" w:rsidRPr="00744E11" w:rsidDel="00A64F98">
          <w:rPr>
            <w:rFonts w:ascii="Times New Roman" w:eastAsia="Times New Roman" w:hAnsi="Times New Roman" w:cs="Times New Roman"/>
            <w:sz w:val="24"/>
            <w:szCs w:val="24"/>
          </w:rPr>
          <w:delText>8</w:delText>
        </w:r>
      </w:del>
      <w:del w:id="219" w:author="Алексей Ярославцев" w:date="2020-05-11T18:41:00Z">
        <w:r w:rsidR="005E1CE4" w:rsidRPr="00744E11" w:rsidDel="00A64F98">
          <w:rPr>
            <w:rFonts w:ascii="Times New Roman" w:eastAsia="Times New Roman" w:hAnsi="Times New Roman" w:cs="Times New Roman"/>
            <w:sz w:val="24"/>
            <w:szCs w:val="24"/>
          </w:rPr>
          <w:delText>-</w:delText>
        </w:r>
      </w:del>
      <w:del w:id="220" w:author="Алексей Ярославцев" w:date="2020-05-11T18:38:00Z">
        <w:r w:rsidR="005E1CE4" w:rsidRPr="00744E11" w:rsidDel="00A64F98">
          <w:rPr>
            <w:rFonts w:ascii="Times New Roman" w:eastAsia="Times New Roman" w:hAnsi="Times New Roman" w:cs="Times New Roman"/>
            <w:sz w:val="24"/>
            <w:szCs w:val="24"/>
          </w:rPr>
          <w:delText>3</w:delText>
        </w:r>
      </w:del>
      <w:del w:id="221" w:author="Алексей Ярославцев" w:date="2020-05-11T18:41:00Z">
        <w:r w:rsidR="005E1CE4" w:rsidRPr="00744E11" w:rsidDel="00A64F98">
          <w:rPr>
            <w:rFonts w:ascii="Times New Roman" w:eastAsia="Times New Roman" w:hAnsi="Times New Roman" w:cs="Times New Roman"/>
            <w:sz w:val="24"/>
            <w:szCs w:val="24"/>
          </w:rPr>
          <w:delText>.</w:delText>
        </w:r>
      </w:del>
      <w:del w:id="222" w:author="Алексей Ярославцев" w:date="2020-05-11T18:38:00Z">
        <w:r w:rsidR="005E1CE4" w:rsidRPr="00744E11" w:rsidDel="00A64F98">
          <w:rPr>
            <w:rFonts w:ascii="Times New Roman" w:eastAsia="Times New Roman" w:hAnsi="Times New Roman" w:cs="Times New Roman"/>
            <w:sz w:val="24"/>
            <w:szCs w:val="24"/>
          </w:rPr>
          <w:delText>2</w:delText>
        </w:r>
      </w:del>
      <w:del w:id="223" w:author="Алексей Ярославцев" w:date="2020-05-11T18:41:00Z">
        <w:r w:rsidR="005E1CE4" w:rsidRPr="00744E11" w:rsidDel="00A64F98">
          <w:rPr>
            <w:rFonts w:ascii="Times New Roman" w:eastAsia="Times New Roman" w:hAnsi="Times New Roman" w:cs="Times New Roman"/>
            <w:sz w:val="24"/>
            <w:szCs w:val="24"/>
          </w:rPr>
          <w:delText xml:space="preserve">) </w:delText>
        </w:r>
      </w:del>
      <w:r w:rsidRPr="00744E11">
        <w:rPr>
          <w:rFonts w:ascii="Times New Roman" w:eastAsia="Times New Roman" w:hAnsi="Times New Roman" w:cs="Times New Roman"/>
          <w:sz w:val="24"/>
          <w:szCs w:val="24"/>
        </w:rPr>
        <w:t xml:space="preserve">and </w:t>
      </w:r>
      <w:r w:rsidR="005E1CE4" w:rsidRPr="00744E11">
        <w:rPr>
          <w:rFonts w:ascii="Times New Roman" w:eastAsia="Times New Roman" w:hAnsi="Times New Roman" w:cs="Times New Roman"/>
          <w:sz w:val="24"/>
          <w:szCs w:val="24"/>
        </w:rPr>
        <w:t>higher variation</w:t>
      </w:r>
      <w:r w:rsidRPr="00744E11">
        <w:rPr>
          <w:rFonts w:ascii="Times New Roman" w:eastAsia="Times New Roman" w:hAnsi="Times New Roman" w:cs="Times New Roman"/>
          <w:sz w:val="24"/>
          <w:szCs w:val="24"/>
        </w:rPr>
        <w:t xml:space="preserve"> for Acer </w:t>
      </w:r>
      <w:r w:rsidR="005E1CE4" w:rsidRPr="00744E11">
        <w:rPr>
          <w:rFonts w:ascii="Times New Roman" w:eastAsia="Times New Roman" w:hAnsi="Times New Roman" w:cs="Times New Roman"/>
          <w:sz w:val="24"/>
          <w:szCs w:val="24"/>
        </w:rPr>
        <w:t>(</w:t>
      </w:r>
      <w:ins w:id="224" w:author="Алексей Ярославцев" w:date="2020-05-11T18:38:00Z">
        <w:r w:rsidR="00A64F98">
          <w:rPr>
            <w:rFonts w:ascii="Times New Roman" w:eastAsia="Times New Roman" w:hAnsi="Times New Roman" w:cs="Times New Roman"/>
            <w:sz w:val="24"/>
            <w:szCs w:val="24"/>
          </w:rPr>
          <w:t>3</w:t>
        </w:r>
      </w:ins>
      <w:del w:id="225" w:author="Алексей Ярославцев" w:date="2020-05-11T18:38:00Z">
        <w:r w:rsidR="005E1CE4" w:rsidRPr="00744E11" w:rsidDel="00A64F98">
          <w:rPr>
            <w:rFonts w:ascii="Times New Roman" w:eastAsia="Times New Roman" w:hAnsi="Times New Roman" w:cs="Times New Roman"/>
            <w:sz w:val="24"/>
            <w:szCs w:val="24"/>
          </w:rPr>
          <w:delText>2</w:delText>
        </w:r>
      </w:del>
      <w:r w:rsidR="005E1CE4" w:rsidRPr="00744E11">
        <w:rPr>
          <w:rFonts w:ascii="Times New Roman" w:eastAsia="Times New Roman" w:hAnsi="Times New Roman" w:cs="Times New Roman"/>
          <w:sz w:val="24"/>
          <w:szCs w:val="24"/>
        </w:rPr>
        <w:t>.</w:t>
      </w:r>
      <w:del w:id="226" w:author="Алексей Ярославцев" w:date="2020-05-11T18:38:00Z">
        <w:r w:rsidR="005E1CE4" w:rsidRPr="00744E11" w:rsidDel="00A64F98">
          <w:rPr>
            <w:rFonts w:ascii="Times New Roman" w:eastAsia="Times New Roman" w:hAnsi="Times New Roman" w:cs="Times New Roman"/>
            <w:sz w:val="24"/>
            <w:szCs w:val="24"/>
          </w:rPr>
          <w:delText>5</w:delText>
        </w:r>
      </w:del>
      <w:ins w:id="227" w:author="Алексей Ярославцев" w:date="2020-05-11T18:38:00Z">
        <w:r w:rsidR="00A64F98">
          <w:rPr>
            <w:rFonts w:ascii="Times New Roman" w:eastAsia="Times New Roman" w:hAnsi="Times New Roman" w:cs="Times New Roman"/>
            <w:sz w:val="24"/>
            <w:szCs w:val="24"/>
          </w:rPr>
          <w:t>2</w:t>
        </w:r>
      </w:ins>
      <w:r w:rsidR="005E1CE4" w:rsidRPr="00744E11">
        <w:rPr>
          <w:rFonts w:ascii="Times New Roman" w:eastAsia="Times New Roman" w:hAnsi="Times New Roman" w:cs="Times New Roman"/>
          <w:sz w:val="24"/>
          <w:szCs w:val="24"/>
        </w:rPr>
        <w:t>-</w:t>
      </w:r>
      <w:del w:id="228" w:author="Алексей Ярославцев" w:date="2020-05-11T18:38:00Z">
        <w:r w:rsidR="005E1CE4" w:rsidRPr="00744E11" w:rsidDel="00A64F98">
          <w:rPr>
            <w:rFonts w:ascii="Times New Roman" w:eastAsia="Times New Roman" w:hAnsi="Times New Roman" w:cs="Times New Roman"/>
            <w:sz w:val="24"/>
            <w:szCs w:val="24"/>
          </w:rPr>
          <w:delText>3</w:delText>
        </w:r>
      </w:del>
      <w:ins w:id="229" w:author="Алексей Ярославцев" w:date="2020-05-11T18:38:00Z">
        <w:r w:rsidR="00A64F98">
          <w:rPr>
            <w:rFonts w:ascii="Times New Roman" w:eastAsia="Times New Roman" w:hAnsi="Times New Roman" w:cs="Times New Roman"/>
            <w:sz w:val="24"/>
            <w:szCs w:val="24"/>
          </w:rPr>
          <w:t>4</w:t>
        </w:r>
      </w:ins>
      <w:r w:rsidR="005E1CE4" w:rsidRPr="00744E11">
        <w:rPr>
          <w:rFonts w:ascii="Times New Roman" w:eastAsia="Times New Roman" w:hAnsi="Times New Roman" w:cs="Times New Roman"/>
          <w:sz w:val="24"/>
          <w:szCs w:val="24"/>
        </w:rPr>
        <w:t>.</w:t>
      </w:r>
      <w:del w:id="230" w:author="Алексей Ярославцев" w:date="2020-05-11T18:38:00Z">
        <w:r w:rsidR="005E1CE4" w:rsidRPr="00744E11" w:rsidDel="00A64F98">
          <w:rPr>
            <w:rFonts w:ascii="Times New Roman" w:eastAsia="Times New Roman" w:hAnsi="Times New Roman" w:cs="Times New Roman"/>
            <w:sz w:val="24"/>
            <w:szCs w:val="24"/>
          </w:rPr>
          <w:delText>7</w:delText>
        </w:r>
      </w:del>
      <w:ins w:id="231" w:author="Алексей Ярославцев" w:date="2020-05-11T18:38:00Z">
        <w:r w:rsidR="00A64F98">
          <w:rPr>
            <w:rFonts w:ascii="Times New Roman" w:eastAsia="Times New Roman" w:hAnsi="Times New Roman" w:cs="Times New Roman"/>
            <w:sz w:val="24"/>
            <w:szCs w:val="24"/>
          </w:rPr>
          <w:t>3</w:t>
        </w:r>
      </w:ins>
      <w:r w:rsidR="005E1CE4" w:rsidRPr="00744E11">
        <w:rPr>
          <w:rFonts w:ascii="Times New Roman" w:eastAsia="Times New Roman" w:hAnsi="Times New Roman" w:cs="Times New Roman"/>
          <w:sz w:val="24"/>
          <w:szCs w:val="24"/>
        </w:rPr>
        <w:t>)</w:t>
      </w:r>
      <w:ins w:id="232" w:author="Алексей Ярославцев" w:date="2020-05-11T18:41:00Z">
        <w:r w:rsidR="00A64F98">
          <w:rPr>
            <w:rFonts w:ascii="Times New Roman" w:eastAsia="Times New Roman" w:hAnsi="Times New Roman" w:cs="Times New Roman"/>
            <w:sz w:val="24"/>
            <w:szCs w:val="24"/>
          </w:rPr>
          <w:t xml:space="preserve"> </w:t>
        </w:r>
        <w:r w:rsidR="00A64F98" w:rsidRPr="00744E11">
          <w:rPr>
            <w:rFonts w:ascii="Times New Roman" w:eastAsia="Times New Roman" w:hAnsi="Times New Roman" w:cs="Times New Roman"/>
            <w:sz w:val="24"/>
            <w:szCs w:val="24"/>
          </w:rPr>
          <w:t xml:space="preserve">and </w:t>
        </w:r>
        <w:proofErr w:type="spellStart"/>
        <w:r w:rsidR="00A64F98" w:rsidRPr="00744E11">
          <w:rPr>
            <w:rFonts w:ascii="Times New Roman" w:eastAsia="Times New Roman" w:hAnsi="Times New Roman" w:cs="Times New Roman"/>
            <w:sz w:val="24"/>
            <w:szCs w:val="24"/>
          </w:rPr>
          <w:t>Tillia</w:t>
        </w:r>
        <w:proofErr w:type="spellEnd"/>
        <w:r w:rsidR="00A64F98" w:rsidRPr="00744E11">
          <w:rPr>
            <w:rFonts w:ascii="Times New Roman" w:eastAsia="Times New Roman" w:hAnsi="Times New Roman" w:cs="Times New Roman"/>
            <w:sz w:val="24"/>
            <w:szCs w:val="24"/>
          </w:rPr>
          <w:t xml:space="preserve"> (</w:t>
        </w:r>
        <w:r w:rsidR="00A64F98">
          <w:rPr>
            <w:rFonts w:ascii="Times New Roman" w:eastAsia="Times New Roman" w:hAnsi="Times New Roman" w:cs="Times New Roman"/>
            <w:sz w:val="24"/>
            <w:szCs w:val="24"/>
          </w:rPr>
          <w:t>3</w:t>
        </w:r>
        <w:r w:rsidR="00A64F98" w:rsidRPr="00744E11">
          <w:rPr>
            <w:rFonts w:ascii="Times New Roman" w:eastAsia="Times New Roman" w:hAnsi="Times New Roman" w:cs="Times New Roman"/>
            <w:sz w:val="24"/>
            <w:szCs w:val="24"/>
          </w:rPr>
          <w:t>.</w:t>
        </w:r>
        <w:r w:rsidR="00A64F98">
          <w:rPr>
            <w:rFonts w:ascii="Times New Roman" w:eastAsia="Times New Roman" w:hAnsi="Times New Roman" w:cs="Times New Roman"/>
            <w:sz w:val="24"/>
            <w:szCs w:val="24"/>
          </w:rPr>
          <w:t>4</w:t>
        </w:r>
        <w:r w:rsidR="00A64F98" w:rsidRPr="00744E11">
          <w:rPr>
            <w:rFonts w:ascii="Times New Roman" w:eastAsia="Times New Roman" w:hAnsi="Times New Roman" w:cs="Times New Roman"/>
            <w:sz w:val="24"/>
            <w:szCs w:val="24"/>
          </w:rPr>
          <w:t>-</w:t>
        </w:r>
        <w:r w:rsidR="00A64F98">
          <w:rPr>
            <w:rFonts w:ascii="Times New Roman" w:eastAsia="Times New Roman" w:hAnsi="Times New Roman" w:cs="Times New Roman"/>
            <w:sz w:val="24"/>
            <w:szCs w:val="24"/>
          </w:rPr>
          <w:t>4</w:t>
        </w:r>
        <w:r w:rsidR="00A64F98" w:rsidRPr="00744E11">
          <w:rPr>
            <w:rFonts w:ascii="Times New Roman" w:eastAsia="Times New Roman" w:hAnsi="Times New Roman" w:cs="Times New Roman"/>
            <w:sz w:val="24"/>
            <w:szCs w:val="24"/>
          </w:rPr>
          <w:t>.</w:t>
        </w:r>
        <w:r w:rsidR="00A64F98">
          <w:rPr>
            <w:rFonts w:ascii="Times New Roman" w:eastAsia="Times New Roman" w:hAnsi="Times New Roman" w:cs="Times New Roman"/>
            <w:sz w:val="24"/>
            <w:szCs w:val="24"/>
          </w:rPr>
          <w:t>3</w:t>
        </w:r>
        <w:r w:rsidR="00A64F98" w:rsidRPr="00744E11">
          <w:rPr>
            <w:rFonts w:ascii="Times New Roman" w:eastAsia="Times New Roman" w:hAnsi="Times New Roman" w:cs="Times New Roman"/>
            <w:sz w:val="24"/>
            <w:szCs w:val="24"/>
          </w:rPr>
          <w:t>)</w:t>
        </w:r>
      </w:ins>
      <w:r w:rsidRPr="00744E11">
        <w:rPr>
          <w:rFonts w:ascii="Times New Roman" w:eastAsia="Times New Roman" w:hAnsi="Times New Roman" w:cs="Times New Roman"/>
          <w:sz w:val="24"/>
          <w:szCs w:val="24"/>
        </w:rPr>
        <w:t xml:space="preserve">. </w:t>
      </w:r>
      <w:del w:id="233" w:author="Алексей Ярославцев" w:date="2020-05-11T18:42:00Z">
        <w:r w:rsidRPr="00744E11" w:rsidDel="00A64F98">
          <w:rPr>
            <w:rFonts w:ascii="Times New Roman" w:eastAsia="Times New Roman" w:hAnsi="Times New Roman" w:cs="Times New Roman"/>
            <w:sz w:val="24"/>
            <w:szCs w:val="24"/>
          </w:rPr>
          <w:delText xml:space="preserve">And even </w:delText>
        </w:r>
      </w:del>
      <w:ins w:id="234" w:author="Алексей Ярославцев" w:date="2020-05-11T18:42:00Z">
        <w:r w:rsidR="00A64F98">
          <w:rPr>
            <w:rFonts w:ascii="Times New Roman" w:eastAsia="Times New Roman" w:hAnsi="Times New Roman" w:cs="Times New Roman"/>
            <w:sz w:val="24"/>
            <w:szCs w:val="24"/>
          </w:rPr>
          <w:t>F</w:t>
        </w:r>
      </w:ins>
      <w:del w:id="235" w:author="Алексей Ярославцев" w:date="2020-05-11T18:42:00Z">
        <w:r w:rsidRPr="00744E11" w:rsidDel="00A64F98">
          <w:rPr>
            <w:rFonts w:ascii="Times New Roman" w:eastAsia="Times New Roman" w:hAnsi="Times New Roman" w:cs="Times New Roman"/>
            <w:sz w:val="24"/>
            <w:szCs w:val="24"/>
          </w:rPr>
          <w:delText>f</w:delText>
        </w:r>
      </w:del>
      <w:r w:rsidRPr="00744E11">
        <w:rPr>
          <w:rFonts w:ascii="Times New Roman" w:eastAsia="Times New Roman" w:hAnsi="Times New Roman" w:cs="Times New Roman"/>
          <w:sz w:val="24"/>
          <w:szCs w:val="24"/>
        </w:rPr>
        <w:t>or Larix</w:t>
      </w:r>
      <w:del w:id="236" w:author="Алексей Ярославцев" w:date="2020-05-11T18:44:00Z">
        <w:r w:rsidRPr="00744E11" w:rsidDel="00360649">
          <w:rPr>
            <w:rFonts w:ascii="Times New Roman" w:eastAsia="Times New Roman" w:hAnsi="Times New Roman" w:cs="Times New Roman"/>
            <w:sz w:val="24"/>
            <w:szCs w:val="24"/>
          </w:rPr>
          <w:delText xml:space="preserve"> it</w:delText>
        </w:r>
      </w:del>
      <w:ins w:id="237" w:author="Алексей Ярославцев" w:date="2020-05-11T18:44:00Z">
        <w:r w:rsidR="00360649">
          <w:rPr>
            <w:rFonts w:ascii="Times New Roman" w:eastAsia="Times New Roman" w:hAnsi="Times New Roman" w:cs="Times New Roman"/>
            <w:sz w:val="24"/>
            <w:szCs w:val="24"/>
          </w:rPr>
          <w:t xml:space="preserve"> range</w:t>
        </w:r>
      </w:ins>
      <w:r w:rsidRPr="00744E11">
        <w:rPr>
          <w:rFonts w:ascii="Times New Roman" w:eastAsia="Times New Roman" w:hAnsi="Times New Roman" w:cs="Times New Roman"/>
          <w:sz w:val="24"/>
          <w:szCs w:val="24"/>
        </w:rPr>
        <w:t xml:space="preserve"> was </w:t>
      </w:r>
      <w:del w:id="238" w:author="Алексей Ярославцев" w:date="2020-05-11T18:44:00Z">
        <w:r w:rsidRPr="00744E11" w:rsidDel="00360649">
          <w:rPr>
            <w:rFonts w:ascii="Times New Roman" w:eastAsia="Times New Roman" w:hAnsi="Times New Roman" w:cs="Times New Roman"/>
            <w:sz w:val="24"/>
            <w:szCs w:val="24"/>
          </w:rPr>
          <w:delText>the same (</w:delText>
        </w:r>
      </w:del>
      <w:ins w:id="239" w:author="Алексей Ярославцев" w:date="2020-05-11T18:39:00Z">
        <w:r w:rsidR="00A64F98">
          <w:rPr>
            <w:rFonts w:ascii="Times New Roman" w:eastAsia="Times New Roman" w:hAnsi="Times New Roman" w:cs="Times New Roman"/>
            <w:sz w:val="24"/>
            <w:szCs w:val="24"/>
          </w:rPr>
          <w:t>3</w:t>
        </w:r>
      </w:ins>
      <w:del w:id="240" w:author="Алексей Ярославцев" w:date="2020-05-11T18:39:00Z">
        <w:r w:rsidR="005E1CE4" w:rsidRPr="00A64F98" w:rsidDel="00A64F98">
          <w:rPr>
            <w:rFonts w:ascii="Times New Roman" w:eastAsia="Times New Roman" w:hAnsi="Times New Roman" w:cs="Times New Roman"/>
            <w:sz w:val="24"/>
            <w:szCs w:val="24"/>
            <w:rPrChange w:id="241" w:author="Алексей Ярославцев" w:date="2020-05-11T18:35:00Z">
              <w:rPr>
                <w:rFonts w:ascii="Times New Roman" w:eastAsia="Times New Roman" w:hAnsi="Times New Roman" w:cs="Times New Roman"/>
                <w:sz w:val="24"/>
                <w:szCs w:val="24"/>
              </w:rPr>
            </w:rPrChange>
          </w:rPr>
          <w:delText>2</w:delText>
        </w:r>
      </w:del>
      <w:r w:rsidRPr="00A64F98">
        <w:rPr>
          <w:rFonts w:ascii="Times New Roman" w:eastAsia="Times New Roman" w:hAnsi="Times New Roman" w:cs="Times New Roman"/>
          <w:sz w:val="24"/>
          <w:szCs w:val="24"/>
          <w:rPrChange w:id="242" w:author="Алексей Ярославцев" w:date="2020-05-11T18:35:00Z">
            <w:rPr>
              <w:rFonts w:ascii="Times New Roman" w:eastAsia="Times New Roman" w:hAnsi="Times New Roman" w:cs="Times New Roman"/>
              <w:sz w:val="24"/>
              <w:szCs w:val="24"/>
            </w:rPr>
          </w:rPrChange>
        </w:rPr>
        <w:t>.</w:t>
      </w:r>
      <w:ins w:id="243" w:author="Алексей Ярославцев" w:date="2020-05-11T18:39:00Z">
        <w:r w:rsidR="00A64F98">
          <w:rPr>
            <w:rFonts w:ascii="Times New Roman" w:eastAsia="Times New Roman" w:hAnsi="Times New Roman" w:cs="Times New Roman"/>
            <w:sz w:val="24"/>
            <w:szCs w:val="24"/>
          </w:rPr>
          <w:t>6</w:t>
        </w:r>
      </w:ins>
      <w:del w:id="244" w:author="Алексей Ярославцев" w:date="2020-05-11T18:39:00Z">
        <w:r w:rsidR="005E1CE4" w:rsidRPr="00A64F98" w:rsidDel="00A64F98">
          <w:rPr>
            <w:rFonts w:ascii="Times New Roman" w:eastAsia="Times New Roman" w:hAnsi="Times New Roman" w:cs="Times New Roman"/>
            <w:sz w:val="24"/>
            <w:szCs w:val="24"/>
            <w:rPrChange w:id="245" w:author="Алексей Ярославцев" w:date="2020-05-11T18:35:00Z">
              <w:rPr>
                <w:rFonts w:ascii="Times New Roman" w:eastAsia="Times New Roman" w:hAnsi="Times New Roman" w:cs="Times New Roman"/>
                <w:sz w:val="24"/>
                <w:szCs w:val="24"/>
              </w:rPr>
            </w:rPrChange>
          </w:rPr>
          <w:delText>7</w:delText>
        </w:r>
      </w:del>
      <w:r w:rsidRPr="00A64F98">
        <w:rPr>
          <w:rFonts w:ascii="Times New Roman" w:eastAsia="Times New Roman" w:hAnsi="Times New Roman" w:cs="Times New Roman"/>
          <w:sz w:val="24"/>
          <w:szCs w:val="24"/>
          <w:rPrChange w:id="246" w:author="Алексей Ярославцев" w:date="2020-05-11T18:35:00Z">
            <w:rPr>
              <w:rFonts w:ascii="Times New Roman" w:eastAsia="Times New Roman" w:hAnsi="Times New Roman" w:cs="Times New Roman"/>
              <w:sz w:val="24"/>
              <w:szCs w:val="24"/>
            </w:rPr>
          </w:rPrChange>
        </w:rPr>
        <w:t>-3.</w:t>
      </w:r>
      <w:ins w:id="247" w:author="Алексей Ярославцев" w:date="2020-05-11T18:39:00Z">
        <w:r w:rsidR="00A64F98">
          <w:rPr>
            <w:rFonts w:ascii="Times New Roman" w:eastAsia="Times New Roman" w:hAnsi="Times New Roman" w:cs="Times New Roman"/>
            <w:sz w:val="24"/>
            <w:szCs w:val="24"/>
          </w:rPr>
          <w:t>9</w:t>
        </w:r>
      </w:ins>
      <w:del w:id="248" w:author="Алексей Ярославцев" w:date="2020-05-11T18:39:00Z">
        <w:r w:rsidR="005E1CE4" w:rsidRPr="00A64F98" w:rsidDel="00A64F98">
          <w:rPr>
            <w:rFonts w:ascii="Times New Roman" w:eastAsia="Times New Roman" w:hAnsi="Times New Roman" w:cs="Times New Roman"/>
            <w:sz w:val="24"/>
            <w:szCs w:val="24"/>
            <w:rPrChange w:id="249" w:author="Алексей Ярославцев" w:date="2020-05-11T18:35:00Z">
              <w:rPr>
                <w:rFonts w:ascii="Times New Roman" w:eastAsia="Times New Roman" w:hAnsi="Times New Roman" w:cs="Times New Roman"/>
                <w:sz w:val="24"/>
                <w:szCs w:val="24"/>
              </w:rPr>
            </w:rPrChange>
          </w:rPr>
          <w:delText>3</w:delText>
        </w:r>
      </w:del>
      <w:del w:id="250" w:author="Алексей Ярославцев" w:date="2020-05-11T18:44:00Z">
        <w:r w:rsidRPr="00744E11" w:rsidDel="00360649">
          <w:rPr>
            <w:rFonts w:ascii="Times New Roman" w:eastAsia="Times New Roman" w:hAnsi="Times New Roman" w:cs="Times New Roman"/>
            <w:sz w:val="24"/>
            <w:szCs w:val="24"/>
          </w:rPr>
          <w:delText>)</w:delText>
        </w:r>
      </w:del>
      <w:ins w:id="251" w:author="Алексей Ярославцев" w:date="2020-05-11T18:44:00Z">
        <w:r w:rsidR="00360649">
          <w:rPr>
            <w:rFonts w:ascii="Times New Roman" w:eastAsia="Times New Roman" w:hAnsi="Times New Roman" w:cs="Times New Roman"/>
            <w:sz w:val="24"/>
            <w:szCs w:val="24"/>
          </w:rPr>
          <w:t xml:space="preserve">, </w:t>
        </w:r>
      </w:ins>
      <w:r w:rsidRPr="00744E11">
        <w:rPr>
          <w:rFonts w:ascii="Times New Roman" w:eastAsia="Times New Roman" w:hAnsi="Times New Roman" w:cs="Times New Roman"/>
          <w:sz w:val="24"/>
          <w:szCs w:val="24"/>
        </w:rPr>
        <w:t xml:space="preserve"> despite our expectations</w:t>
      </w:r>
      <w:r w:rsidR="00827986">
        <w:rPr>
          <w:rFonts w:ascii="Times New Roman" w:eastAsia="Times New Roman" w:hAnsi="Times New Roman" w:cs="Times New Roman"/>
          <w:sz w:val="24"/>
          <w:szCs w:val="24"/>
        </w:rPr>
        <w:t xml:space="preserve"> for higher values, which</w:t>
      </w:r>
      <w:r w:rsidRPr="00E83D13">
        <w:rPr>
          <w:rFonts w:ascii="Times New Roman" w:eastAsia="Times New Roman" w:hAnsi="Times New Roman" w:cs="Times New Roman"/>
          <w:sz w:val="24"/>
          <w:szCs w:val="24"/>
        </w:rPr>
        <w:t xml:space="preserve"> difference can be explained by the higher insertion of the crown.</w:t>
      </w:r>
    </w:p>
    <w:p w14:paraId="16118646" w14:textId="510C5B4F" w:rsidR="006214F9" w:rsidRDefault="006214F9" w:rsidP="006214F9">
      <w:pPr>
        <w:spacing w:after="0"/>
        <w:ind w:firstLine="720"/>
        <w:jc w:val="both"/>
        <w:rPr>
          <w:rFonts w:ascii="Times New Roman" w:eastAsia="Times New Roman" w:hAnsi="Times New Roman" w:cs="Times New Roman"/>
          <w:sz w:val="24"/>
          <w:szCs w:val="24"/>
        </w:rPr>
      </w:pPr>
      <w:del w:id="252" w:author="Алексей Ярославцев" w:date="2020-05-11T16:15:00Z">
        <w:r w:rsidDel="00A828D6">
          <w:rPr>
            <w:rFonts w:ascii="Times New Roman" w:eastAsia="Times New Roman" w:hAnsi="Times New Roman" w:cs="Times New Roman"/>
            <w:noProof/>
            <w:sz w:val="24"/>
            <w:szCs w:val="24"/>
            <w:lang w:val="ru-RU"/>
          </w:rPr>
          <w:drawing>
            <wp:inline distT="0" distB="0" distL="0" distR="0" wp14:anchorId="2451DA97" wp14:editId="5929C305">
              <wp:extent cx="5155986" cy="3866988"/>
              <wp:effectExtent l="0" t="0" r="6985" b="635"/>
              <wp:docPr id="14" name="Рисунок 4" descr="PAI_dynamics_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I_dynamics_t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59610" cy="3869706"/>
                      </a:xfrm>
                      <a:prstGeom prst="rect">
                        <a:avLst/>
                      </a:prstGeom>
                      <a:noFill/>
                      <a:ln>
                        <a:noFill/>
                      </a:ln>
                    </pic:spPr>
                  </pic:pic>
                </a:graphicData>
              </a:graphic>
            </wp:inline>
          </w:drawing>
        </w:r>
      </w:del>
      <w:ins w:id="253" w:author="Алексей Ярославцев" w:date="2020-05-11T16:15:00Z">
        <w:r w:rsidR="00A828D6">
          <w:rPr>
            <w:rFonts w:ascii="Times New Roman" w:eastAsia="Times New Roman" w:hAnsi="Times New Roman" w:cs="Times New Roman"/>
            <w:noProof/>
            <w:sz w:val="24"/>
            <w:szCs w:val="24"/>
          </w:rPr>
          <w:drawing>
            <wp:inline distT="0" distB="0" distL="0" distR="0" wp14:anchorId="0BA8CE92" wp14:editId="6054A531">
              <wp:extent cx="5582284" cy="4184923"/>
              <wp:effectExtent l="0" t="0" r="0" b="63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90838" cy="4191336"/>
                      </a:xfrm>
                      <a:prstGeom prst="rect">
                        <a:avLst/>
                      </a:prstGeom>
                      <a:noFill/>
                      <a:ln>
                        <a:noFill/>
                      </a:ln>
                    </pic:spPr>
                  </pic:pic>
                </a:graphicData>
              </a:graphic>
            </wp:inline>
          </w:drawing>
        </w:r>
      </w:ins>
    </w:p>
    <w:p w14:paraId="3958F23D" w14:textId="77777777" w:rsidR="006214F9" w:rsidRDefault="006214F9" w:rsidP="006214F9">
      <w:pPr>
        <w:spacing w:after="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10. PAI dynamics during </w:t>
      </w:r>
      <w:r w:rsidRPr="00777205">
        <w:rPr>
          <w:rFonts w:ascii="Times New Roman" w:eastAsia="Times New Roman" w:hAnsi="Times New Roman" w:cs="Times New Roman"/>
          <w:sz w:val="24"/>
          <w:szCs w:val="24"/>
        </w:rPr>
        <w:t>investigated period (July-November, 2019)</w:t>
      </w:r>
    </w:p>
    <w:p w14:paraId="642261DF" w14:textId="77777777" w:rsidR="006214F9" w:rsidRDefault="006214F9" w:rsidP="00827986">
      <w:pPr>
        <w:spacing w:after="0"/>
        <w:ind w:firstLine="720"/>
        <w:jc w:val="both"/>
        <w:rPr>
          <w:rFonts w:ascii="Times New Roman" w:eastAsia="Times New Roman" w:hAnsi="Times New Roman" w:cs="Times New Roman"/>
          <w:sz w:val="24"/>
          <w:szCs w:val="24"/>
        </w:rPr>
      </w:pPr>
    </w:p>
    <w:p w14:paraId="57A6E2B1" w14:textId="7F19FB30" w:rsidR="00827986" w:rsidRDefault="00827986" w:rsidP="00827986">
      <w:pPr>
        <w:spacing w:after="0"/>
        <w:ind w:firstLine="720"/>
        <w:jc w:val="both"/>
        <w:rPr>
          <w:ins w:id="254" w:author="Алексей Ярославцев" w:date="2020-05-11T19:47:00Z"/>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Despite the well described dynamics, Leaf Area Index, estimated by the </w:t>
      </w:r>
      <w:r w:rsidRPr="00100303">
        <w:rPr>
          <w:rFonts w:ascii="Times New Roman" w:eastAsia="Times New Roman" w:hAnsi="Times New Roman" w:cs="Times New Roman"/>
          <w:sz w:val="24"/>
          <w:szCs w:val="24"/>
        </w:rPr>
        <w:t xml:space="preserve">spectrometer </w:t>
      </w:r>
      <w:r>
        <w:rPr>
          <w:rFonts w:ascii="Times New Roman" w:eastAsia="Times New Roman" w:hAnsi="Times New Roman" w:cs="Times New Roman"/>
          <w:sz w:val="24"/>
          <w:szCs w:val="24"/>
        </w:rPr>
        <w:t>was influenced by the angle of view of the spectrometer, which is ± 10° and positioned in the North side of the trunk, thus recording only one section of the crown. For a better absolute determination it is necessary</w:t>
      </w:r>
      <w:r w:rsidRPr="0010030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to</w:t>
      </w:r>
      <w:r w:rsidRPr="0010030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compare the sensor with more precise technics (e.g. </w:t>
      </w:r>
      <w:r w:rsidRPr="00100303">
        <w:rPr>
          <w:rFonts w:ascii="Times New Roman" w:eastAsia="Times New Roman" w:hAnsi="Times New Roman" w:cs="Times New Roman"/>
          <w:sz w:val="24"/>
          <w:szCs w:val="24"/>
        </w:rPr>
        <w:t>camera</w:t>
      </w:r>
      <w:r>
        <w:rPr>
          <w:rFonts w:ascii="Times New Roman" w:eastAsia="Times New Roman" w:hAnsi="Times New Roman" w:cs="Times New Roman"/>
          <w:sz w:val="24"/>
          <w:szCs w:val="24"/>
        </w:rPr>
        <w:t xml:space="preserve"> with fish-eye lens</w:t>
      </w:r>
      <w:r w:rsidRPr="0020192C">
        <w:t xml:space="preserve"> </w:t>
      </w:r>
      <w:r>
        <w:rPr>
          <w:rFonts w:ascii="Times New Roman" w:eastAsia="Times New Roman" w:hAnsi="Times New Roman" w:cs="Times New Roman"/>
          <w:sz w:val="24"/>
          <w:szCs w:val="24"/>
        </w:rPr>
        <w:t>or other LAI meters)</w:t>
      </w:r>
      <w:r w:rsidRPr="0020192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which </w:t>
      </w:r>
      <w:r w:rsidRPr="0020192C">
        <w:rPr>
          <w:rFonts w:ascii="Times New Roman" w:eastAsia="Times New Roman" w:hAnsi="Times New Roman" w:cs="Times New Roman"/>
          <w:sz w:val="24"/>
          <w:szCs w:val="24"/>
        </w:rPr>
        <w:t xml:space="preserve">are essential for calibration and validation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{"citationID":"srXDrnDf","properties":{"formattedCitation":"(Bremer et al., 2017; Yan et al., 2019)","plainCitation":"(Bremer et al., 2017; Yan et al., 2019)","noteIndex":0},"citationItems":[{"id":2136,"uris":["http://zotero.org/users/3524663/items/I9BX7C5C"],"uri":["http://zotero.org/users/3524663/items/I9BX7C5C"],"itemData":{"id":2136,"type":"article-journal","abstract":"Canopy density measures such as the Leaf Area Index (LAI) have become standardized mapping products derived from airborne and terrestrial Light Detection And Ranging (aLiDAR and tLiDAR, respectively) data. A speciﬁc application of LiDAR point clouds is their integration into radiative transfer models (RTM) of varying complexity. Using, e.g., ray tracing, this allows ﬂexible simulations of sub-canopy light condition and the simulation of various sensors such as virtual hemispherical images or waveform LiDAR on a virtual forest plot. However, the direct use of LiDAR data in RTMs shows some limitations in the handling of noise, the derivation of surface areas per LiDAR point and the discrimination of solid and porous canopy elements. In order to address these issues, a strategy upgrading tLiDAR and Digital Hemispherical Photographs (DHP) into plausible 3D architectural canopy models is suggested. The presented reconstruction workﬂow creates an almost unbiased virtual 3D representation of branch and leaf surface distributions, minimizing systematic errors due to the object–sensor relationship. The models are calibrated and validated using DHPs. Using the 3D models for simulations, their capabilities for the description of leaf density distributions and the simulation of aLiDAR and DHP signatures are shown. At an experimental test site, the suitability of the models, in order to systematically simulate and evaluate aLiDAR based LAI predictions under various scan settings is proven. This strategy makes it possible to show the importance of laser point sampling density, but also the diversity of scan angles and their quantitative effect onto error margins.","container-title":"Remote Sensing","DOI":"10.3390/rs9030220","ISSN":"2072-4292","issue":"3","language":"en","page":"220","source":"Crossref","title":"Calibration and Validation of a Detailed Architectural Canopy Model Reconstruction for the Simulation of Synthetic Hemispherical Images and Airborne LiDAR Data","volume":"9","author":[{"family":"Bremer","given":"Magnus"},{"family":"Wichmann","given":"Volker"},{"family":"Rutzinger","given":"Martin"}],"issued":{"date-parts":[["2017",2,28]]}}},{"id":2151,"uris":["http://zotero.org/users/3524663/items/FVTLVPPF"],"uri":["http://zotero.org/users/3524663/items/FVTLVPPF"],"itemData":{"id":2151,"type":"article-journal","abstract":"Leaf area index (LAI) is a key parameter of vegetation structure in the fields of agriculture, forestry, and ecology. Optical indirect methods based on the Beer-Lambert law are widely adopted in numerous fields given their high efficiency and feasibility for LAI estimation. These methods have undergone considerable progress in the past decades, thereby making them operational in ground-based LAI measurement and even in airborne estimation. However, several challenges remain, given the requirement of increasing accuracy and new applications. Clumping effect correction attained significant progress for continuous canopies with non-randomly disturbed leaves while non-continuous canopies are rarely studied. Convenient and operational measurement of leaf angle distribution and woody components is lacked. Accurate and comprehensive validations are still very difficult due to the limitations of direct measurement. The introduction of active laser scanning technology is a driving force for addressing several challenges, but its three-dimensional information has not been fully explored and utilized. In order to update the general knowledge and identify the possible error source, this study comprehensively reviews the temporal development, theoretical framework, and issues of indirect LAI measurement, followed by current methods, instruments, and platforms. Latest methods and instruments are introduced and compared to traditional ones. Current challenges, recent advances, and future perspectives are discussed to provide recommendations for further research.","container-title":"Agricultural and Forest Meteorology","DOI":"10.1016/j.agrformet.2018.11.033","ISSN":"01681923","language":"en","page":"390-411","source":"Crossref","title":"Review of indirect optical measurements of leaf area index: Recent advances, challenges, and perspectives","title-short":"Review of indirect optical measurements of leaf area index","volume":"265","author":[{"family":"Yan","given":"Guangjian"},{"family":"Hu","given":"Ronghai"},{"family":"Luo","given":"Jinghui"},{"family":"Weiss","given":"Marie"},{"family":"Jiang","given":"Hailan"},{"family":"Mu","given":"Xihan"},{"family":"Xie","given":"Donghui"},{"family":"Zhang","given":"Wuming"}],"issued":{"date-parts":[["2019",2]]}}}],"schema":"https://github.com/citation-style-language/schema/raw/master/csl-citation.json"} </w:instrText>
      </w:r>
      <w:r>
        <w:rPr>
          <w:rFonts w:ascii="Times New Roman" w:eastAsia="Times New Roman" w:hAnsi="Times New Roman" w:cs="Times New Roman"/>
          <w:sz w:val="24"/>
          <w:szCs w:val="24"/>
        </w:rPr>
        <w:fldChar w:fldCharType="separate"/>
      </w:r>
      <w:r w:rsidRPr="00802C4E">
        <w:rPr>
          <w:rFonts w:ascii="Times New Roman" w:hAnsi="Times New Roman" w:cs="Times New Roman"/>
          <w:sz w:val="24"/>
        </w:rPr>
        <w:t>(Bremer et al., 2017; Yan et al., 2019)</w:t>
      </w:r>
      <w:r>
        <w:rPr>
          <w:rFonts w:ascii="Times New Roman" w:eastAsia="Times New Roman" w:hAnsi="Times New Roman" w:cs="Times New Roman"/>
          <w:sz w:val="24"/>
          <w:szCs w:val="24"/>
        </w:rPr>
        <w:fldChar w:fldCharType="end"/>
      </w:r>
      <w:r w:rsidRPr="0020192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But the absolute values (3-4) are comparable to most of the papers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{"citationID":"CcK9t24r","properties":{"formattedCitation":"(Neinavaz et al., 2016; Taheriazad et al., 2019; Yan et al., 2019)","plainCitation":"(Neinavaz et al., 2016; Taheriazad et al., 2019; Yan et al., 2019)","noteIndex":0},"citationItems":[{"id":2145,"uris":["http://zotero.org/users/3524663/items/L5Q6LVNK"],"uri":["http://zotero.org/users/3524663/items/L5Q6LVNK"],"itemData":{"id":2145,"type":"article-journal","abstract":"Leaf area index (LAI) is an important variable of terrestrial ecosystems because it is strongly correlated with many ecosystem processes (e.g., water balance and evapotranspiration) and directly related to the plant energy balance and gas exchanges. Although LAI has been accurately predicted using visible and short-wave infrared hyperspectral data (0.3–2.5 lm), LAI estimation using thermal infrared (TIR, 8–14 lm) measurements has not yet been addressed. The novel approach of this study is to evaluate the retrieval of LAI using TIR hyperspectral data. The leaf area indices were destructively acquired for four plant species: Azalea japonica, Buxussempervirens, Euonymus japonicus, and Ficus benjamina. Canopy emissivity spectral measurements were obtained under controlled laboratory conditions using a MIDAC (M4401-F) spectrometer. The LAI retrieval was assessed using a partial least squares regression (PLSR), artiﬁcial neural networks (ANNs), and narrow band indices calculated from all possible combinations of waveband pairs for three vegetation indices including simple difference, simple ratio, and normalized difference. ANNs retrieved LAI more accurately than PLSR and vegetation indices (0.67 &lt; R2 &lt; 0.95 versus 11.54% &lt; RMSEcv &lt; 31.23%). The accuracy of LAI retrieval did not differ signiﬁcantly between the vegetation indices. The results revealed that wavebands from the 8–12 lm region contain relevant information for LAI estimation, irrespective of the chosen vegetation index. Moreover, they demonstrated that LAI may be successfully predicted from TIR hyperspectral data, even for higher values of LAI (LAI P 5:5). The study showed the signiﬁcance of using PLSR and ANNs as multivariate methods compared to the univariate technique (e.g., narrow band vegetation indices) when hyperspectral thermal data is utilized. We thus demonstrated for the ﬁrst time the potential of hyperspectral thermal data to accurately retrieve LAI. Ó 2016 International Society for Photogrammetry and Remote Sensing, Inc. (ISPRS). Published by Elsevier B.V. All rights reserved.","container-title":"ISPRS Journal of Photogrammetry and Remote Sensing","DOI":"10.1016/j.isprsjprs.2016.07.001","ISSN":"09242716","language":"en","page":"390-401","source":"Crossref","title":"Retrieval of leaf area index in different plant species using thermal hyperspectral data","volume":"119","author":[{"family":"Neinavaz","given":"Elnaz"},{"family":"Skidmore","given":"Andrew K."},{"family":"Darvishzadeh","given":"Roshanak"},{"family":"Groen","given":"Thomas A."}],"issued":{"date-parts":[["2016",9]]}}},{"id":2139,"uris":["http://zotero.org/users/3524663/items/QZ8IEKG2"],"uri":["http://zotero.org/users/3524663/items/QZ8IEKG2"],"itemData":{"id":2139,"type":"article-journal","abstract":"Leaf Area Index (LAI) is a significant indicator of the forest dynamics and the ecological processes such as, the balance of global carbon exchange, the energy cycle in photosynthesis, evapotranspiration mechanisms, and water/nutrient cycling. LAI can be calculated based on the 3D point cloud data (PCD) collected by Terrestrial Light Detection and Ranging (LiDAR). The methods presented in literature calculate LAI indirectly and by applying the auxiliary models and parameters such as radiative transfer model, gap fraction or the extinction coefficient. Conventionally, the LiDAR PCD is confined to a large cubic box and divided to a 3D array of voxels with uniform and arbitrary size. This generates a large number of empty voxels without any cloud points (OFF voxels). These OFF voxels are counted to calculate the gap fraction with a large error threshold. This paper addresses the mentioned drawbacks and presents a new simple and direct method for LAI calculation. In proposed method, intermediate auxiliary models and parameters are avoided. The LiDAR PCD is voxelized adaptively based on the variable local spatial point density and also the natural characteristics of the canopy. It does not require the large confining box around the tree PCD and counting of OFF voxels. In addition, the effect of varying laser beam diameter is considered in calculations. This method is applied to a Canadian boreal forest and the sensitivity of the calculated LAI to different parameters such as voxel size is analyzed.","container-title":"International Journal of Applied Earth Observation and Geoinformation","DOI":"10.1016/j.jag.2019.101923","ISSN":"03032434","language":"en","page":"101923","source":"Crossref","title":"Calculation of leaf area index in a Canadian boreal forest using adaptive voxelization and terrestrial LiDAR","volume":"83","author":[{"family":"Taheriazad","given":"Leila"},{"family":"Moghadas","given":"Hamid"},{"family":"Sanchez-Azofeifa","given":"Arturo"}],"issued":{"date-parts":[["2019",11]]}}},{"id":2151,"uris":["http://zotero.org/users/3524663/items/FVTLVPPF"],"uri":["http://zotero.org/users/3524663/items/FVTLVPPF"],"itemData":{"id":2151,"type":"article-journal","abstract":"Leaf area index (LAI) is a key parameter of vegetation structure in the fields of agriculture, forestry, and ecology. Optical indirect methods based on the Beer-Lambert law are widely adopted in numerous fields given their high efficiency and feasibility for LAI estimation. These methods have undergone considerable progress in the past decades, thereby making them operational in ground-based LAI measurement and even in airborne estimation. However, several challenges remain, given the requirement of increasing accuracy and new applications. Clumping effect correction attained significant progress for continuous canopies with non-randomly disturbed leaves while non-continuous canopies are rarely studied. Convenient and operational measurement of leaf angle distribution and woody components is lacked. Accurate and comprehensive validations are still very difficult due to the limitations of direct measurement. The introduction of active laser scanning technology is a driving force for addressing several challenges, but its three-dimensional information has not been fully explored and utilized. In order to update the general knowledge and identify the possible error source, this study comprehensively reviews the temporal development, theoretical framework, and issues of indirect LAI measurement, followed by current methods, instruments, and platforms. Latest methods and instruments are introduced and compared to traditional ones. Current challenges, recent advances, and future perspectives are discussed to provide recommendations for further research.","container-title":"Agricultural and Forest Meteorology","DOI":"10.1016/j.agrformet.2018.11.033","ISSN":"01681923","language":"en","page":"390-411","source":"Crossref","title":"Review of indirect optical measurements of leaf area index: Recent advances, challenges, and perspectives","title-short":"Review of indirect optical measurements of leaf area index","volume":"265","author":[{"family":"Yan","given":"Guangjian"},{"family":"Hu","given":"Ronghai"},{"family":"Luo","given":"Jinghui"},{"family":"Weiss","given":"Marie"},{"family":"Jiang","given":"Hailan"},{"family":"Mu","given":"Xihan"},{"family":"Xie","given":"Donghui"},{"family":"Zhang","given":"Wuming"}],"issued":{"date-parts":[["2019",2]]}}}],"schema":"https://github.com/citation-style-language/schema/raw/master/csl-citation.json"} </w:instrText>
      </w:r>
      <w:r>
        <w:rPr>
          <w:rFonts w:ascii="Times New Roman" w:eastAsia="Times New Roman" w:hAnsi="Times New Roman" w:cs="Times New Roman"/>
          <w:sz w:val="24"/>
          <w:szCs w:val="24"/>
        </w:rPr>
        <w:fldChar w:fldCharType="separate"/>
      </w:r>
      <w:r w:rsidRPr="006A565F">
        <w:rPr>
          <w:rFonts w:ascii="Times New Roman" w:hAnsi="Times New Roman" w:cs="Times New Roman"/>
          <w:sz w:val="24"/>
        </w:rPr>
        <w:t>(Neinavaz et al., 2016; Taheriazad et al., 2019; Yan et al., 2019)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in similar species. While the</w:t>
      </w:r>
      <w:r w:rsidRPr="0020192C">
        <w:rPr>
          <w:rFonts w:ascii="Times New Roman" w:eastAsia="Times New Roman" w:hAnsi="Times New Roman" w:cs="Times New Roman"/>
          <w:sz w:val="24"/>
          <w:szCs w:val="24"/>
        </w:rPr>
        <w:t xml:space="preserve"> strong correlation between LAI and DBH and also between </w:t>
      </w:r>
      <w:r w:rsidRPr="00295338">
        <w:rPr>
          <w:rFonts w:ascii="Times New Roman" w:eastAsia="Times New Roman" w:hAnsi="Times New Roman" w:cs="Times New Roman"/>
          <w:sz w:val="24"/>
          <w:szCs w:val="24"/>
          <w:rPrChange w:id="255" w:author="Алексей Ярославцев" w:date="2020-05-11T20:15:00Z">
            <w:rPr>
              <w:rFonts w:ascii="Times New Roman" w:eastAsia="Times New Roman" w:hAnsi="Times New Roman" w:cs="Times New Roman"/>
              <w:sz w:val="24"/>
              <w:szCs w:val="24"/>
            </w:rPr>
          </w:rPrChange>
        </w:rPr>
        <w:t xml:space="preserve">LAI and tree height was shown previously for Canadian and Bavarian boreal forests </w:t>
      </w:r>
      <w:r w:rsidRPr="00295338">
        <w:rPr>
          <w:rFonts w:ascii="Times New Roman" w:eastAsia="Times New Roman" w:hAnsi="Times New Roman" w:cs="Times New Roman"/>
          <w:sz w:val="24"/>
          <w:szCs w:val="24"/>
          <w:rPrChange w:id="256" w:author="Алексей Ярославцев" w:date="2020-05-11T20:15:00Z">
            <w:rPr>
              <w:rFonts w:ascii="Times New Roman" w:eastAsia="Times New Roman" w:hAnsi="Times New Roman" w:cs="Times New Roman"/>
              <w:sz w:val="24"/>
              <w:szCs w:val="24"/>
            </w:rPr>
          </w:rPrChange>
        </w:rPr>
        <w:fldChar w:fldCharType="begin"/>
      </w:r>
      <w:r w:rsidRPr="00295338">
        <w:rPr>
          <w:rFonts w:ascii="Times New Roman" w:eastAsia="Times New Roman" w:hAnsi="Times New Roman" w:cs="Times New Roman"/>
          <w:sz w:val="24"/>
          <w:szCs w:val="24"/>
          <w:rPrChange w:id="257" w:author="Алексей Ярославцев" w:date="2020-05-11T20:15:00Z">
            <w:rPr>
              <w:rFonts w:ascii="Times New Roman" w:eastAsia="Times New Roman" w:hAnsi="Times New Roman" w:cs="Times New Roman"/>
              <w:sz w:val="24"/>
              <w:szCs w:val="24"/>
            </w:rPr>
          </w:rPrChange>
        </w:rPr>
        <w:instrText xml:space="preserve"> ADDIN ZOTERO_ITEM CSL_CITATION {"citationID":"vv7xdpxi","properties":{"formattedCitation":"(Taheriazad et al., 2019; Zhu et al., 2018)","plainCitation":"(Taheriazad et al., 2019; Zhu et al., 2018)","noteIndex":0},"citationItems":[{"id":2139,"uris":["http://zotero.org/users/3524663/items/QZ8IEKG2"],"uri":["http://zotero.org/users/3524663/items/QZ8IEKG2"],"itemData":{"id":2139,"type":"article-journal","abstract":"Leaf Area Index (LAI) is a significant indicator of the forest dynamics and the ecological processes such as, the balance of global carbon exchange, the energy cycle in photosynthesis, evapotranspiration mechanisms, and water/nutrient cycling. LAI can be calculated based on the 3D point cloud data (PCD) collected by Terrestrial Light Detection and Ranging (LiDAR). The methods presented in literature calculate LAI indirectly and by applying the auxiliary models and parameters such as radiative transfer model, gap fraction or the extinction coefficient. Conventionally, the LiDAR PCD is confined to a large cubic box and divided to a 3D array of voxels with uniform and arbitrary size. This generates a large number of empty voxels without any cloud points (OFF voxels). These OFF voxels are counted to calculate the gap fraction with a large error threshold. This paper addresses the mentioned drawbacks and presents a new simple and direct method for LAI calculation. In proposed method, intermediate auxiliary models and parameters are avoided. The LiDAR PCD is voxelized adaptively based on the variable local spatial point density and also the natural characteristics of the canopy. It does not require the large confining box around the tree PCD and counting of OFF voxels. In addition, the effect of varying laser beam diameter is considered in calculations. This method is applied to a Canadian boreal forest and the sensitivity of the calculated LAI to different parameters such as voxel size is analyzed.","container-title":"International Journal of Applied Earth Observation and Geoinformation","DOI":"10.1016/j.jag.2019.101923","ISSN":"03032434","language":"en","page":"101923","source":"Crossref","title":"Calculation of leaf area index in a Canadian boreal forest using adaptive voxelization and terrestrial LiDAR","volume":"83","author":[{"family":"Taheriazad","given":"Leila"},{"family":"Moghadas","given":"Hamid"},{"family":"Sanchez-Azofeifa","given":"Arturo"}],"issued":{"date-parts":[["2019",11]]}}},{"id":2142,"uris":["http://zotero.org/users/3524663/items/EXFUGDL2"],"uri":["http://zotero.org/users/3524663/items/EXFUGDL2"],"itemData":{"id":2142,"type":"article-journal","abstract":"Leaf area index (LAI) has frequently been measured in the ﬁeld using traditional optical methods such as digital hemispherical photography (DHP). However, in the DHP retrieved LAI, there is always contribution of woody components due to the diﬃculty in distinguishing woody and foliar materials. In addition, the leaf angle distribution which strongly aﬀects the estimation of LAI is either ignored while using the convergent angle 57.5°, or inversed simultaneously with LAI using multiple directions. Terrestrial laser scanning (TLS) provides a 3-dimensional view of the forest canopy, which we used in this study to improve LAI estimation by directly retrieving leaf angle distribution, and subsequently correcting foliage clumping and woody eﬀects. The leaf angle distribution was retrieved by estimating the angle between the leaf normal vectors and the zenith vectors. The clumping index was obtained by using the gap size distribution method, while the woody contribution was evaluated based on an improved point classiﬁcation between woody and foliar materials. Finally, the gap fraction derived from TLS was converted to eﬀective LAI, and thence to LAI. The study was conducted for 31 forest plots including deciduous, coniferous and mixed plots in Bavarian Forest National Park. The classiﬁcation accuracy was improved by approximately 10% using our method. Results showed that the clumping caused an underestimation of LAI ranging from 1.2% to 48.0%, while woody contribution led to an overestimation from 3.0% to 31.9% compared to the improved LAI. The combined error ranged from −46.2% to 32.6% of the leaf area index (LAI) measurements. The error was largely dependent on forest types. The clumping index of coniferous plots on average was lower than that of deciduous plots, whereas deciduous plots had a higher woody-tototal area ratio. The proposed method provides a more accurate estimate of LAI by eliminating clumping and woody eﬀects, as well as the eﬀect of leaf angle distribution.","container-title":"Agricultural and Forest Meteorology","DOI":"10.1016/j.agrformet.2018.08.026","ISSN":"01681923","language":"en","page":"276-286","source":"Crossref","title":"Improving leaf area index (LAI) estimation by correcting for clumping and woody effects using terrestrial laser scanning","volume":"263","author":[{"family":"Zhu","given":"Xi"},{"family":"Skidmore","given":"Andrew K."},{"family":"Wang","given":"Tiejun"},{"family":"Liu","given":"Jing"},{"family":"Darvishzadeh","given":"Roshanak"},{"family":"Shi","given":"Yifang"},{"family":"Premier","given":"Joe"},{"family":"Heurich","given":"Marco"}],"issued":{"date-parts":[["2018",12]]}}}],"schema":"https://github.com/citation-style-language/schema/raw/master/csl-citation.json"} </w:instrText>
      </w:r>
      <w:r w:rsidRPr="00295338">
        <w:rPr>
          <w:rFonts w:ascii="Times New Roman" w:eastAsia="Times New Roman" w:hAnsi="Times New Roman" w:cs="Times New Roman"/>
          <w:sz w:val="24"/>
          <w:szCs w:val="24"/>
          <w:rPrChange w:id="258" w:author="Алексей Ярославцев" w:date="2020-05-11T20:15:00Z">
            <w:rPr>
              <w:rFonts w:ascii="Times New Roman" w:eastAsia="Times New Roman" w:hAnsi="Times New Roman" w:cs="Times New Roman"/>
              <w:sz w:val="24"/>
              <w:szCs w:val="24"/>
            </w:rPr>
          </w:rPrChange>
        </w:rPr>
        <w:fldChar w:fldCharType="separate"/>
      </w:r>
      <w:r w:rsidRPr="00295338">
        <w:rPr>
          <w:rFonts w:ascii="Times New Roman" w:hAnsi="Times New Roman" w:cs="Times New Roman"/>
          <w:sz w:val="24"/>
          <w:rPrChange w:id="259" w:author="Алексей Ярославцев" w:date="2020-05-11T20:15:00Z">
            <w:rPr>
              <w:rFonts w:ascii="Times New Roman" w:hAnsi="Times New Roman" w:cs="Times New Roman"/>
              <w:sz w:val="24"/>
            </w:rPr>
          </w:rPrChange>
        </w:rPr>
        <w:t>(Taheriazad et al., 2019; Zhu et al., 2018)</w:t>
      </w:r>
      <w:r w:rsidRPr="00295338">
        <w:rPr>
          <w:rFonts w:ascii="Times New Roman" w:eastAsia="Times New Roman" w:hAnsi="Times New Roman" w:cs="Times New Roman"/>
          <w:sz w:val="24"/>
          <w:szCs w:val="24"/>
          <w:rPrChange w:id="260" w:author="Алексей Ярославцев" w:date="2020-05-11T20:15:00Z">
            <w:rPr>
              <w:rFonts w:ascii="Times New Roman" w:eastAsia="Times New Roman" w:hAnsi="Times New Roman" w:cs="Times New Roman"/>
              <w:sz w:val="24"/>
              <w:szCs w:val="24"/>
            </w:rPr>
          </w:rPrChange>
        </w:rPr>
        <w:fldChar w:fldCharType="end"/>
      </w:r>
      <w:r w:rsidRPr="00295338">
        <w:rPr>
          <w:rFonts w:ascii="Times New Roman" w:eastAsia="Times New Roman" w:hAnsi="Times New Roman" w:cs="Times New Roman"/>
          <w:sz w:val="24"/>
          <w:szCs w:val="24"/>
          <w:rPrChange w:id="261" w:author="Алексей Ярославцев" w:date="2020-05-11T20:15:00Z">
            <w:rPr>
              <w:rFonts w:ascii="Times New Roman" w:eastAsia="Times New Roman" w:hAnsi="Times New Roman" w:cs="Times New Roman"/>
              <w:sz w:val="24"/>
              <w:szCs w:val="24"/>
            </w:rPr>
          </w:rPrChange>
        </w:rPr>
        <w:t xml:space="preserve"> our results did not allow us to confirm this</w:t>
      </w:r>
      <w:ins w:id="262" w:author="Алексей Ярославцев" w:date="2020-05-11T19:47:00Z">
        <w:r w:rsidR="00F467A4" w:rsidRPr="00295338">
          <w:rPr>
            <w:rFonts w:ascii="Times New Roman" w:eastAsia="Times New Roman" w:hAnsi="Times New Roman" w:cs="Times New Roman"/>
            <w:sz w:val="24"/>
            <w:szCs w:val="24"/>
            <w:rPrChange w:id="263" w:author="Алексей Ярославцев" w:date="2020-05-11T20:15:00Z">
              <w:rPr>
                <w:rFonts w:ascii="Times New Roman" w:eastAsia="Times New Roman" w:hAnsi="Times New Roman" w:cs="Times New Roman"/>
                <w:sz w:val="24"/>
                <w:szCs w:val="24"/>
                <w:highlight w:val="yellow"/>
              </w:rPr>
            </w:rPrChange>
          </w:rPr>
          <w:t xml:space="preserve"> (</w:t>
        </w:r>
      </w:ins>
      <w:ins w:id="264" w:author="Алексей Ярославцев" w:date="2020-05-11T19:48:00Z">
        <w:r w:rsidR="00F467A4" w:rsidRPr="00295338">
          <w:rPr>
            <w:rFonts w:ascii="Times New Roman" w:eastAsia="Times New Roman" w:hAnsi="Times New Roman" w:cs="Times New Roman"/>
            <w:sz w:val="24"/>
            <w:szCs w:val="24"/>
            <w:rPrChange w:id="265" w:author="Алексей Ярославцев" w:date="2020-05-11T20:15:00Z">
              <w:rPr>
                <w:rFonts w:ascii="Times New Roman" w:eastAsia="Times New Roman" w:hAnsi="Times New Roman" w:cs="Times New Roman"/>
                <w:sz w:val="24"/>
                <w:szCs w:val="24"/>
                <w:highlight w:val="yellow"/>
              </w:rPr>
            </w:rPrChange>
          </w:rPr>
          <w:t>fig</w:t>
        </w:r>
      </w:ins>
      <w:ins w:id="266" w:author="Алексей Ярославцев" w:date="2020-05-11T20:04:00Z">
        <w:r w:rsidR="00C50F14" w:rsidRPr="00295338">
          <w:rPr>
            <w:rFonts w:ascii="Times New Roman" w:eastAsia="Times New Roman" w:hAnsi="Times New Roman" w:cs="Times New Roman"/>
            <w:sz w:val="24"/>
            <w:szCs w:val="24"/>
            <w:rPrChange w:id="267" w:author="Алексей Ярославцев" w:date="2020-05-11T20:15:00Z">
              <w:rPr>
                <w:rFonts w:ascii="Times New Roman" w:eastAsia="Times New Roman" w:hAnsi="Times New Roman" w:cs="Times New Roman"/>
                <w:sz w:val="24"/>
                <w:szCs w:val="24"/>
                <w:highlight w:val="yellow"/>
              </w:rPr>
            </w:rPrChange>
          </w:rPr>
          <w:t>.</w:t>
        </w:r>
      </w:ins>
      <w:ins w:id="268" w:author="Алексей Ярославцев" w:date="2020-05-11T19:48:00Z">
        <w:r w:rsidR="00F467A4" w:rsidRPr="00295338">
          <w:rPr>
            <w:rFonts w:ascii="Times New Roman" w:eastAsia="Times New Roman" w:hAnsi="Times New Roman" w:cs="Times New Roman"/>
            <w:sz w:val="24"/>
            <w:szCs w:val="24"/>
            <w:rPrChange w:id="269" w:author="Алексей Ярославцев" w:date="2020-05-11T20:15:00Z">
              <w:rPr>
                <w:rFonts w:ascii="Times New Roman" w:eastAsia="Times New Roman" w:hAnsi="Times New Roman" w:cs="Times New Roman"/>
                <w:sz w:val="24"/>
                <w:szCs w:val="24"/>
                <w:highlight w:val="yellow"/>
              </w:rPr>
            </w:rPrChange>
          </w:rPr>
          <w:t xml:space="preserve"> 11</w:t>
        </w:r>
      </w:ins>
      <w:ins w:id="270" w:author="Алексей Ярославцев" w:date="2020-05-11T19:47:00Z">
        <w:r w:rsidR="00F467A4" w:rsidRPr="00295338">
          <w:rPr>
            <w:rFonts w:ascii="Times New Roman" w:eastAsia="Times New Roman" w:hAnsi="Times New Roman" w:cs="Times New Roman"/>
            <w:sz w:val="24"/>
            <w:szCs w:val="24"/>
            <w:rPrChange w:id="271" w:author="Алексей Ярославцев" w:date="2020-05-11T20:15:00Z">
              <w:rPr>
                <w:rFonts w:ascii="Times New Roman" w:eastAsia="Times New Roman" w:hAnsi="Times New Roman" w:cs="Times New Roman"/>
                <w:sz w:val="24"/>
                <w:szCs w:val="24"/>
                <w:highlight w:val="yellow"/>
              </w:rPr>
            </w:rPrChange>
          </w:rPr>
          <w:t>)</w:t>
        </w:r>
      </w:ins>
      <w:r w:rsidRPr="00295338">
        <w:rPr>
          <w:rFonts w:ascii="Times New Roman" w:eastAsia="Times New Roman" w:hAnsi="Times New Roman" w:cs="Times New Roman"/>
          <w:sz w:val="24"/>
          <w:szCs w:val="24"/>
          <w:rPrChange w:id="272" w:author="Алексей Ярославцев" w:date="2020-05-11T20:15:00Z">
            <w:rPr>
              <w:rFonts w:ascii="Times New Roman" w:eastAsia="Times New Roman" w:hAnsi="Times New Roman" w:cs="Times New Roman"/>
              <w:sz w:val="24"/>
              <w:szCs w:val="24"/>
            </w:rPr>
          </w:rPrChange>
        </w:rPr>
        <w:t xml:space="preserve">, that is possible explained with small amount of trees in consideration and urban conditions </w:t>
      </w:r>
      <w:r w:rsidRPr="00295338">
        <w:rPr>
          <w:rFonts w:ascii="Times New Roman" w:eastAsia="Times New Roman" w:hAnsi="Times New Roman" w:cs="Times New Roman"/>
          <w:sz w:val="24"/>
          <w:szCs w:val="24"/>
          <w:rPrChange w:id="273" w:author="Алексей Ярославцев" w:date="2020-05-11T20:15:00Z">
            <w:rPr>
              <w:rFonts w:ascii="Times New Roman" w:eastAsia="Times New Roman" w:hAnsi="Times New Roman" w:cs="Times New Roman"/>
              <w:sz w:val="24"/>
              <w:szCs w:val="24"/>
            </w:rPr>
          </w:rPrChange>
        </w:rPr>
        <w:fldChar w:fldCharType="begin"/>
      </w:r>
      <w:r w:rsidRPr="00295338">
        <w:rPr>
          <w:rFonts w:ascii="Times New Roman" w:eastAsia="Times New Roman" w:hAnsi="Times New Roman" w:cs="Times New Roman"/>
          <w:sz w:val="24"/>
          <w:szCs w:val="24"/>
          <w:rPrChange w:id="274" w:author="Алексей Ярославцев" w:date="2020-05-11T20:15:00Z">
            <w:rPr>
              <w:rFonts w:ascii="Times New Roman" w:eastAsia="Times New Roman" w:hAnsi="Times New Roman" w:cs="Times New Roman"/>
              <w:sz w:val="24"/>
              <w:szCs w:val="24"/>
            </w:rPr>
          </w:rPrChange>
        </w:rPr>
        <w:instrText xml:space="preserve"> ADDIN ZOTERO_ITEM CSL_CITATION {"citationID":"cO640CXo","properties":{"formattedCitation":"(Klingberg et al., 2017)","plainCitation":"(Klingberg et al., 2017)","noteIndex":0},"citationItems":[{"id":2157,"uris":["http://zotero.org/users/3524663/items/F66CFMVQ"],"uri":["http://zotero.org/users/3524663/items/F66CFMVQ"],"itemData":{"id":2157,"type":"article-journal","abstract":"Leaf area of urban vegetation is an important ecological characteristic, inﬂuencing urban climate through shading and transpiration cooling and air quality through air pollutant deposition. Accurate estimates of leaf area over large areas are fundamental to model such processes. The aim of this study was to explore if an aerial LiDAR dataset acquired to create a high resolution digital terrain model could be used to map eﬀective leaf area index (Le) and to assess the Le variation in a high latitude urban area, here represented by the city of Gothenburg, Sweden. Le was estimated from LiDAR data using a Beer-Lambert law based approach and compared to groundbased measurements with hemispherical photography and the Plant Canopy Analyser LAI-2200. Even though the LiDAR dataset was not optimized for Le mapping, the comparison with hemispherical photography showed good agreement (r2 = 0.72, RMSE = 0.97) for urban parks and woodlands. Leaf area density of single trees, estimated from LiDAR and LAI-2200, did not show as good agreement (r2 = 0.53, RMSE = 0.49). Le in 10 m resolution covering most of Gothenburg municipality ranged from 0 to 14 (0.3% of the values &gt; 7) with an average Le of 3.5 in deciduous forests and 1.2 in urban built-up areas. When Le was averaged over larger scales there was a high correlation with canopy cover (r2 = 0.97 in 1 × 1 km2 scale) implying that at this scale Le is rather homogenous. However, when Le was averaged only over the vegetated parts, diﬀerences in Le became clear. Detailed study of Le in seven urban green areas with diﬀerent amount and type of greenery showed a large variation in Le, ranging from average Le of 0.9 in a residential area to 4.1 in an urban woodland. The use of LiDAR data has the potential to considerably increase information of forest structure in the urban environment.","container-title":"Urban Forestry &amp; Urban Greening","DOI":"10.1016/j.ufug.2017.05.011","ISSN":"16188667","language":"en","page":"31-40","source":"Crossref","title":"Mapping leaf area of urban greenery using aerial LiDAR and ground-based measurements in Gothenburg, Sweden","volume":"26","author":[{"family":"Klingberg","given":"Jenny"},{"family":"Konarska","given":"Janina"},{"family":"Lindberg","given":"Fredrik"},{"family":"Johansson","given":"Lars"},{"family":"Thorsson","given":"Sofia"}],"issued":{"date-parts":[["2017",8]]}}}],"schema":"https://github.com/citation-style-language/schema/raw/master/csl-citation.json"} </w:instrText>
      </w:r>
      <w:r w:rsidRPr="00295338">
        <w:rPr>
          <w:rFonts w:ascii="Times New Roman" w:eastAsia="Times New Roman" w:hAnsi="Times New Roman" w:cs="Times New Roman"/>
          <w:sz w:val="24"/>
          <w:szCs w:val="24"/>
          <w:rPrChange w:id="275" w:author="Алексей Ярославцев" w:date="2020-05-11T20:15:00Z">
            <w:rPr>
              <w:rFonts w:ascii="Times New Roman" w:eastAsia="Times New Roman" w:hAnsi="Times New Roman" w:cs="Times New Roman"/>
              <w:sz w:val="24"/>
              <w:szCs w:val="24"/>
            </w:rPr>
          </w:rPrChange>
        </w:rPr>
        <w:fldChar w:fldCharType="separate"/>
      </w:r>
      <w:r w:rsidRPr="00295338">
        <w:rPr>
          <w:rFonts w:ascii="Times New Roman" w:hAnsi="Times New Roman" w:cs="Times New Roman"/>
          <w:sz w:val="24"/>
          <w:rPrChange w:id="276" w:author="Алексей Ярославцев" w:date="2020-05-11T20:15:00Z">
            <w:rPr>
              <w:rFonts w:ascii="Times New Roman" w:hAnsi="Times New Roman" w:cs="Times New Roman"/>
              <w:sz w:val="24"/>
            </w:rPr>
          </w:rPrChange>
        </w:rPr>
        <w:t>(Klingberg et al., 2017)</w:t>
      </w:r>
      <w:r w:rsidRPr="00295338">
        <w:rPr>
          <w:rFonts w:ascii="Times New Roman" w:eastAsia="Times New Roman" w:hAnsi="Times New Roman" w:cs="Times New Roman"/>
          <w:sz w:val="24"/>
          <w:szCs w:val="24"/>
          <w:rPrChange w:id="277" w:author="Алексей Ярославцев" w:date="2020-05-11T20:15:00Z">
            <w:rPr>
              <w:rFonts w:ascii="Times New Roman" w:eastAsia="Times New Roman" w:hAnsi="Times New Roman" w:cs="Times New Roman"/>
              <w:sz w:val="24"/>
              <w:szCs w:val="24"/>
            </w:rPr>
          </w:rPrChange>
        </w:rPr>
        <w:fldChar w:fldCharType="end"/>
      </w:r>
      <w:r w:rsidRPr="00295338">
        <w:rPr>
          <w:rFonts w:ascii="Times New Roman" w:eastAsia="Times New Roman" w:hAnsi="Times New Roman" w:cs="Times New Roman"/>
          <w:sz w:val="24"/>
          <w:szCs w:val="24"/>
          <w:rPrChange w:id="278" w:author="Алексей Ярославцев" w:date="2020-05-11T20:15:00Z">
            <w:rPr>
              <w:rFonts w:ascii="Times New Roman" w:eastAsia="Times New Roman" w:hAnsi="Times New Roman" w:cs="Times New Roman"/>
              <w:sz w:val="24"/>
              <w:szCs w:val="24"/>
            </w:rPr>
          </w:rPrChange>
        </w:rPr>
        <w:t>.</w:t>
      </w:r>
      <w:r>
        <w:rPr>
          <w:rFonts w:ascii="Times New Roman" w:eastAsia="Times New Roman" w:hAnsi="Times New Roman" w:cs="Times New Roman"/>
          <w:sz w:val="24"/>
          <w:szCs w:val="24"/>
        </w:rPr>
        <w:t xml:space="preserve"> However the real time dynamics of LAI and WAI is the advantage of our device which is important for plant physiological processes and models based on it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{"citationID":"hW8SKCAw","properties":{"formattedCitation":"(R. Wang et al., 2019)","plainCitation":"(R. Wang et al., 2019)","noteIndex":0},"citationItems":[{"id":2160,"uris":["http://zotero.org/users/3524663/items/5JD48473"],"uri":["http://zotero.org/users/3524663/items/5JD48473"],"itemData":{"id":2160,"type":"article-journal","abstract":"Leaf area index (LAI), defined as one half the total leaf area per unit ground area, and Vcmax, representing the maximal carboxylation rate of leaves, are two most significant parameters used in most Terrestrial Biosphere Models (TBMs). The ability of TBMs to simulate gross primary productivity (GPP) and evapotranspiration (ET) for evergreen needle-leave forests (ENF) can be significantly hampered by uncertainties in LAI and Vcmax. Remotely sensed (RS) LAI for ENF is generally underestimated in winter, early spring and late autumn. Although constant Vcmax throughout the growing season is often used in TBMs for GPP and ET modeling, it could vary significantly under leaf aging and stressed conditions. There were recent studies that apply seasonal leaf chlorophyll constraints on GPP modeling for croplands and deciduous forests, but little attention is given to the influence of the seasonality of either LAI or Vcmax on GPP or ET estimations for the ENF biome. In this study, we pay special attention to this biome, with the purpose of investigating if the representations of seasonal LAI and Vmax variations are essential in TBMs. To serve this purpose, the University of Toronto LAI product Version 2 was corrected for its seasonal variation using leaf lifespan and in-situ measurements at eight ENF sites in Canada. Seasonal Vcmax variation was derived from the MERIS Terrestrial Chlorophyll Index (MTCI) through downscaling it to the leaf level using a scheme with a general vertical nitrogen distribution within the canopy. Leaf chlorophyll content (LCC) is thus derived from MTCI and converted to Vcmax using empirical equations. Four model cases with and without considerations of the seasonal LAI and Vcmax variations were tested and compared. Validation against eddy covariance measurements indicates that the case with both LAI and Vcmax variations produced the highest R2, lowest root mean square error (RMSE) and lowest mean absolute error (MAE) for both GPP and ET simulations, and thus outperforms all other cases without considering the variations or with consideration of one of the variations only. In this best case, the simulated daily GPP yields R2 of 0.91, RMSE of 0.91 g C m−2 and MAE of 0.65 g C m−2, while the simulated daily ET yields R2 of 0.8, RMSE of 0.52 mm and MAE of 0.34 mm. Most improvements were found in spring and autumn. Not only the correlations between the seasonal trajectories of model simulation and observation were improved, but also the annual total GPP and ET were more accurately estimated. The smallest mean absolute relative bias to eddy covariance measurements is 9% for GPP and 15% for ET, both were found in the best case. Moreover, improvements in GPP were more pronounced than in ET. Our results highlight the significance of considering both seasonal structural and physiological characteristics of leaves in TBMs. Considering the important role that evergreen coniferous forests play in global terrestrial ecosystems, global simulations of GPP and ET in space and time can benefit from the proper representation of seasonal variations in canopy structure and leaf physiology as represented by LAI and Vcmax, respectively.","container-title":"Agricultural and Forest Meteorology","DOI":"10.1016/j.agrformet.2019.107708","ISSN":"01681923","language":"en","page":"107708","source":"Crossref","title":"Seasonality of leaf area index and photosynthetic capacity for better estimation of carbon and water fluxes in evergreen conifer forests","volume":"279","author":[{"family":"Wang","given":"Rong"},{"family":"Chen","given":"Jing M."},{"family":"Luo","given":"Xiangzhong"},{"family":"Black","given":"Andy"},{"family":"Arain","given":"Altaf"}],"issued":{"date-parts":[["2019",12]]}}}],"schema":"https://github.com/citation-style-language/schema/raw/master/csl-citation.json"} </w:instrText>
      </w:r>
      <w:r>
        <w:rPr>
          <w:rFonts w:ascii="Times New Roman" w:eastAsia="Times New Roman" w:hAnsi="Times New Roman" w:cs="Times New Roman"/>
          <w:sz w:val="24"/>
          <w:szCs w:val="24"/>
        </w:rPr>
        <w:fldChar w:fldCharType="separate"/>
      </w:r>
      <w:r w:rsidRPr="00802C4E">
        <w:rPr>
          <w:rFonts w:ascii="Times New Roman" w:hAnsi="Times New Roman" w:cs="Times New Roman"/>
          <w:sz w:val="24"/>
        </w:rPr>
        <w:t>(R. Wang et al., 2019)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14:paraId="007394FB" w14:textId="4967797B" w:rsidR="00F467A4" w:rsidRDefault="00F467A4" w:rsidP="00F467A4">
      <w:pPr>
        <w:spacing w:after="0"/>
        <w:jc w:val="both"/>
        <w:rPr>
          <w:rFonts w:ascii="Times New Roman" w:eastAsia="Times New Roman" w:hAnsi="Times New Roman" w:cs="Times New Roman"/>
          <w:sz w:val="24"/>
          <w:szCs w:val="24"/>
        </w:rPr>
        <w:pPrChange w:id="279" w:author="Алексей Ярославцев" w:date="2020-05-11T19:47:00Z">
          <w:pPr>
            <w:spacing w:after="0"/>
            <w:ind w:firstLine="720"/>
            <w:jc w:val="both"/>
          </w:pPr>
        </w:pPrChange>
      </w:pPr>
      <w:ins w:id="280" w:author="Алексей Ярославцев" w:date="2020-05-11T19:57:00Z">
        <w:r>
          <w:rPr>
            <w:rFonts w:ascii="Times New Roman" w:eastAsia="Times New Roman" w:hAnsi="Times New Roman" w:cs="Times New Roman"/>
            <w:noProof/>
            <w:sz w:val="24"/>
            <w:szCs w:val="24"/>
          </w:rPr>
          <w:drawing>
            <wp:inline distT="0" distB="0" distL="0" distR="0" wp14:anchorId="2C70FC57" wp14:editId="28BE26CE">
              <wp:extent cx="6123680" cy="229441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58365" cy="2307411"/>
                      </a:xfrm>
                      <a:prstGeom prst="rect">
                        <a:avLst/>
                      </a:prstGeom>
                      <a:noFill/>
                    </pic:spPr>
                  </pic:pic>
                </a:graphicData>
              </a:graphic>
            </wp:inline>
          </w:drawing>
        </w:r>
      </w:ins>
    </w:p>
    <w:p w14:paraId="2DA33F49" w14:textId="2DEE75D9" w:rsidR="00E83D13" w:rsidRDefault="00F467A4" w:rsidP="00D12ABE">
      <w:pPr>
        <w:spacing w:after="0"/>
        <w:ind w:firstLine="720"/>
        <w:rPr>
          <w:rFonts w:ascii="Times New Roman" w:eastAsia="Times New Roman" w:hAnsi="Times New Roman" w:cs="Times New Roman"/>
          <w:sz w:val="24"/>
          <w:szCs w:val="24"/>
        </w:rPr>
      </w:pPr>
      <w:ins w:id="281" w:author="Алексей Ярославцев" w:date="2020-05-11T19:48:00Z">
        <w:r>
          <w:rPr>
            <w:rFonts w:ascii="Times New Roman" w:eastAsia="Times New Roman" w:hAnsi="Times New Roman" w:cs="Times New Roman"/>
            <w:sz w:val="24"/>
            <w:szCs w:val="24"/>
          </w:rPr>
          <w:t>Figure 11. Linear relation and correlation between LA</w:t>
        </w:r>
      </w:ins>
      <w:ins w:id="282" w:author="Алексей Ярославцев" w:date="2020-05-11T19:49:00Z">
        <w:r>
          <w:rPr>
            <w:rFonts w:ascii="Times New Roman" w:eastAsia="Times New Roman" w:hAnsi="Times New Roman" w:cs="Times New Roman"/>
            <w:sz w:val="24"/>
            <w:szCs w:val="24"/>
          </w:rPr>
          <w:t>I, DBH and height of investigated trees</w:t>
        </w:r>
      </w:ins>
    </w:p>
    <w:p w14:paraId="3F252C1C" w14:textId="1A6AA179" w:rsidR="00D244A4" w:rsidRPr="00AD63CC" w:rsidRDefault="00744E11" w:rsidP="00D06565">
      <w:pPr>
        <w:pStyle w:val="a5"/>
        <w:numPr>
          <w:ilvl w:val="1"/>
          <w:numId w:val="5"/>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244A4" w:rsidRPr="00AD63CC">
        <w:rPr>
          <w:rFonts w:ascii="Times New Roman" w:eastAsia="Times New Roman" w:hAnsi="Times New Roman" w:cs="Times New Roman"/>
          <w:sz w:val="24"/>
          <w:szCs w:val="24"/>
        </w:rPr>
        <w:t>Particulate adsorption</w:t>
      </w:r>
    </w:p>
    <w:p w14:paraId="6196211D" w14:textId="5516B7A7" w:rsidR="00FD64A8" w:rsidRDefault="00073E26" w:rsidP="004C5E7E">
      <w:pPr>
        <w:spacing w:after="0"/>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w:t>
      </w:r>
      <w:r w:rsidR="00777205">
        <w:rPr>
          <w:rFonts w:ascii="Times New Roman" w:eastAsia="Times New Roman" w:hAnsi="Times New Roman" w:cs="Times New Roman"/>
          <w:sz w:val="24"/>
          <w:szCs w:val="24"/>
        </w:rPr>
        <w:t xml:space="preserve">articulate adsorption </w:t>
      </w:r>
      <w:r>
        <w:rPr>
          <w:rFonts w:ascii="Times New Roman" w:eastAsia="Times New Roman" w:hAnsi="Times New Roman" w:cs="Times New Roman"/>
          <w:sz w:val="24"/>
          <w:szCs w:val="24"/>
        </w:rPr>
        <w:t xml:space="preserve">is </w:t>
      </w:r>
      <w:r w:rsidR="00777205">
        <w:rPr>
          <w:rFonts w:ascii="Times New Roman" w:eastAsia="Times New Roman" w:hAnsi="Times New Roman" w:cs="Times New Roman"/>
          <w:sz w:val="24"/>
          <w:szCs w:val="24"/>
        </w:rPr>
        <w:t>influenced by two main parameters – PAI and particulate concentration in air</w:t>
      </w:r>
      <w:r>
        <w:rPr>
          <w:rFonts w:ascii="Times New Roman" w:eastAsia="Times New Roman" w:hAnsi="Times New Roman" w:cs="Times New Roman"/>
          <w:sz w:val="24"/>
          <w:szCs w:val="24"/>
        </w:rPr>
        <w:t>, according to the m</w:t>
      </w:r>
      <w:r w:rsidRPr="00FD64A8">
        <w:rPr>
          <w:rFonts w:ascii="Times New Roman" w:eastAsia="Times New Roman" w:hAnsi="Times New Roman" w:cs="Times New Roman"/>
          <w:sz w:val="24"/>
          <w:szCs w:val="24"/>
        </w:rPr>
        <w:t>odel described in Methods.</w:t>
      </w:r>
      <w:r w:rsidR="00777205" w:rsidRPr="00FD64A8">
        <w:rPr>
          <w:rFonts w:ascii="Times New Roman" w:eastAsia="Times New Roman" w:hAnsi="Times New Roman" w:cs="Times New Roman"/>
          <w:sz w:val="24"/>
          <w:szCs w:val="24"/>
        </w:rPr>
        <w:t xml:space="preserve"> </w:t>
      </w:r>
      <w:r w:rsidRPr="00FD64A8">
        <w:rPr>
          <w:rFonts w:ascii="Times New Roman" w:eastAsia="Times New Roman" w:hAnsi="Times New Roman" w:cs="Times New Roman"/>
          <w:sz w:val="24"/>
          <w:szCs w:val="24"/>
        </w:rPr>
        <w:t xml:space="preserve">The </w:t>
      </w:r>
      <w:r w:rsidR="002242E2" w:rsidRPr="00FD64A8">
        <w:rPr>
          <w:rFonts w:ascii="Times New Roman" w:eastAsia="Times New Roman" w:hAnsi="Times New Roman" w:cs="Times New Roman"/>
          <w:sz w:val="24"/>
          <w:szCs w:val="24"/>
        </w:rPr>
        <w:t xml:space="preserve">absorption </w:t>
      </w:r>
      <w:r w:rsidRPr="00FD64A8">
        <w:rPr>
          <w:rFonts w:ascii="Times New Roman" w:eastAsia="Times New Roman" w:hAnsi="Times New Roman" w:cs="Times New Roman"/>
          <w:sz w:val="24"/>
          <w:szCs w:val="24"/>
        </w:rPr>
        <w:t>dynamic</w:t>
      </w:r>
      <w:r w:rsidR="00FD64A8">
        <w:rPr>
          <w:rFonts w:ascii="Times New Roman" w:eastAsia="Times New Roman" w:hAnsi="Times New Roman" w:cs="Times New Roman"/>
          <w:sz w:val="24"/>
          <w:szCs w:val="24"/>
        </w:rPr>
        <w:t xml:space="preserve"> during investigated period</w:t>
      </w:r>
      <w:r w:rsidRPr="00FD64A8">
        <w:rPr>
          <w:rFonts w:ascii="Times New Roman" w:eastAsia="Times New Roman" w:hAnsi="Times New Roman" w:cs="Times New Roman"/>
          <w:sz w:val="24"/>
          <w:szCs w:val="24"/>
        </w:rPr>
        <w:t xml:space="preserve"> mostly </w:t>
      </w:r>
      <w:r w:rsidR="004E7DB3">
        <w:rPr>
          <w:rFonts w:ascii="Times New Roman" w:eastAsia="Times New Roman" w:hAnsi="Times New Roman" w:cs="Times New Roman"/>
          <w:sz w:val="24"/>
          <w:szCs w:val="24"/>
        </w:rPr>
        <w:t>reflected</w:t>
      </w:r>
      <w:r w:rsidR="002242E2" w:rsidRPr="00FD64A8">
        <w:rPr>
          <w:rFonts w:ascii="Times New Roman" w:eastAsia="Times New Roman" w:hAnsi="Times New Roman" w:cs="Times New Roman"/>
          <w:sz w:val="24"/>
          <w:szCs w:val="24"/>
        </w:rPr>
        <w:t xml:space="preserve"> the changes </w:t>
      </w:r>
      <w:r w:rsidR="00FD64A8" w:rsidRPr="00FD64A8">
        <w:rPr>
          <w:rFonts w:ascii="Times New Roman" w:eastAsia="Times New Roman" w:hAnsi="Times New Roman" w:cs="Times New Roman"/>
          <w:sz w:val="24"/>
          <w:szCs w:val="24"/>
        </w:rPr>
        <w:t>in the</w:t>
      </w:r>
      <w:r w:rsidR="002242E2" w:rsidRPr="00FD64A8">
        <w:rPr>
          <w:rFonts w:ascii="Times New Roman" w:eastAsia="Times New Roman" w:hAnsi="Times New Roman" w:cs="Times New Roman"/>
          <w:sz w:val="24"/>
          <w:szCs w:val="24"/>
        </w:rPr>
        <w:t xml:space="preserve"> air </w:t>
      </w:r>
      <w:r w:rsidR="00FD64A8" w:rsidRPr="00FD64A8">
        <w:rPr>
          <w:rFonts w:ascii="Times New Roman" w:eastAsia="Times New Roman" w:hAnsi="Times New Roman" w:cs="Times New Roman"/>
          <w:sz w:val="24"/>
          <w:szCs w:val="24"/>
        </w:rPr>
        <w:t xml:space="preserve">pollution level by </w:t>
      </w:r>
      <w:r w:rsidR="002242E2" w:rsidRPr="00FD64A8">
        <w:rPr>
          <w:rFonts w:ascii="Times New Roman" w:eastAsia="Times New Roman" w:hAnsi="Times New Roman" w:cs="Times New Roman"/>
          <w:sz w:val="24"/>
          <w:szCs w:val="24"/>
        </w:rPr>
        <w:t>particulate concentration</w:t>
      </w:r>
      <w:r w:rsidR="00FD64A8" w:rsidRPr="00FD64A8">
        <w:rPr>
          <w:rFonts w:ascii="Times New Roman" w:eastAsia="Times New Roman" w:hAnsi="Times New Roman" w:cs="Times New Roman"/>
          <w:sz w:val="24"/>
          <w:szCs w:val="24"/>
        </w:rPr>
        <w:t>,</w:t>
      </w:r>
      <w:r w:rsidR="002242E2" w:rsidRPr="00FD64A8">
        <w:rPr>
          <w:rFonts w:ascii="Times New Roman" w:eastAsia="Times New Roman" w:hAnsi="Times New Roman" w:cs="Times New Roman"/>
          <w:sz w:val="24"/>
          <w:szCs w:val="24"/>
        </w:rPr>
        <w:t xml:space="preserve"> which shows peaks in </w:t>
      </w:r>
      <w:r w:rsidR="00FD64A8" w:rsidRPr="00FD64A8">
        <w:rPr>
          <w:rFonts w:ascii="Times New Roman" w:eastAsia="Times New Roman" w:hAnsi="Times New Roman" w:cs="Times New Roman"/>
          <w:sz w:val="24"/>
          <w:szCs w:val="24"/>
        </w:rPr>
        <w:t xml:space="preserve">the end of July and beginning of August, then in September and late November. While the reasons of this pollution dynamics were not in our focus, we can only say that the average absorption rates </w:t>
      </w:r>
      <w:r w:rsidR="00827986">
        <w:rPr>
          <w:rFonts w:ascii="Times New Roman" w:eastAsia="Times New Roman" w:hAnsi="Times New Roman" w:cs="Times New Roman"/>
          <w:sz w:val="24"/>
          <w:szCs w:val="24"/>
        </w:rPr>
        <w:t>differ</w:t>
      </w:r>
      <w:r w:rsidR="00FD64A8" w:rsidRPr="00FD64A8">
        <w:rPr>
          <w:rFonts w:ascii="Times New Roman" w:eastAsia="Times New Roman" w:hAnsi="Times New Roman" w:cs="Times New Roman"/>
          <w:sz w:val="24"/>
          <w:szCs w:val="24"/>
        </w:rPr>
        <w:t xml:space="preserve"> </w:t>
      </w:r>
      <w:r w:rsidR="00827986">
        <w:rPr>
          <w:rFonts w:ascii="Times New Roman" w:eastAsia="Times New Roman" w:hAnsi="Times New Roman" w:cs="Times New Roman"/>
          <w:sz w:val="24"/>
          <w:szCs w:val="24"/>
        </w:rPr>
        <w:t>among investigated</w:t>
      </w:r>
      <w:r w:rsidR="00FD64A8" w:rsidRPr="00FD64A8">
        <w:rPr>
          <w:rFonts w:ascii="Times New Roman" w:eastAsia="Times New Roman" w:hAnsi="Times New Roman" w:cs="Times New Roman"/>
          <w:sz w:val="24"/>
          <w:szCs w:val="24"/>
        </w:rPr>
        <w:t xml:space="preserve"> trees</w:t>
      </w:r>
      <w:r w:rsidR="00827986">
        <w:rPr>
          <w:rFonts w:ascii="Times New Roman" w:eastAsia="Times New Roman" w:hAnsi="Times New Roman" w:cs="Times New Roman"/>
          <w:sz w:val="24"/>
          <w:szCs w:val="24"/>
        </w:rPr>
        <w:t xml:space="preserve">, due to their canopy area </w:t>
      </w:r>
      <w:r w:rsidR="00DF007F">
        <w:rPr>
          <w:rFonts w:ascii="Times New Roman" w:eastAsia="Times New Roman" w:hAnsi="Times New Roman" w:cs="Times New Roman"/>
          <w:sz w:val="24"/>
          <w:szCs w:val="24"/>
        </w:rPr>
        <w:t>firstly</w:t>
      </w:r>
      <w:r w:rsidR="00827986">
        <w:rPr>
          <w:rFonts w:ascii="Times New Roman" w:eastAsia="Times New Roman" w:hAnsi="Times New Roman" w:cs="Times New Roman"/>
          <w:sz w:val="24"/>
          <w:szCs w:val="24"/>
        </w:rPr>
        <w:t>.</w:t>
      </w:r>
      <w:r w:rsidR="00FD64A8" w:rsidRPr="00FD64A8">
        <w:rPr>
          <w:rFonts w:ascii="Times New Roman" w:eastAsia="Times New Roman" w:hAnsi="Times New Roman" w:cs="Times New Roman"/>
          <w:sz w:val="24"/>
          <w:szCs w:val="24"/>
        </w:rPr>
        <w:t xml:space="preserve"> </w:t>
      </w:r>
      <w:r w:rsidR="00827986">
        <w:rPr>
          <w:rFonts w:ascii="Times New Roman" w:eastAsia="Times New Roman" w:hAnsi="Times New Roman" w:cs="Times New Roman"/>
          <w:sz w:val="24"/>
          <w:szCs w:val="24"/>
        </w:rPr>
        <w:t>The lowest adsorption rates were shown by birch trees on a</w:t>
      </w:r>
      <w:r w:rsidR="004C5E7E">
        <w:rPr>
          <w:rFonts w:ascii="Times New Roman" w:eastAsia="Times New Roman" w:hAnsi="Times New Roman" w:cs="Times New Roman"/>
          <w:sz w:val="24"/>
          <w:szCs w:val="24"/>
        </w:rPr>
        <w:t>n average</w:t>
      </w:r>
      <w:r w:rsidR="00827986">
        <w:rPr>
          <w:rFonts w:ascii="Times New Roman" w:eastAsia="Times New Roman" w:hAnsi="Times New Roman" w:cs="Times New Roman"/>
          <w:sz w:val="24"/>
          <w:szCs w:val="24"/>
        </w:rPr>
        <w:t xml:space="preserve"> level </w:t>
      </w:r>
      <w:r w:rsidR="004C5E7E">
        <w:rPr>
          <w:rFonts w:ascii="Times New Roman" w:eastAsia="Times New Roman" w:hAnsi="Times New Roman" w:cs="Times New Roman"/>
          <w:sz w:val="24"/>
          <w:szCs w:val="24"/>
        </w:rPr>
        <w:t xml:space="preserve">of </w:t>
      </w:r>
      <w:r w:rsidR="004C5E7E" w:rsidRPr="004C5E7E">
        <w:rPr>
          <w:rFonts w:ascii="Times New Roman" w:eastAsia="Times New Roman" w:hAnsi="Times New Roman" w:cs="Times New Roman"/>
          <w:sz w:val="24"/>
          <w:szCs w:val="24"/>
        </w:rPr>
        <w:t>9</w:t>
      </w:r>
      <w:r w:rsidR="004C5E7E">
        <w:rPr>
          <w:rFonts w:ascii="Times New Roman" w:eastAsia="Times New Roman" w:hAnsi="Times New Roman" w:cs="Times New Roman"/>
          <w:sz w:val="24"/>
          <w:szCs w:val="24"/>
        </w:rPr>
        <w:t>.3</w:t>
      </w:r>
      <w:r w:rsidR="004C5E7E" w:rsidRPr="004C5E7E">
        <w:rPr>
          <w:rFonts w:ascii="Times New Roman" w:eastAsia="Times New Roman" w:hAnsi="Times New Roman" w:cs="Times New Roman"/>
          <w:sz w:val="24"/>
          <w:szCs w:val="24"/>
        </w:rPr>
        <w:t xml:space="preserve"> </w:t>
      </w:r>
      <w:r w:rsidR="004C5E7E">
        <w:rPr>
          <w:rFonts w:ascii="Times New Roman" w:eastAsia="Times New Roman" w:hAnsi="Times New Roman" w:cs="Times New Roman"/>
          <w:sz w:val="24"/>
          <w:szCs w:val="24"/>
        </w:rPr>
        <w:t xml:space="preserve">g per day, the highest were maple and larch trees </w:t>
      </w:r>
      <w:r w:rsidR="004C5E7E" w:rsidRPr="004C5E7E">
        <w:rPr>
          <w:rFonts w:ascii="Times New Roman" w:eastAsia="Times New Roman" w:hAnsi="Times New Roman" w:cs="Times New Roman"/>
          <w:sz w:val="24"/>
          <w:szCs w:val="24"/>
        </w:rPr>
        <w:t>51.2</w:t>
      </w:r>
      <w:r w:rsidR="004C5E7E">
        <w:rPr>
          <w:rFonts w:ascii="Times New Roman" w:eastAsia="Times New Roman" w:hAnsi="Times New Roman" w:cs="Times New Roman"/>
          <w:sz w:val="24"/>
          <w:szCs w:val="24"/>
        </w:rPr>
        <w:t xml:space="preserve"> and 51.4 g per day respectively, while lime were in a middle with 25.5 g per day</w:t>
      </w:r>
      <w:r w:rsidR="00FD64A8" w:rsidRPr="00FD64A8">
        <w:rPr>
          <w:rFonts w:ascii="Times New Roman" w:eastAsia="Times New Roman" w:hAnsi="Times New Roman" w:cs="Times New Roman"/>
          <w:sz w:val="24"/>
          <w:szCs w:val="24"/>
        </w:rPr>
        <w:t xml:space="preserve"> </w:t>
      </w:r>
      <w:r w:rsidR="00802884">
        <w:rPr>
          <w:rFonts w:ascii="Times New Roman" w:eastAsia="Times New Roman" w:hAnsi="Times New Roman" w:cs="Times New Roman"/>
          <w:sz w:val="24"/>
          <w:szCs w:val="24"/>
        </w:rPr>
        <w:t xml:space="preserve">per tree </w:t>
      </w:r>
      <w:r w:rsidR="002F32B4">
        <w:rPr>
          <w:rFonts w:ascii="Times New Roman" w:eastAsia="Times New Roman" w:hAnsi="Times New Roman" w:cs="Times New Roman"/>
          <w:sz w:val="24"/>
          <w:szCs w:val="24"/>
        </w:rPr>
        <w:t>(fig.</w:t>
      </w:r>
      <w:r w:rsidR="00FD64A8" w:rsidRPr="00FD64A8">
        <w:rPr>
          <w:rFonts w:ascii="Times New Roman" w:eastAsia="Times New Roman" w:hAnsi="Times New Roman" w:cs="Times New Roman"/>
          <w:sz w:val="24"/>
          <w:szCs w:val="24"/>
        </w:rPr>
        <w:t xml:space="preserve"> </w:t>
      </w:r>
      <w:r w:rsidR="002F32B4">
        <w:rPr>
          <w:rFonts w:ascii="Times New Roman" w:eastAsia="Times New Roman" w:hAnsi="Times New Roman" w:cs="Times New Roman"/>
          <w:sz w:val="24"/>
          <w:szCs w:val="24"/>
        </w:rPr>
        <w:t>1</w:t>
      </w:r>
      <w:del w:id="283" w:author="Алексей Ярославцев" w:date="2020-05-11T20:04:00Z">
        <w:r w:rsidR="00577D89" w:rsidDel="00C50F14">
          <w:rPr>
            <w:rFonts w:ascii="Times New Roman" w:eastAsia="Times New Roman" w:hAnsi="Times New Roman" w:cs="Times New Roman"/>
            <w:sz w:val="24"/>
            <w:szCs w:val="24"/>
          </w:rPr>
          <w:delText>1</w:delText>
        </w:r>
      </w:del>
      <w:ins w:id="284" w:author="Алексей Ярославцев" w:date="2020-05-11T20:04:00Z">
        <w:r w:rsidR="00C50F14" w:rsidRPr="00C50F14">
          <w:rPr>
            <w:rFonts w:ascii="Times New Roman" w:eastAsia="Times New Roman" w:hAnsi="Times New Roman" w:cs="Times New Roman"/>
            <w:sz w:val="24"/>
            <w:szCs w:val="24"/>
            <w:rPrChange w:id="285" w:author="Алексей Ярославцев" w:date="2020-05-11T20:04:00Z">
              <w:rPr>
                <w:rFonts w:ascii="Times New Roman" w:eastAsia="Times New Roman" w:hAnsi="Times New Roman" w:cs="Times New Roman"/>
                <w:sz w:val="24"/>
                <w:szCs w:val="24"/>
                <w:lang w:val="ru-RU"/>
              </w:rPr>
            </w:rPrChange>
          </w:rPr>
          <w:t>2</w:t>
        </w:r>
      </w:ins>
      <w:r w:rsidR="00FD64A8" w:rsidRPr="00FD64A8">
        <w:rPr>
          <w:rFonts w:ascii="Times New Roman" w:eastAsia="Times New Roman" w:hAnsi="Times New Roman" w:cs="Times New Roman"/>
          <w:sz w:val="24"/>
          <w:szCs w:val="24"/>
        </w:rPr>
        <w:t>).</w:t>
      </w:r>
      <w:r w:rsidR="004C5E7E">
        <w:rPr>
          <w:rFonts w:ascii="Times New Roman" w:eastAsia="Times New Roman" w:hAnsi="Times New Roman" w:cs="Times New Roman"/>
          <w:sz w:val="24"/>
          <w:szCs w:val="24"/>
        </w:rPr>
        <w:t xml:space="preserve"> The highest adsorption peaks</w:t>
      </w:r>
      <w:r w:rsidR="0019236A">
        <w:rPr>
          <w:rFonts w:ascii="Times New Roman" w:eastAsia="Times New Roman" w:hAnsi="Times New Roman" w:cs="Times New Roman"/>
          <w:sz w:val="24"/>
          <w:szCs w:val="24"/>
        </w:rPr>
        <w:t xml:space="preserve"> (</w:t>
      </w:r>
      <w:del w:id="286" w:author="riccardo valentini" w:date="2020-05-11T10:32:00Z">
        <w:r w:rsidR="0019236A" w:rsidDel="00D16139">
          <w:rPr>
            <w:rFonts w:ascii="Times New Roman" w:eastAsia="Times New Roman" w:hAnsi="Times New Roman" w:cs="Times New Roman"/>
            <w:sz w:val="24"/>
            <w:szCs w:val="24"/>
          </w:rPr>
          <w:delText>if we are talking about</w:delText>
        </w:r>
      </w:del>
      <w:ins w:id="287" w:author="riccardo valentini" w:date="2020-05-11T10:32:00Z">
        <w:r w:rsidR="00D16139">
          <w:rPr>
            <w:rFonts w:ascii="Times New Roman" w:eastAsia="Times New Roman" w:hAnsi="Times New Roman" w:cs="Times New Roman"/>
            <w:sz w:val="24"/>
            <w:szCs w:val="24"/>
          </w:rPr>
          <w:t>in terms of</w:t>
        </w:r>
      </w:ins>
      <w:r w:rsidR="0019236A">
        <w:rPr>
          <w:rFonts w:ascii="Times New Roman" w:eastAsia="Times New Roman" w:hAnsi="Times New Roman" w:cs="Times New Roman"/>
          <w:sz w:val="24"/>
          <w:szCs w:val="24"/>
        </w:rPr>
        <w:t xml:space="preserve"> maximum deposition velocity)</w:t>
      </w:r>
      <w:r w:rsidR="004C5E7E">
        <w:rPr>
          <w:rFonts w:ascii="Times New Roman" w:eastAsia="Times New Roman" w:hAnsi="Times New Roman" w:cs="Times New Roman"/>
          <w:sz w:val="24"/>
          <w:szCs w:val="24"/>
        </w:rPr>
        <w:t xml:space="preserve"> were up </w:t>
      </w:r>
      <w:r w:rsidR="0019236A">
        <w:rPr>
          <w:rFonts w:ascii="Times New Roman" w:eastAsia="Times New Roman" w:hAnsi="Times New Roman" w:cs="Times New Roman"/>
          <w:sz w:val="24"/>
          <w:szCs w:val="24"/>
        </w:rPr>
        <w:t xml:space="preserve">to </w:t>
      </w:r>
      <w:r w:rsidR="004C5E7E">
        <w:rPr>
          <w:rFonts w:ascii="Times New Roman" w:eastAsia="Times New Roman" w:hAnsi="Times New Roman" w:cs="Times New Roman"/>
          <w:sz w:val="24"/>
          <w:szCs w:val="24"/>
        </w:rPr>
        <w:t xml:space="preserve">1200 </w:t>
      </w:r>
      <w:r w:rsidR="0019236A">
        <w:rPr>
          <w:rFonts w:ascii="Times New Roman" w:eastAsia="Times New Roman" w:hAnsi="Times New Roman" w:cs="Times New Roman"/>
          <w:sz w:val="24"/>
          <w:szCs w:val="24"/>
        </w:rPr>
        <w:t>g (Larix) d</w:t>
      </w:r>
      <w:r w:rsidR="004C5E7E">
        <w:rPr>
          <w:rFonts w:ascii="Times New Roman" w:eastAsia="Times New Roman" w:hAnsi="Times New Roman" w:cs="Times New Roman"/>
          <w:sz w:val="24"/>
          <w:szCs w:val="24"/>
        </w:rPr>
        <w:t>uring several days with the high concentrations in the air</w:t>
      </w:r>
      <w:r w:rsidR="0019236A">
        <w:rPr>
          <w:rFonts w:ascii="Times New Roman" w:eastAsia="Times New Roman" w:hAnsi="Times New Roman" w:cs="Times New Roman"/>
          <w:sz w:val="24"/>
          <w:szCs w:val="24"/>
        </w:rPr>
        <w:t xml:space="preserve">. </w:t>
      </w:r>
      <w:del w:id="288" w:author="riccardo valentini" w:date="2020-05-11T10:33:00Z">
        <w:r w:rsidR="0019236A" w:rsidDel="00D16139">
          <w:rPr>
            <w:rFonts w:ascii="Times New Roman" w:eastAsia="Times New Roman" w:hAnsi="Times New Roman" w:cs="Times New Roman"/>
            <w:sz w:val="24"/>
            <w:szCs w:val="24"/>
          </w:rPr>
          <w:delText>So, t</w:delText>
        </w:r>
      </w:del>
      <w:ins w:id="289" w:author="riccardo valentini" w:date="2020-05-11T10:33:00Z">
        <w:r w:rsidR="00D16139">
          <w:rPr>
            <w:rFonts w:ascii="Times New Roman" w:eastAsia="Times New Roman" w:hAnsi="Times New Roman" w:cs="Times New Roman"/>
            <w:sz w:val="24"/>
            <w:szCs w:val="24"/>
          </w:rPr>
          <w:t>T</w:t>
        </w:r>
      </w:ins>
      <w:r w:rsidR="0019236A">
        <w:rPr>
          <w:rFonts w:ascii="Times New Roman" w:eastAsia="Times New Roman" w:hAnsi="Times New Roman" w:cs="Times New Roman"/>
          <w:sz w:val="24"/>
          <w:szCs w:val="24"/>
        </w:rPr>
        <w:t>his parameter shows drastic variation across time.</w:t>
      </w:r>
    </w:p>
    <w:p w14:paraId="214DD58D" w14:textId="71F28143" w:rsidR="00073E26" w:rsidRDefault="00A828D6" w:rsidP="00015FD1">
      <w:pPr>
        <w:spacing w:after="0"/>
        <w:jc w:val="both"/>
        <w:rPr>
          <w:rFonts w:ascii="Times New Roman" w:eastAsia="Times New Roman" w:hAnsi="Times New Roman" w:cs="Times New Roman"/>
          <w:sz w:val="24"/>
          <w:szCs w:val="24"/>
        </w:rPr>
      </w:pPr>
      <w:commentRangeStart w:id="290"/>
      <w:ins w:id="291" w:author="Алексей Ярославцев" w:date="2020-05-11T16:18:00Z">
        <w:r>
          <w:rPr>
            <w:rFonts w:ascii="Times New Roman" w:eastAsia="Times New Roman" w:hAnsi="Times New Roman" w:cs="Times New Roman"/>
            <w:noProof/>
            <w:sz w:val="24"/>
            <w:szCs w:val="24"/>
          </w:rPr>
          <w:lastRenderedPageBreak/>
          <w:drawing>
            <wp:inline distT="0" distB="0" distL="0" distR="0" wp14:anchorId="265C126F" wp14:editId="1A34AD8C">
              <wp:extent cx="5941060" cy="4453890"/>
              <wp:effectExtent l="0" t="0" r="2540"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1060" cy="4453890"/>
                      </a:xfrm>
                      <a:prstGeom prst="rect">
                        <a:avLst/>
                      </a:prstGeom>
                      <a:noFill/>
                      <a:ln>
                        <a:noFill/>
                      </a:ln>
                    </pic:spPr>
                  </pic:pic>
                </a:graphicData>
              </a:graphic>
            </wp:inline>
          </w:drawing>
        </w:r>
      </w:ins>
      <w:del w:id="292" w:author="Алексей Ярославцев" w:date="2020-05-11T16:18:00Z">
        <w:r w:rsidR="00AD2F98" w:rsidDel="00A828D6">
          <w:rPr>
            <w:rFonts w:ascii="Times New Roman" w:eastAsia="Times New Roman" w:hAnsi="Times New Roman" w:cs="Times New Roman"/>
            <w:noProof/>
            <w:sz w:val="24"/>
            <w:szCs w:val="24"/>
            <w:lang w:val="ru-RU"/>
          </w:rPr>
          <w:drawing>
            <wp:inline distT="0" distB="0" distL="0" distR="0" wp14:anchorId="68648705" wp14:editId="71CF2946">
              <wp:extent cx="5874589" cy="4405942"/>
              <wp:effectExtent l="0" t="0" r="0" b="0"/>
              <wp:docPr id="13" name="Рисунок 5" descr="Pm10_dynamics_per_tree_g_vs_PM10_concetn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m10_dynamics_per_tree_g_vs_PM10_concetntratio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74640" cy="4405980"/>
                      </a:xfrm>
                      <a:prstGeom prst="rect">
                        <a:avLst/>
                      </a:prstGeom>
                      <a:noFill/>
                      <a:ln>
                        <a:noFill/>
                      </a:ln>
                    </pic:spPr>
                  </pic:pic>
                </a:graphicData>
              </a:graphic>
            </wp:inline>
          </w:drawing>
        </w:r>
      </w:del>
      <w:commentRangeEnd w:id="290"/>
      <w:r w:rsidR="00A14704">
        <w:rPr>
          <w:rStyle w:val="a7"/>
        </w:rPr>
        <w:commentReference w:id="290"/>
      </w:r>
    </w:p>
    <w:p w14:paraId="054F2E4C" w14:textId="203BF49C" w:rsidR="00073E26" w:rsidRDefault="00015FD1" w:rsidP="005A64CA">
      <w:pPr>
        <w:spacing w:after="0"/>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2F32B4">
        <w:rPr>
          <w:rFonts w:ascii="Times New Roman" w:eastAsia="Times New Roman" w:hAnsi="Times New Roman" w:cs="Times New Roman"/>
          <w:sz w:val="24"/>
          <w:szCs w:val="24"/>
        </w:rPr>
        <w:t>1</w:t>
      </w:r>
      <w:ins w:id="293" w:author="Алексей Ярославцев" w:date="2020-05-11T20:02:00Z">
        <w:r w:rsidR="00C50F14">
          <w:rPr>
            <w:rFonts w:ascii="Times New Roman" w:eastAsia="Times New Roman" w:hAnsi="Times New Roman" w:cs="Times New Roman"/>
            <w:sz w:val="24"/>
            <w:szCs w:val="24"/>
            <w:lang w:val="ru-RU"/>
          </w:rPr>
          <w:t>2</w:t>
        </w:r>
      </w:ins>
      <w:del w:id="294" w:author="Алексей Ярославцев" w:date="2020-05-11T20:02:00Z">
        <w:r w:rsidR="00577D89" w:rsidDel="00C50F14">
          <w:rPr>
            <w:rFonts w:ascii="Times New Roman" w:eastAsia="Times New Roman" w:hAnsi="Times New Roman" w:cs="Times New Roman"/>
            <w:sz w:val="24"/>
            <w:szCs w:val="24"/>
          </w:rPr>
          <w:delText>1</w:delText>
        </w:r>
      </w:del>
      <w:r>
        <w:rPr>
          <w:rFonts w:ascii="Times New Roman" w:eastAsia="Times New Roman" w:hAnsi="Times New Roman" w:cs="Times New Roman"/>
          <w:sz w:val="24"/>
          <w:szCs w:val="24"/>
        </w:rPr>
        <w:t xml:space="preserve">. </w:t>
      </w:r>
      <w:r w:rsidR="008C793F">
        <w:rPr>
          <w:rFonts w:ascii="Times New Roman" w:eastAsia="Times New Roman" w:hAnsi="Times New Roman" w:cs="Times New Roman"/>
          <w:sz w:val="24"/>
          <w:szCs w:val="24"/>
        </w:rPr>
        <w:t xml:space="preserve">Dynamics of atmospheric </w:t>
      </w:r>
      <w:r w:rsidR="008C793F" w:rsidRPr="008C793F">
        <w:rPr>
          <w:rFonts w:ascii="Times New Roman" w:eastAsia="Times New Roman" w:hAnsi="Times New Roman" w:cs="Times New Roman"/>
          <w:sz w:val="24"/>
          <w:szCs w:val="24"/>
        </w:rPr>
        <w:t>particulate matter</w:t>
      </w:r>
      <w:r w:rsidR="000135D5">
        <w:rPr>
          <w:rFonts w:ascii="Times New Roman" w:eastAsia="Times New Roman" w:hAnsi="Times New Roman" w:cs="Times New Roman"/>
          <w:sz w:val="24"/>
          <w:szCs w:val="24"/>
        </w:rPr>
        <w:t xml:space="preserve"> </w:t>
      </w:r>
      <w:r w:rsidR="00B739EB">
        <w:rPr>
          <w:rFonts w:ascii="Times New Roman" w:eastAsia="Times New Roman" w:hAnsi="Times New Roman" w:cs="Times New Roman"/>
          <w:sz w:val="24"/>
          <w:szCs w:val="24"/>
        </w:rPr>
        <w:t xml:space="preserve">with diameter less than </w:t>
      </w:r>
      <w:r w:rsidR="00B739EB" w:rsidRPr="00B739EB">
        <w:rPr>
          <w:rFonts w:ascii="Times New Roman" w:eastAsia="Times New Roman" w:hAnsi="Times New Roman" w:cs="Times New Roman"/>
          <w:sz w:val="24"/>
          <w:szCs w:val="24"/>
        </w:rPr>
        <w:t>10 micrometers</w:t>
      </w:r>
      <w:r w:rsidR="005E1CE4">
        <w:rPr>
          <w:rFonts w:ascii="Times New Roman" w:eastAsia="Times New Roman" w:hAnsi="Times New Roman" w:cs="Times New Roman"/>
          <w:sz w:val="24"/>
          <w:szCs w:val="24"/>
        </w:rPr>
        <w:t xml:space="preserve"> </w:t>
      </w:r>
      <w:r w:rsidR="00B739EB">
        <w:rPr>
          <w:rFonts w:ascii="Times New Roman" w:eastAsia="Times New Roman" w:hAnsi="Times New Roman" w:cs="Times New Roman"/>
          <w:sz w:val="24"/>
          <w:szCs w:val="24"/>
        </w:rPr>
        <w:t>(PM10)</w:t>
      </w:r>
      <w:r w:rsidR="00B739EB" w:rsidRPr="00B739EB">
        <w:rPr>
          <w:rFonts w:ascii="Times New Roman" w:eastAsia="Times New Roman" w:hAnsi="Times New Roman" w:cs="Times New Roman"/>
          <w:sz w:val="24"/>
          <w:szCs w:val="24"/>
        </w:rPr>
        <w:t xml:space="preserve"> </w:t>
      </w:r>
      <w:ins w:id="295" w:author="Алексей Ярославцев" w:date="2020-05-11T16:18:00Z">
        <w:r w:rsidR="00A828D6">
          <w:rPr>
            <w:rFonts w:ascii="Times New Roman" w:eastAsia="Times New Roman" w:hAnsi="Times New Roman" w:cs="Times New Roman"/>
            <w:sz w:val="24"/>
            <w:szCs w:val="24"/>
          </w:rPr>
          <w:t xml:space="preserve">averaged daily </w:t>
        </w:r>
      </w:ins>
      <w:r w:rsidR="00B739EB">
        <w:rPr>
          <w:rFonts w:ascii="Times New Roman" w:eastAsia="Times New Roman" w:hAnsi="Times New Roman" w:cs="Times New Roman"/>
          <w:sz w:val="24"/>
          <w:szCs w:val="24"/>
        </w:rPr>
        <w:t>concentration in air (dashed line) and amount of PM10 absorbed by investigated trees daily</w:t>
      </w:r>
      <w:ins w:id="296" w:author="Алексей Ярославцев" w:date="2020-05-11T16:16:00Z">
        <w:r w:rsidR="00A828D6">
          <w:rPr>
            <w:rFonts w:ascii="Times New Roman" w:eastAsia="Times New Roman" w:hAnsi="Times New Roman" w:cs="Times New Roman"/>
            <w:sz w:val="24"/>
            <w:szCs w:val="24"/>
          </w:rPr>
          <w:t xml:space="preserve"> </w:t>
        </w:r>
      </w:ins>
      <w:ins w:id="297" w:author="Алексей Ярославцев" w:date="2020-05-11T16:17:00Z">
        <w:r w:rsidR="00A828D6">
          <w:rPr>
            <w:rFonts w:ascii="Times New Roman" w:eastAsia="Times New Roman" w:hAnsi="Times New Roman" w:cs="Times New Roman"/>
            <w:sz w:val="24"/>
            <w:szCs w:val="24"/>
          </w:rPr>
          <w:t>(</w:t>
        </w:r>
      </w:ins>
      <w:ins w:id="298" w:author="Алексей Ярославцев" w:date="2020-05-11T16:16:00Z">
        <w:r w:rsidR="00A828D6">
          <w:rPr>
            <w:rFonts w:ascii="Times New Roman" w:eastAsia="Times New Roman" w:hAnsi="Times New Roman" w:cs="Times New Roman"/>
            <w:sz w:val="24"/>
            <w:szCs w:val="24"/>
          </w:rPr>
          <w:t>line shows average value, while whi</w:t>
        </w:r>
      </w:ins>
      <w:ins w:id="299" w:author="Алексей Ярославцев" w:date="2020-05-11T16:17:00Z">
        <w:r w:rsidR="00A828D6">
          <w:rPr>
            <w:rFonts w:ascii="Times New Roman" w:eastAsia="Times New Roman" w:hAnsi="Times New Roman" w:cs="Times New Roman"/>
            <w:sz w:val="24"/>
            <w:szCs w:val="24"/>
          </w:rPr>
          <w:t>skers denote min and max)</w:t>
        </w:r>
      </w:ins>
      <w:r w:rsidR="00B739EB">
        <w:rPr>
          <w:rFonts w:ascii="Times New Roman" w:eastAsia="Times New Roman" w:hAnsi="Times New Roman" w:cs="Times New Roman"/>
          <w:sz w:val="24"/>
          <w:szCs w:val="24"/>
        </w:rPr>
        <w:t xml:space="preserve"> </w:t>
      </w:r>
    </w:p>
    <w:p w14:paraId="25088113" w14:textId="3723C3D6" w:rsidR="00E83D13" w:rsidRDefault="00E83D13" w:rsidP="005E1CE4">
      <w:pPr>
        <w:spacing w:after="0"/>
        <w:ind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cumulative particulate mass absorption over the season was </w:t>
      </w:r>
      <w:r w:rsidR="005E1CE4" w:rsidRPr="005E1CE4">
        <w:rPr>
          <w:rFonts w:ascii="Times New Roman" w:eastAsia="Times New Roman" w:hAnsi="Times New Roman" w:cs="Times New Roman"/>
          <w:sz w:val="24"/>
          <w:szCs w:val="24"/>
        </w:rPr>
        <w:t>7</w:t>
      </w:r>
      <w:r w:rsidR="00827986">
        <w:rPr>
          <w:rFonts w:ascii="Times New Roman" w:eastAsia="Times New Roman" w:hAnsi="Times New Roman" w:cs="Times New Roman"/>
          <w:sz w:val="24"/>
          <w:szCs w:val="24"/>
        </w:rPr>
        <w:t>.7</w:t>
      </w:r>
      <w:r w:rsidR="005E1CE4">
        <w:rPr>
          <w:rFonts w:ascii="Times New Roman" w:eastAsia="Times New Roman" w:hAnsi="Times New Roman" w:cs="Times New Roman"/>
          <w:sz w:val="24"/>
          <w:szCs w:val="24"/>
        </w:rPr>
        <w:t xml:space="preserve"> </w:t>
      </w:r>
      <w:del w:id="300" w:author="Алексей Ярославцев" w:date="2020-05-11T19:58:00Z">
        <w:r w:rsidR="005E1CE4" w:rsidDel="00C50F14">
          <w:rPr>
            <w:rFonts w:ascii="Times New Roman" w:eastAsia="Times New Roman" w:hAnsi="Times New Roman" w:cs="Times New Roman"/>
            <w:sz w:val="24"/>
            <w:szCs w:val="24"/>
          </w:rPr>
          <w:delText>(</w:delText>
        </w:r>
      </w:del>
      <w:ins w:id="301" w:author="Алексей Ярославцев" w:date="2020-05-11T16:30:00Z">
        <w:r w:rsidR="0031277C" w:rsidRPr="00C50F14">
          <w:rPr>
            <w:rFonts w:ascii="Times New Roman" w:eastAsia="Times New Roman" w:hAnsi="Times New Roman" w:cs="Times New Roman"/>
            <w:bCs/>
            <w:color w:val="000000"/>
            <w:sz w:val="24"/>
            <w:szCs w:val="20"/>
            <w:rPrChange w:id="302" w:author="Алексей Ярославцев" w:date="2020-05-11T19:58:00Z">
              <w:rPr>
                <w:rFonts w:ascii="Times New Roman" w:eastAsia="Times New Roman" w:hAnsi="Times New Roman" w:cs="Times New Roman"/>
                <w:bCs/>
                <w:color w:val="000000"/>
                <w:sz w:val="24"/>
                <w:szCs w:val="20"/>
                <w:highlight w:val="yellow"/>
              </w:rPr>
            </w:rPrChange>
          </w:rPr>
          <w:t>±</w:t>
        </w:r>
      </w:ins>
      <w:del w:id="303" w:author="Алексей Ярославцев" w:date="2020-05-11T16:30:00Z">
        <w:r w:rsidR="005E1CE4" w:rsidDel="0031277C">
          <w:rPr>
            <w:rFonts w:ascii="Times New Roman" w:eastAsia="Times New Roman" w:hAnsi="Times New Roman" w:cs="Times New Roman"/>
            <w:sz w:val="24"/>
            <w:szCs w:val="24"/>
          </w:rPr>
          <w:delText>+-</w:delText>
        </w:r>
      </w:del>
      <w:r w:rsidR="005E1CE4" w:rsidRPr="005E1CE4">
        <w:rPr>
          <w:rFonts w:ascii="Times New Roman" w:eastAsia="Times New Roman" w:hAnsi="Times New Roman" w:cs="Times New Roman"/>
          <w:sz w:val="24"/>
          <w:szCs w:val="24"/>
        </w:rPr>
        <w:t>1</w:t>
      </w:r>
      <w:r w:rsidR="00827986">
        <w:rPr>
          <w:rFonts w:ascii="Times New Roman" w:eastAsia="Times New Roman" w:hAnsi="Times New Roman" w:cs="Times New Roman"/>
          <w:sz w:val="24"/>
          <w:szCs w:val="24"/>
        </w:rPr>
        <w:t>.5</w:t>
      </w:r>
      <w:del w:id="304" w:author="Алексей Ярославцев" w:date="2020-05-11T19:58:00Z">
        <w:r w:rsidR="005E1CE4" w:rsidDel="00C50F14">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w:t>
      </w:r>
      <w:r w:rsidR="00827986">
        <w:rPr>
          <w:rFonts w:ascii="Times New Roman" w:eastAsia="Times New Roman" w:hAnsi="Times New Roman" w:cs="Times New Roman"/>
          <w:sz w:val="24"/>
          <w:szCs w:val="24"/>
        </w:rPr>
        <w:t>k</w:t>
      </w:r>
      <w:r>
        <w:rPr>
          <w:rFonts w:ascii="Times New Roman" w:eastAsia="Times New Roman" w:hAnsi="Times New Roman" w:cs="Times New Roman"/>
          <w:sz w:val="24"/>
          <w:szCs w:val="24"/>
        </w:rPr>
        <w:t>g for Acer</w:t>
      </w:r>
      <w:ins w:id="305" w:author="Алексей Ярославцев" w:date="2020-05-11T19:58:00Z">
        <w:r w:rsidR="00C50F14">
          <w:rPr>
            <w:rFonts w:ascii="Times New Roman" w:eastAsia="Times New Roman" w:hAnsi="Times New Roman" w:cs="Times New Roman"/>
            <w:sz w:val="24"/>
            <w:szCs w:val="24"/>
          </w:rPr>
          <w:t xml:space="preserve"> (</w:t>
        </w:r>
        <w:r w:rsidR="00C50F14" w:rsidRPr="008F307E">
          <w:rPr>
            <w:rFonts w:ascii="Times New Roman" w:eastAsia="Times New Roman" w:hAnsi="Times New Roman" w:cs="Times New Roman"/>
            <w:bCs/>
            <w:color w:val="000000"/>
            <w:sz w:val="24"/>
            <w:szCs w:val="20"/>
          </w:rPr>
          <w:t>±</w:t>
        </w:r>
      </w:ins>
      <w:ins w:id="306" w:author="Алексей Ярославцев" w:date="2020-05-11T20:00:00Z">
        <w:r w:rsidR="00C50F14" w:rsidRPr="00C50F14">
          <w:rPr>
            <w:rFonts w:ascii="Times New Roman" w:eastAsia="Times New Roman" w:hAnsi="Times New Roman" w:cs="Times New Roman"/>
            <w:bCs/>
            <w:color w:val="000000"/>
            <w:sz w:val="24"/>
            <w:szCs w:val="20"/>
            <w:rPrChange w:id="307" w:author="Алексей Ярославцев" w:date="2020-05-11T20:00:00Z">
              <w:rPr>
                <w:rFonts w:ascii="Times New Roman" w:eastAsia="Times New Roman" w:hAnsi="Times New Roman" w:cs="Times New Roman"/>
                <w:bCs/>
                <w:color w:val="000000"/>
                <w:sz w:val="24"/>
                <w:szCs w:val="20"/>
                <w:lang w:val="ru-RU"/>
              </w:rPr>
            </w:rPrChange>
          </w:rPr>
          <w:t xml:space="preserve"> </w:t>
        </w:r>
      </w:ins>
      <w:ins w:id="308" w:author="Алексей Ярославцев" w:date="2020-05-11T20:01:00Z">
        <w:r w:rsidR="00C50F14">
          <w:rPr>
            <w:rFonts w:ascii="Times New Roman" w:eastAsia="Times New Roman" w:hAnsi="Times New Roman" w:cs="Times New Roman"/>
            <w:bCs/>
            <w:color w:val="000000"/>
            <w:sz w:val="24"/>
            <w:szCs w:val="20"/>
          </w:rPr>
          <w:t>standard</w:t>
        </w:r>
      </w:ins>
      <w:ins w:id="309" w:author="Алексей Ярославцев" w:date="2020-05-11T20:00:00Z">
        <w:r w:rsidR="00C50F14">
          <w:rPr>
            <w:rFonts w:ascii="Times New Roman" w:eastAsia="Times New Roman" w:hAnsi="Times New Roman" w:cs="Times New Roman"/>
            <w:bCs/>
            <w:color w:val="000000"/>
            <w:sz w:val="24"/>
            <w:szCs w:val="20"/>
          </w:rPr>
          <w:t xml:space="preserve"> error</w:t>
        </w:r>
      </w:ins>
      <w:ins w:id="310" w:author="Алексей Ярославцев" w:date="2020-05-11T19:58:00Z">
        <w:r w:rsidR="00C50F14">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w:t>
      </w:r>
      <w:r w:rsidR="005E1CE4" w:rsidRPr="005E1CE4">
        <w:rPr>
          <w:rFonts w:ascii="Times New Roman" w:eastAsia="Times New Roman" w:hAnsi="Times New Roman" w:cs="Times New Roman"/>
          <w:sz w:val="24"/>
          <w:szCs w:val="24"/>
        </w:rPr>
        <w:t>7</w:t>
      </w:r>
      <w:r w:rsidR="00827986">
        <w:rPr>
          <w:rFonts w:ascii="Times New Roman" w:eastAsia="Times New Roman" w:hAnsi="Times New Roman" w:cs="Times New Roman"/>
          <w:sz w:val="24"/>
          <w:szCs w:val="24"/>
        </w:rPr>
        <w:t>.</w:t>
      </w:r>
      <w:r w:rsidR="005E1CE4" w:rsidRPr="005E1CE4">
        <w:rPr>
          <w:rFonts w:ascii="Times New Roman" w:eastAsia="Times New Roman" w:hAnsi="Times New Roman" w:cs="Times New Roman"/>
          <w:sz w:val="24"/>
          <w:szCs w:val="24"/>
        </w:rPr>
        <w:t>7</w:t>
      </w:r>
      <w:del w:id="311" w:author="Алексей Ярославцев" w:date="2020-05-11T19:58:00Z">
        <w:r w:rsidR="005E1CE4" w:rsidDel="00C50F14">
          <w:rPr>
            <w:rFonts w:ascii="Times New Roman" w:eastAsia="Times New Roman" w:hAnsi="Times New Roman" w:cs="Times New Roman"/>
            <w:sz w:val="24"/>
            <w:szCs w:val="24"/>
          </w:rPr>
          <w:delText xml:space="preserve"> </w:delText>
        </w:r>
        <w:r w:rsidR="005E1CE4" w:rsidRPr="00C50F14" w:rsidDel="00C50F14">
          <w:rPr>
            <w:rFonts w:ascii="Times New Roman" w:eastAsia="Times New Roman" w:hAnsi="Times New Roman" w:cs="Times New Roman"/>
            <w:sz w:val="24"/>
            <w:szCs w:val="24"/>
            <w:rPrChange w:id="312" w:author="Алексей Ярославцев" w:date="2020-05-11T19:58:00Z">
              <w:rPr>
                <w:rFonts w:ascii="Times New Roman" w:eastAsia="Times New Roman" w:hAnsi="Times New Roman" w:cs="Times New Roman"/>
                <w:sz w:val="24"/>
                <w:szCs w:val="24"/>
              </w:rPr>
            </w:rPrChange>
          </w:rPr>
          <w:delText>(</w:delText>
        </w:r>
      </w:del>
      <w:ins w:id="313" w:author="Алексей Ярославцев" w:date="2020-05-11T16:30:00Z">
        <w:r w:rsidR="0031277C" w:rsidRPr="00C50F14">
          <w:rPr>
            <w:rFonts w:ascii="Times New Roman" w:eastAsia="Times New Roman" w:hAnsi="Times New Roman" w:cs="Times New Roman"/>
            <w:bCs/>
            <w:color w:val="000000"/>
            <w:sz w:val="24"/>
            <w:szCs w:val="20"/>
            <w:rPrChange w:id="314" w:author="Алексей Ярославцев" w:date="2020-05-11T19:58:00Z">
              <w:rPr>
                <w:rFonts w:ascii="Times New Roman" w:eastAsia="Times New Roman" w:hAnsi="Times New Roman" w:cs="Times New Roman"/>
                <w:bCs/>
                <w:color w:val="000000"/>
                <w:sz w:val="24"/>
                <w:szCs w:val="20"/>
                <w:highlight w:val="yellow"/>
              </w:rPr>
            </w:rPrChange>
          </w:rPr>
          <w:t>±</w:t>
        </w:r>
      </w:ins>
      <w:del w:id="315" w:author="Алексей Ярославцев" w:date="2020-05-11T16:30:00Z">
        <w:r w:rsidR="005E1CE4" w:rsidDel="0031277C">
          <w:rPr>
            <w:rFonts w:ascii="Times New Roman" w:eastAsia="Times New Roman" w:hAnsi="Times New Roman" w:cs="Times New Roman"/>
            <w:sz w:val="24"/>
            <w:szCs w:val="24"/>
          </w:rPr>
          <w:delText>+-</w:delText>
        </w:r>
      </w:del>
      <w:r w:rsidR="005E1CE4" w:rsidRPr="005E1CE4">
        <w:rPr>
          <w:rFonts w:ascii="Times New Roman" w:eastAsia="Times New Roman" w:hAnsi="Times New Roman" w:cs="Times New Roman"/>
          <w:sz w:val="24"/>
          <w:szCs w:val="24"/>
        </w:rPr>
        <w:t>2</w:t>
      </w:r>
      <w:r w:rsidR="00827986">
        <w:rPr>
          <w:rFonts w:ascii="Times New Roman" w:eastAsia="Times New Roman" w:hAnsi="Times New Roman" w:cs="Times New Roman"/>
          <w:sz w:val="24"/>
          <w:szCs w:val="24"/>
        </w:rPr>
        <w:t>.1</w:t>
      </w:r>
      <w:del w:id="316" w:author="Алексей Ярославцев" w:date="2020-05-11T19:58:00Z">
        <w:r w:rsidR="005E1CE4" w:rsidDel="00C50F14">
          <w:rPr>
            <w:rFonts w:ascii="Times New Roman" w:eastAsia="Times New Roman" w:hAnsi="Times New Roman" w:cs="Times New Roman"/>
            <w:sz w:val="24"/>
            <w:szCs w:val="24"/>
          </w:rPr>
          <w:delText>)</w:delText>
        </w:r>
      </w:del>
      <w:r w:rsidR="005E1CE4">
        <w:rPr>
          <w:rFonts w:ascii="Times New Roman" w:eastAsia="Times New Roman" w:hAnsi="Times New Roman" w:cs="Times New Roman"/>
          <w:sz w:val="24"/>
          <w:szCs w:val="24"/>
        </w:rPr>
        <w:t xml:space="preserve"> </w:t>
      </w:r>
      <w:r w:rsidR="00827986">
        <w:rPr>
          <w:rFonts w:ascii="Times New Roman" w:eastAsia="Times New Roman" w:hAnsi="Times New Roman" w:cs="Times New Roman"/>
          <w:sz w:val="24"/>
          <w:szCs w:val="24"/>
        </w:rPr>
        <w:t>k</w:t>
      </w:r>
      <w:r w:rsidR="005E1CE4">
        <w:rPr>
          <w:rFonts w:ascii="Times New Roman" w:eastAsia="Times New Roman" w:hAnsi="Times New Roman" w:cs="Times New Roman"/>
          <w:sz w:val="24"/>
          <w:szCs w:val="24"/>
        </w:rPr>
        <w:t xml:space="preserve">g for </w:t>
      </w:r>
      <w:r>
        <w:rPr>
          <w:rFonts w:ascii="Times New Roman" w:eastAsia="Times New Roman" w:hAnsi="Times New Roman" w:cs="Times New Roman"/>
          <w:sz w:val="24"/>
          <w:szCs w:val="24"/>
        </w:rPr>
        <w:t xml:space="preserve">Larix, </w:t>
      </w:r>
      <w:r w:rsidR="005E1CE4" w:rsidRPr="005E1CE4">
        <w:rPr>
          <w:rFonts w:ascii="Times New Roman" w:eastAsia="Times New Roman" w:hAnsi="Times New Roman" w:cs="Times New Roman"/>
          <w:sz w:val="24"/>
          <w:szCs w:val="24"/>
        </w:rPr>
        <w:t>3</w:t>
      </w:r>
      <w:r w:rsidR="00827986">
        <w:rPr>
          <w:rFonts w:ascii="Times New Roman" w:eastAsia="Times New Roman" w:hAnsi="Times New Roman" w:cs="Times New Roman"/>
          <w:sz w:val="24"/>
          <w:szCs w:val="24"/>
        </w:rPr>
        <w:t>.</w:t>
      </w:r>
      <w:r w:rsidR="005E1CE4" w:rsidRPr="005E1CE4">
        <w:rPr>
          <w:rFonts w:ascii="Times New Roman" w:eastAsia="Times New Roman" w:hAnsi="Times New Roman" w:cs="Times New Roman"/>
          <w:sz w:val="24"/>
          <w:szCs w:val="24"/>
        </w:rPr>
        <w:t>8</w:t>
      </w:r>
      <w:del w:id="317" w:author="Алексей Ярославцев" w:date="2020-05-11T20:02:00Z">
        <w:r w:rsidR="005E1CE4" w:rsidDel="00C50F14">
          <w:rPr>
            <w:rFonts w:ascii="Times New Roman" w:eastAsia="Times New Roman" w:hAnsi="Times New Roman" w:cs="Times New Roman"/>
            <w:sz w:val="24"/>
            <w:szCs w:val="24"/>
          </w:rPr>
          <w:delText xml:space="preserve"> </w:delText>
        </w:r>
      </w:del>
      <w:del w:id="318" w:author="Алексей Ярославцев" w:date="2020-05-11T20:00:00Z">
        <w:r w:rsidR="005E1CE4" w:rsidRPr="00C50F14" w:rsidDel="00C50F14">
          <w:rPr>
            <w:rFonts w:ascii="Times New Roman" w:eastAsia="Times New Roman" w:hAnsi="Times New Roman" w:cs="Times New Roman"/>
            <w:sz w:val="24"/>
            <w:szCs w:val="24"/>
            <w:rPrChange w:id="319" w:author="Алексей Ярославцев" w:date="2020-05-11T20:02:00Z">
              <w:rPr>
                <w:rFonts w:ascii="Times New Roman" w:eastAsia="Times New Roman" w:hAnsi="Times New Roman" w:cs="Times New Roman"/>
                <w:sz w:val="24"/>
                <w:szCs w:val="24"/>
              </w:rPr>
            </w:rPrChange>
          </w:rPr>
          <w:delText>(</w:delText>
        </w:r>
      </w:del>
      <w:ins w:id="320" w:author="Алексей Ярославцев" w:date="2020-05-11T16:30:00Z">
        <w:r w:rsidR="0031277C" w:rsidRPr="00C50F14">
          <w:rPr>
            <w:rFonts w:ascii="Times New Roman" w:eastAsia="Times New Roman" w:hAnsi="Times New Roman" w:cs="Times New Roman"/>
            <w:bCs/>
            <w:color w:val="000000"/>
            <w:sz w:val="24"/>
            <w:szCs w:val="20"/>
            <w:rPrChange w:id="321" w:author="Алексей Ярославцев" w:date="2020-05-11T20:02:00Z">
              <w:rPr>
                <w:rFonts w:ascii="Times New Roman" w:eastAsia="Times New Roman" w:hAnsi="Times New Roman" w:cs="Times New Roman"/>
                <w:bCs/>
                <w:color w:val="000000"/>
                <w:sz w:val="24"/>
                <w:szCs w:val="20"/>
                <w:highlight w:val="yellow"/>
              </w:rPr>
            </w:rPrChange>
          </w:rPr>
          <w:t>±</w:t>
        </w:r>
      </w:ins>
      <w:del w:id="322" w:author="Алексей Ярославцев" w:date="2020-05-11T16:30:00Z">
        <w:r w:rsidR="005E1CE4" w:rsidDel="0031277C">
          <w:rPr>
            <w:rFonts w:ascii="Times New Roman" w:eastAsia="Times New Roman" w:hAnsi="Times New Roman" w:cs="Times New Roman"/>
            <w:sz w:val="24"/>
            <w:szCs w:val="24"/>
          </w:rPr>
          <w:delText>+-</w:delText>
        </w:r>
      </w:del>
      <w:r w:rsidR="00827986">
        <w:rPr>
          <w:rFonts w:ascii="Times New Roman" w:eastAsia="Times New Roman" w:hAnsi="Times New Roman" w:cs="Times New Roman"/>
          <w:sz w:val="24"/>
          <w:szCs w:val="24"/>
        </w:rPr>
        <w:t>0.</w:t>
      </w:r>
      <w:r w:rsidR="005E1CE4" w:rsidRPr="005E1CE4">
        <w:rPr>
          <w:rFonts w:ascii="Times New Roman" w:eastAsia="Times New Roman" w:hAnsi="Times New Roman" w:cs="Times New Roman"/>
          <w:sz w:val="24"/>
          <w:szCs w:val="24"/>
        </w:rPr>
        <w:t>2</w:t>
      </w:r>
      <w:del w:id="323" w:author="Алексей Ярославцев" w:date="2020-05-11T20:00:00Z">
        <w:r w:rsidR="005E1CE4" w:rsidDel="00C50F14">
          <w:rPr>
            <w:rFonts w:ascii="Times New Roman" w:eastAsia="Times New Roman" w:hAnsi="Times New Roman" w:cs="Times New Roman"/>
            <w:sz w:val="24"/>
            <w:szCs w:val="24"/>
          </w:rPr>
          <w:delText>)</w:delText>
        </w:r>
      </w:del>
      <w:r w:rsidR="005E1CE4">
        <w:rPr>
          <w:rFonts w:ascii="Times New Roman" w:eastAsia="Times New Roman" w:hAnsi="Times New Roman" w:cs="Times New Roman"/>
          <w:sz w:val="24"/>
          <w:szCs w:val="24"/>
        </w:rPr>
        <w:t xml:space="preserve"> </w:t>
      </w:r>
      <w:r w:rsidR="00827986">
        <w:rPr>
          <w:rFonts w:ascii="Times New Roman" w:eastAsia="Times New Roman" w:hAnsi="Times New Roman" w:cs="Times New Roman"/>
          <w:sz w:val="24"/>
          <w:szCs w:val="24"/>
        </w:rPr>
        <w:t>k</w:t>
      </w:r>
      <w:r>
        <w:rPr>
          <w:rFonts w:ascii="Times New Roman" w:eastAsia="Times New Roman" w:hAnsi="Times New Roman" w:cs="Times New Roman"/>
          <w:sz w:val="24"/>
          <w:szCs w:val="24"/>
        </w:rPr>
        <w:t xml:space="preserve">g for </w:t>
      </w:r>
      <w:proofErr w:type="spellStart"/>
      <w:r>
        <w:rPr>
          <w:rFonts w:ascii="Times New Roman" w:eastAsia="Times New Roman" w:hAnsi="Times New Roman" w:cs="Times New Roman"/>
          <w:sz w:val="24"/>
          <w:szCs w:val="24"/>
        </w:rPr>
        <w:t>Tillia</w:t>
      </w:r>
      <w:proofErr w:type="spellEnd"/>
      <w:r>
        <w:rPr>
          <w:rFonts w:ascii="Times New Roman" w:eastAsia="Times New Roman" w:hAnsi="Times New Roman" w:cs="Times New Roman"/>
          <w:sz w:val="24"/>
          <w:szCs w:val="24"/>
        </w:rPr>
        <w:t xml:space="preserve">, and </w:t>
      </w:r>
      <w:r w:rsidR="005E1CE4" w:rsidRPr="005E1CE4">
        <w:rPr>
          <w:rFonts w:ascii="Times New Roman" w:eastAsia="Times New Roman" w:hAnsi="Times New Roman" w:cs="Times New Roman"/>
          <w:sz w:val="24"/>
          <w:szCs w:val="24"/>
        </w:rPr>
        <w:t>1</w:t>
      </w:r>
      <w:r w:rsidR="00827986">
        <w:rPr>
          <w:rFonts w:ascii="Times New Roman" w:eastAsia="Times New Roman" w:hAnsi="Times New Roman" w:cs="Times New Roman"/>
          <w:sz w:val="24"/>
          <w:szCs w:val="24"/>
        </w:rPr>
        <w:t>.4</w:t>
      </w:r>
      <w:del w:id="324" w:author="Алексей Ярославцев" w:date="2020-05-11T20:02:00Z">
        <w:r w:rsidR="005E1CE4" w:rsidDel="00C50F14">
          <w:rPr>
            <w:rFonts w:ascii="Times New Roman" w:eastAsia="Times New Roman" w:hAnsi="Times New Roman" w:cs="Times New Roman"/>
            <w:sz w:val="24"/>
            <w:szCs w:val="24"/>
          </w:rPr>
          <w:delText xml:space="preserve"> </w:delText>
        </w:r>
        <w:r w:rsidR="005E1CE4" w:rsidRPr="00C50F14" w:rsidDel="00C50F14">
          <w:rPr>
            <w:rFonts w:ascii="Times New Roman" w:eastAsia="Times New Roman" w:hAnsi="Times New Roman" w:cs="Times New Roman"/>
            <w:sz w:val="24"/>
            <w:szCs w:val="24"/>
            <w:rPrChange w:id="325" w:author="Алексей Ярославцев" w:date="2020-05-11T20:02:00Z">
              <w:rPr>
                <w:rFonts w:ascii="Times New Roman" w:eastAsia="Times New Roman" w:hAnsi="Times New Roman" w:cs="Times New Roman"/>
                <w:sz w:val="24"/>
                <w:szCs w:val="24"/>
              </w:rPr>
            </w:rPrChange>
          </w:rPr>
          <w:delText>(</w:delText>
        </w:r>
      </w:del>
      <w:ins w:id="326" w:author="Алексей Ярославцев" w:date="2020-05-11T16:30:00Z">
        <w:r w:rsidR="0031277C" w:rsidRPr="00C50F14">
          <w:rPr>
            <w:rFonts w:ascii="Times New Roman" w:eastAsia="Times New Roman" w:hAnsi="Times New Roman" w:cs="Times New Roman"/>
            <w:bCs/>
            <w:color w:val="000000"/>
            <w:sz w:val="24"/>
            <w:szCs w:val="20"/>
            <w:rPrChange w:id="327" w:author="Алексей Ярославцев" w:date="2020-05-11T20:02:00Z">
              <w:rPr>
                <w:rFonts w:ascii="Times New Roman" w:eastAsia="Times New Roman" w:hAnsi="Times New Roman" w:cs="Times New Roman"/>
                <w:bCs/>
                <w:color w:val="000000"/>
                <w:sz w:val="24"/>
                <w:szCs w:val="20"/>
                <w:highlight w:val="yellow"/>
              </w:rPr>
            </w:rPrChange>
          </w:rPr>
          <w:t>±</w:t>
        </w:r>
      </w:ins>
      <w:del w:id="328" w:author="Алексей Ярославцев" w:date="2020-05-11T16:30:00Z">
        <w:r w:rsidR="005E1CE4" w:rsidDel="0031277C">
          <w:rPr>
            <w:rFonts w:ascii="Times New Roman" w:eastAsia="Times New Roman" w:hAnsi="Times New Roman" w:cs="Times New Roman"/>
            <w:sz w:val="24"/>
            <w:szCs w:val="24"/>
          </w:rPr>
          <w:delText>+-</w:delText>
        </w:r>
      </w:del>
      <w:r w:rsidR="00827986">
        <w:rPr>
          <w:rFonts w:ascii="Times New Roman" w:eastAsia="Times New Roman" w:hAnsi="Times New Roman" w:cs="Times New Roman"/>
          <w:sz w:val="24"/>
          <w:szCs w:val="24"/>
        </w:rPr>
        <w:t>0.1</w:t>
      </w:r>
      <w:del w:id="329" w:author="Алексей Ярославцев" w:date="2020-05-11T20:02:00Z">
        <w:r w:rsidR="005E1CE4" w:rsidDel="00C50F14">
          <w:rPr>
            <w:rFonts w:ascii="Times New Roman" w:eastAsia="Times New Roman" w:hAnsi="Times New Roman" w:cs="Times New Roman"/>
            <w:sz w:val="24"/>
            <w:szCs w:val="24"/>
          </w:rPr>
          <w:delText>)</w:delText>
        </w:r>
      </w:del>
      <w:r w:rsidR="005E1CE4">
        <w:rPr>
          <w:rFonts w:ascii="Times New Roman" w:eastAsia="Times New Roman" w:hAnsi="Times New Roman" w:cs="Times New Roman"/>
          <w:sz w:val="24"/>
          <w:szCs w:val="24"/>
        </w:rPr>
        <w:t xml:space="preserve"> </w:t>
      </w:r>
      <w:r w:rsidR="00827986">
        <w:rPr>
          <w:rFonts w:ascii="Times New Roman" w:eastAsia="Times New Roman" w:hAnsi="Times New Roman" w:cs="Times New Roman"/>
          <w:sz w:val="24"/>
          <w:szCs w:val="24"/>
        </w:rPr>
        <w:t>k</w:t>
      </w:r>
      <w:r w:rsidR="005E1CE4">
        <w:rPr>
          <w:rFonts w:ascii="Times New Roman" w:eastAsia="Times New Roman" w:hAnsi="Times New Roman" w:cs="Times New Roman"/>
          <w:sz w:val="24"/>
          <w:szCs w:val="24"/>
        </w:rPr>
        <w:t xml:space="preserve">g </w:t>
      </w:r>
      <w:r>
        <w:rPr>
          <w:rFonts w:ascii="Times New Roman" w:eastAsia="Times New Roman" w:hAnsi="Times New Roman" w:cs="Times New Roman"/>
          <w:sz w:val="24"/>
          <w:szCs w:val="24"/>
        </w:rPr>
        <w:t>for Betula (</w:t>
      </w:r>
      <w:del w:id="330" w:author="Алексей Ярославцев" w:date="2020-05-11T16:31:00Z">
        <w:r w:rsidR="00360DDF" w:rsidDel="000D4535">
          <w:rPr>
            <w:rFonts w:ascii="Times New Roman" w:eastAsia="Times New Roman" w:hAnsi="Times New Roman" w:cs="Times New Roman"/>
            <w:sz w:val="24"/>
            <w:szCs w:val="24"/>
          </w:rPr>
          <w:delText xml:space="preserve">table </w:delText>
        </w:r>
      </w:del>
      <w:ins w:id="331" w:author="Алексей Ярославцев" w:date="2020-05-11T16:33:00Z">
        <w:r w:rsidR="000D4535">
          <w:rPr>
            <w:rFonts w:ascii="Times New Roman" w:eastAsia="Times New Roman" w:hAnsi="Times New Roman" w:cs="Times New Roman"/>
            <w:sz w:val="24"/>
            <w:szCs w:val="24"/>
          </w:rPr>
          <w:t>a</w:t>
        </w:r>
      </w:ins>
      <w:ins w:id="332" w:author="Алексей Ярославцев" w:date="2020-05-11T16:31:00Z">
        <w:r w:rsidR="000D4535">
          <w:rPr>
            <w:rFonts w:ascii="Times New Roman" w:eastAsia="Times New Roman" w:hAnsi="Times New Roman" w:cs="Times New Roman"/>
            <w:sz w:val="24"/>
            <w:szCs w:val="24"/>
          </w:rPr>
          <w:t xml:space="preserve">nnex </w:t>
        </w:r>
      </w:ins>
      <w:r w:rsidR="00360DDF">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{"citationID":"58VgLjWC","properties":{"formattedCitation":"(S\\uc0\\u230{}b\\uc0\\u248{} et al. 2012)","plainCitation":"(Sæbø et al. 2012)","dontUpdate":true,"noteIndex":0},"citationItems":[{"id":2100,"uris":["http://zotero.org/users/3524663/items/WAEYA9GD"],"uri":["http://zotero.org/users/3524663/items/WAEYA9GD"],"itemData":{"id":2100,"type":"article-journal","abstract":"Particulate matter (PM) accumulation on leaves of 22 trees and 25 shrubs was examined in test ﬁelds in Norway and Poland. Leaf PM in different particle size fractions (PM10, PM2.5, PM0.2) differed among the species, by 10- to 15-folds at both test sites. Pinus mugo and Pinus sylvestris, Taxus media and Taxus baccata, Stephanandra incisa and Betula pendula were efﬁcient species in capturing PM. Less efﬁcient species were Acer platanoides, Prunus avium and Tilia cordata. Differences among species within the same genus were also observed. Important traits for PM accumulation were leaf properties such as hair and wax cover. The ranking presented in terms of capturing PM can be used to select species for air pollution removal in urban areas. Efﬁcient plant species and planting designs that can shield vulnerable areas in urban settings from polluting trafﬁc etc. can be used to decrease human exposure to anthropogenic pollutants.","container-title":"Science of The Total Environment","DOI":"10.1016/j.scitotenv.2012.03.084","ISSN":"00489697","language":"en","page":"347-354","source":"Crossref","title":"Plant species differences in particulate matter accumulation on leaf surfaces","volume":"427-428","author":[{"family":"Sæbø","given":"A."},{"family":"Popek","given":"R."},{"family":"Nawrot","given":"B."},{"family":"Hanslin","given":"H.M."},{"family":"Gawronska","given":"H."},{"family":"Gawronski","given":"S.W."}],"issued":{"date-parts":[["2012",6]]}}}],"schema":"https://github.com/citation-style-language/schema/raw/master/csl-citation.json"} </w:instrText>
      </w:r>
      <w:r>
        <w:rPr>
          <w:rFonts w:ascii="Times New Roman" w:eastAsia="Times New Roman" w:hAnsi="Times New Roman" w:cs="Times New Roman"/>
          <w:sz w:val="24"/>
          <w:szCs w:val="24"/>
        </w:rPr>
        <w:fldChar w:fldCharType="separate"/>
      </w:r>
      <w:r w:rsidRPr="004E7DB3">
        <w:rPr>
          <w:rFonts w:ascii="Times New Roman" w:hAnsi="Times New Roman" w:cs="Times New Roman"/>
          <w:sz w:val="24"/>
          <w:szCs w:val="24"/>
        </w:rPr>
        <w:t xml:space="preserve">Sæbø et al. </w:t>
      </w:r>
      <w:r>
        <w:rPr>
          <w:rFonts w:ascii="Times New Roman" w:hAnsi="Times New Roman" w:cs="Times New Roman"/>
          <w:sz w:val="24"/>
          <w:szCs w:val="24"/>
        </w:rPr>
        <w:t>(</w:t>
      </w:r>
      <w:r w:rsidRPr="004E7DB3">
        <w:rPr>
          <w:rFonts w:ascii="Times New Roman" w:hAnsi="Times New Roman" w:cs="Times New Roman"/>
          <w:sz w:val="24"/>
          <w:szCs w:val="24"/>
        </w:rPr>
        <w:t>2012)</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showed that Betula improves air quality by particulate adsorption much better than Acer and </w:t>
      </w:r>
      <w:proofErr w:type="spellStart"/>
      <w:r>
        <w:rPr>
          <w:rFonts w:ascii="Times New Roman" w:eastAsia="Times New Roman" w:hAnsi="Times New Roman" w:cs="Times New Roman"/>
          <w:sz w:val="24"/>
          <w:szCs w:val="24"/>
        </w:rPr>
        <w:t>Tillia</w:t>
      </w:r>
      <w:proofErr w:type="spellEnd"/>
      <w:r>
        <w:rPr>
          <w:rFonts w:ascii="Times New Roman" w:eastAsia="Times New Roman" w:hAnsi="Times New Roman" w:cs="Times New Roman"/>
          <w:sz w:val="24"/>
          <w:szCs w:val="24"/>
        </w:rPr>
        <w:t>, that can be explained (in our case) just by the size of a tree. It is well known that h</w:t>
      </w:r>
      <w:r w:rsidRPr="0037143C">
        <w:rPr>
          <w:rFonts w:ascii="Times New Roman" w:eastAsia="Times New Roman" w:hAnsi="Times New Roman" w:cs="Times New Roman"/>
          <w:sz w:val="24"/>
          <w:szCs w:val="24"/>
        </w:rPr>
        <w:t>ealthy large trees remove about 60 times more pollution</w:t>
      </w:r>
      <w:r>
        <w:rPr>
          <w:rFonts w:ascii="Times New Roman" w:eastAsia="Times New Roman" w:hAnsi="Times New Roman" w:cs="Times New Roman"/>
          <w:sz w:val="24"/>
          <w:szCs w:val="24"/>
        </w:rPr>
        <w:t xml:space="preserve"> </w:t>
      </w:r>
      <w:r w:rsidRPr="00295338">
        <w:rPr>
          <w:rFonts w:ascii="Times New Roman" w:eastAsia="Times New Roman" w:hAnsi="Times New Roman" w:cs="Times New Roman"/>
          <w:sz w:val="24"/>
          <w:szCs w:val="24"/>
          <w:rPrChange w:id="333" w:author="Алексей Ярославцев" w:date="2020-05-11T20:16:00Z">
            <w:rPr>
              <w:rFonts w:ascii="Times New Roman" w:eastAsia="Times New Roman" w:hAnsi="Times New Roman" w:cs="Times New Roman"/>
              <w:sz w:val="24"/>
              <w:szCs w:val="24"/>
            </w:rPr>
          </w:rPrChange>
        </w:rPr>
        <w:t>annually than healthy small trees</w:t>
      </w:r>
      <w:r w:rsidRPr="0037143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{"citationID":"Ybni1m3B","properties":{"formattedCitation":"(Nowak et al., 2006)","plainCitation":"(Nowak et al., 2006)","noteIndex":0},"citationItems":[{"id":1754,"uris":["http://zotero.org/users/3524663/items/QK9UND8U"],"uri":["http://zotero.org/users/3524663/items/QK9UND8U"],"itemData":{"id":1754,"type":"article-journal","abstract":"A modeling study using hourly meteorological and pollution concentration data from across the coterminous United States demonstrates that urban trees remove large amounts of air pollution that consequently improve urban air quality. Pollution removal (O3, PM10, NO2, SO2, CO) varied among cities with total annual air pollution removal by US urban trees estimated at 711,000 metric tons ($3.8 billion value). Pollution removal is only one of various ways that urban trees affect air quality. Integrated studies of tree effects on air pollution reveal that management of urban tree canopy cover could be a viable strategy to improve air quality and help meet clean air standards.","container-title":"Urban Forestry &amp; Urban Greening","DOI":"10.1016/j.ufug.2006.01.007","ISSN":"16188667","issue":"3-4","journalAbbreviation":"Urban Forestry &amp; Urban Greening","language":"en","page":"115-123","source":"DOI.org (Crossref)","title":"Air pollution removal by urban trees and shrubs in the United States","volume":"4","author":[{"family":"Nowak","given":"David J."},{"family":"Crane","given":"Daniel E."},{"family":"Stevens","given":"Jack C."}],"issued":{"date-parts":[["2006",4]]}}}],"schema":"https://github.com/citation-style-language/schema/raw/master/csl-citation.json"}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(Nowak et al., 2006)</w:t>
      </w:r>
      <w:r>
        <w:rPr>
          <w:rFonts w:ascii="Times New Roman" w:eastAsia="Times New Roman" w:hAnsi="Times New Roman" w:cs="Times New Roman"/>
          <w:sz w:val="24"/>
          <w:szCs w:val="24"/>
        </w:rPr>
        <w:fldChar w:fldCharType="end"/>
      </w:r>
      <w:r w:rsidRPr="0037143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leaf wax or leaf hair density and topography also influenced much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{"citationID":"cW7USCW9","properties":{"formattedCitation":"(Muhammad et al., 2019; S\\uc0\\u230{}b\\uc0\\u248{} et al., 2012)","plainCitation":"(Muhammad et al., 2019; Sæbø et al., 2012)","noteIndex":0},"citationItems":[{"id":2133,"uris":["http://zotero.org/users/3524663/items/3R8Q5QI7"],"uri":["http://zotero.org/users/3524663/items/3R8Q5QI7"],"itemData":{"id":2133,"type":"article-journal","abstract":"Urban green spaces function as biological filters in reducing atmospheric particles. Yet there is a profound requisite to identify the most effective plant species by their leaf traits that can enhance particle capture and improve ambient air quality. In this study, we investigated leaves of 96 perennial urban plant species consisting of 43 deciduous broadleaf trees, 32 deciduous broadleaf shrubs, 14 deciduous and evergreen needle/scale-like, 5 evergreen broadleaves, and 2 climber species for their differences in net particle accumulation. Leaf saturation isothermal remanent magnetization (SIRM), a proxy for traffic and industry induced particle accumulation, along with morphological and anatomical leaf traits were analyzed in a common garden experiment in June and September 2016. Leaf SIRM varied significantly between plant species. The most effective net particle accumulating plant species with a median value of 23.0 μA were Buddleja davidii, Viburnum opulus, Carpinus betulus, Quercus ilex, Viburnum lantana, Rosa rugosa, Sorbus aria, Aesculus hippocastanum, Pseudotsuga menziesii, Acer campestre. The least effective net particle accumulating plant species with a median value of 10.4 μA were Populus alba, Alnus glutinosa, Larix kaempferi, Larix decidua, Plantanus x acerilifolia, Acer pseudoplatanus, Robinia pseudoacacia, Quercus palustris, Rosa canina, Liquidambar styraciflua. The “variable importance” in net particle accumulation for the investigated plant species was achieved using ®randomForest. The presence of leaf trichomes and specific leaf area were identified as important leaf traits for categorization of the selected plant species in low, medium, and high net particle accumulators. The extensive analysis of plant species at leaf-level with distinct micro-morphology contributes to a better understanding of plant species behavior in net particle capture and their contribution in reducing atmospheric particulate matter. Furthermore, this study has practical implications for policymakers in making informed choices when planning urban green infrastructures. Lastly, our study can become a basis to validate atmospheric deposition model using species-specific information.","container-title":"Atmospheric Environment","DOI":"10.1016/j.atmosenv.2019.01.015","ISSN":"13522310","language":"en","page":"328-344","source":"Crossref","title":"Atmospheric net particle accumulation on 96 plant species with contrasting morphological and anatomical leaf characteristics in a common garden experiment","volume":"202","author":[{"family":"Muhammad","given":"S."},{"family":"Wuyts","given":"K."},{"family":"Samson","given":"R."}],"issued":{"date-parts":[["2019",4]]}}},{"id":2100,"uris":["http://zotero.org/users/3524663/items/WAEYA9GD"],"uri":["http://zotero.org/users/3524663/items/WAEYA9GD"],"itemData":{"id":2100,"type":"article-journal","abstract":"Particulate matter (PM) accumulation on leaves of 22 trees and 25 shrubs was examined in test ﬁelds in Norway and Poland. Leaf PM in different particle size fractions (PM10, PM2.5, PM0.2) differed among the species, by 10- to 15-folds at both test sites. Pinus mugo and Pinus sylvestris, Taxus media and Taxus baccata, Stephanandra incisa and Betula pendula were efﬁcient species in capturing PM. Less efﬁcient species were Acer platanoides, Prunus avium and Tilia cordata. Differences among species within the same genus were also observed. Important traits for PM accumulation were leaf properties such as hair and wax cover. The ranking presented in terms of capturing PM can be used to select species for air pollution removal in urban areas. Efﬁcient plant species and planting designs that can shield vulnerable areas in urban settings from polluting trafﬁc etc. can be used to decrease human exposure to anthropogenic pollutants.","container-title":"Science of The Total Environment","DOI":"10.1016/j.scitotenv.2012.03.084","ISSN":"00489697","language":"en","page":"347-354","source":"Crossref","title":"Plant species differences in particulate matter accumulation on leaf surfaces","volume":"427-428","author":[{"family":"Sæbø","given":"A."},{"family":"Popek","given":"R."},{"family":"Nawrot","given":"B."},{"family":"Hanslin","given":"H.M."},{"family":"Gawronska","given":"H."},{"family":"Gawronski","given":"S.W."}],"issued":{"date-parts":[["2012",6]]}}}],"schema":"https://github.com/citation-style-language/schema/raw/master/csl-citation.json"} </w:instrText>
      </w:r>
      <w:r>
        <w:rPr>
          <w:rFonts w:ascii="Times New Roman" w:eastAsia="Times New Roman" w:hAnsi="Times New Roman" w:cs="Times New Roman"/>
          <w:sz w:val="24"/>
          <w:szCs w:val="24"/>
        </w:rPr>
        <w:fldChar w:fldCharType="separate"/>
      </w:r>
      <w:r w:rsidRPr="00D647F0">
        <w:rPr>
          <w:rFonts w:ascii="Times New Roman" w:hAnsi="Times New Roman" w:cs="Times New Roman"/>
          <w:sz w:val="24"/>
          <w:szCs w:val="24"/>
        </w:rPr>
        <w:t>(Muhammad et al., 2019; Sæbø et al., 2012)</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In our case we could not include leaf morphology or topography since our estimation was based on LAI. However the total adsorption by tree seems comparable with several works with an average </w:t>
      </w:r>
      <w:r w:rsidR="004C5E7E">
        <w:rPr>
          <w:rFonts w:ascii="Times New Roman" w:eastAsia="Times New Roman" w:hAnsi="Times New Roman" w:cs="Times New Roman"/>
          <w:sz w:val="24"/>
          <w:szCs w:val="24"/>
        </w:rPr>
        <w:t>0.5</w:t>
      </w:r>
      <w:r>
        <w:rPr>
          <w:rFonts w:ascii="Times New Roman" w:eastAsia="Times New Roman" w:hAnsi="Times New Roman" w:cs="Times New Roman"/>
          <w:sz w:val="24"/>
          <w:szCs w:val="24"/>
        </w:rPr>
        <w:t>-5 g m</w:t>
      </w:r>
      <w:r w:rsidRPr="005757E8">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rates of adsorption in different cities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{"citationID":"GQqy7TCC","properties":{"formattedCitation":"(Bottalico et al., 2016; Nowak et al., 2018; Selmi et al., 2016)","plainCitation":"(Bottalico et al., 2016; Nowak et al., 2018; Selmi et al., 2016)","noteIndex":0},"citationItems":[{"id":1843,"uris":["http://zotero.org/users/3524663/items/3JMJM2VR"],"uri":["http://zotero.org/users/3524663/items/3JMJM2VR"],"itemData":{"id":1843,"type":"article-journal","abstract":"We investigated the potential performance of air pollution removal by the green infrastructures and urban forests in the city of Florence, central Italy, with a focus on the two most detrimental pollutants for human health: particulate (PM10) and ozone (O3). The spatial distribution of green infrastructures was mapped using remote sensing data. A spatial modeling approach using vegetation indices, Leaf Area Index, and local pollution concentration data was applied to estimate PM10 and O3 removal. The results are discussed to highlight the role and potential of green infrastructures and urban forests in improving air quality in Southern European cities.","container-title":"Agriculture and Agricultural Science Procedia","DOI":"10.1016/j.aaspro.2016.02.099","ISSN":"22107843","language":"en","page":"243-251","source":"Crossref","title":"Air Pollution Removal by Green Infrastructures and Urban Forests in the City of Florence","volume":"8","author":[{"family":"Bottalico","given":"Francesca"},{"family":"Chirici","given":"Gherardo"},{"family":"Giannetti","given":"Francesca"},{"family":"De Marco","given":"Alessandra"},{"family":"Nocentini","given":"Susanna"},{"family":"Paoletti","given":"Elena"},{"family":"Salbitano","given":"Fabio"},{"family":"Sanesi","given":"Giovanni"},{"family":"Serenelli","given":"Chiara"},{"family":"Travaglini","given":"Davide"}],"issued":{"date-parts":[["2016"]]}}},{"id":1844,"uris":["http://zotero.org/users/3524663/items/GQWSKRAB"],"uri":["http://zotero.org/users/3524663/items/GQWSKRAB"],"itemData":{"id":1844,"type":"article-journal","abstract":"This study integrates i-Tree Eco model in order to estimate air pollution removal by urban trees in Strasbourg city, France. Applied for the ﬁrst time in a French city, the model shows that public trees, i.e., trees managed by the city, removed about 88 t of pollutants during one year period (from July 2012 to June 2013): about 1 ton for CO; 14 tons for NO2; 56 tons for O3; 12 tons for PM10coarse (particles with diameter ranging from 2.5 to 10 ␮m); 5 tons for PM2.5 and 1 ton for SO2. Air pollution removal varied mainly with the tree cover and the level of air pollutants concentrations. Comparison between simulated pollution removal rates and local emissions shows that public trees of Strasbourg reduce about 7% of the emitted PM10coarse in the city’s atmosphere; however, effect on other air pollutants is small. Thus, our study reveals that urban trees are a signiﬁcant element to reduce air pollution but are not the only solution to this problem. It’s then recommended to associate planting and managing urban forest resources to other strategies that take into account the urban environment characteristics: built structures, street design, location of local sources; etc.","container-title":"Urban Forestry &amp; Urban Greening","DOI":"10.1016/j.ufug.2016.04.010","ISSN":"16188667","language":"en","page":"192-201","source":"Crossref","title":"Air pollution removal by trees in public green spaces in Strasbourg city, France","volume":"17","author":[{"family":"Selmi","given":"Wissal"},{"family":"Weber","given":"Christiane"},{"family":"Rivière","given":"Emmanuel"},{"family":"Blond","given":"Nadège"},{"family":"Mehdi","given":"Lotfi"},{"family":"Nowak","given":"David"}],"issued":{"date-parts":[["2016",6]]}}},{"id":1755,"uris":["http://zotero.org/users/3524663/items/AZPP687S"],"uri":["http://zotero.org/users/3524663/items/AZPP687S"],"itemData":{"id":1755,"type":"article-journal","abstract":"Urban trees perform a number of ecosystem services including air pollution removal, carbon sequestration, cooling air temperatures and providing aesthetic beauty to the urban landscape. Trees remove air pollution by intercepting particulate matter on plant surfaces and absorbing gaseous pollutants through the leaf stomata. Computer simulations with local environmental data reveal that trees in 86 Canadian cities removed 16,500 tonnes (t) of air pollution in 2010 (range: 7500–21,100 t), with human health eﬀects valued at 227.2 million Canadian dollars (range: $52.5–402.6 million). Annual pollution removal varied among cities and ranged up to 1740 t in Vancouver, British Columbia. Overall health impacts included the avoidance of 30 incidences of human mortality (range: 7–54) and 22,000 incidences of acute respiratory symptoms (range: 7900–31,100) across these cities.","container-title":"Urban Forestry &amp; Urban Greening","DOI":"10.1016/j.ufug.2017.10.019","ISSN":"16188667","journalAbbreviation":"Urban Forestry &amp; Urban Greening","language":"en","page":"40-48","source":"DOI.org (Crossref)","title":"Air pollution removal by urban forests in Canada and its effect on air quality and human health","volume":"29","author":[{"family":"Nowak","given":"David J."},{"family":"Hirabayashi","given":"Satoshi"},{"family":"Doyle","given":"Marlene"},{"family":"McGovern","given":"Mark"},{"family":"Pasher","given":"Jon"}],"issued":{"date-parts":[["2018",1]]}}}],"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(Bottalico et al., 2016; Nowak et al., 2018; Selmi et al., 2016)</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which resulted in </w:t>
      </w:r>
      <w:r w:rsidR="004C5E7E">
        <w:rPr>
          <w:rFonts w:ascii="Times New Roman" w:eastAsia="Times New Roman" w:hAnsi="Times New Roman" w:cs="Times New Roman"/>
          <w:sz w:val="24"/>
          <w:szCs w:val="24"/>
        </w:rPr>
        <w:t>1</w:t>
      </w:r>
      <w:r>
        <w:rPr>
          <w:rFonts w:ascii="Times New Roman" w:eastAsia="Times New Roman" w:hAnsi="Times New Roman" w:cs="Times New Roman"/>
          <w:sz w:val="24"/>
          <w:szCs w:val="24"/>
        </w:rPr>
        <w:t>0-200g daily per tree. Thus, our results from Moscow center with high traffic look comparable.</w:t>
      </w:r>
    </w:p>
    <w:p w14:paraId="526D045B" w14:textId="475D3B71" w:rsidR="005A64CA" w:rsidRDefault="00A828D6" w:rsidP="00335AF7">
      <w:pPr>
        <w:spacing w:after="0"/>
        <w:rPr>
          <w:rFonts w:ascii="Times New Roman" w:eastAsia="Times New Roman" w:hAnsi="Times New Roman" w:cs="Times New Roman"/>
          <w:sz w:val="24"/>
          <w:szCs w:val="24"/>
        </w:rPr>
      </w:pPr>
      <w:commentRangeStart w:id="334"/>
      <w:ins w:id="335" w:author="Алексей Ярославцев" w:date="2020-05-11T16:19:00Z">
        <w:r>
          <w:rPr>
            <w:rFonts w:ascii="Times New Roman" w:eastAsia="Times New Roman" w:hAnsi="Times New Roman" w:cs="Times New Roman"/>
            <w:noProof/>
            <w:sz w:val="24"/>
            <w:szCs w:val="24"/>
          </w:rPr>
          <w:lastRenderedPageBreak/>
          <w:drawing>
            <wp:inline distT="0" distB="0" distL="0" distR="0" wp14:anchorId="4A827AB4" wp14:editId="5D34A2FA">
              <wp:extent cx="5941060" cy="4453890"/>
              <wp:effectExtent l="0" t="0" r="254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1060" cy="4453890"/>
                      </a:xfrm>
                      <a:prstGeom prst="rect">
                        <a:avLst/>
                      </a:prstGeom>
                      <a:noFill/>
                      <a:ln>
                        <a:noFill/>
                      </a:ln>
                    </pic:spPr>
                  </pic:pic>
                </a:graphicData>
              </a:graphic>
            </wp:inline>
          </w:drawing>
        </w:r>
      </w:ins>
      <w:del w:id="336" w:author="Алексей Ярославцев" w:date="2020-05-11T16:19:00Z">
        <w:r w:rsidR="00AD2F98" w:rsidDel="00A828D6">
          <w:rPr>
            <w:rFonts w:ascii="Times New Roman" w:eastAsia="Times New Roman" w:hAnsi="Times New Roman" w:cs="Times New Roman"/>
            <w:noProof/>
            <w:sz w:val="24"/>
            <w:szCs w:val="24"/>
            <w:lang w:val="ru-RU"/>
          </w:rPr>
          <w:drawing>
            <wp:inline distT="0" distB="0" distL="0" distR="0" wp14:anchorId="1605D6B7" wp14:editId="1E0DCC55">
              <wp:extent cx="5663133" cy="4247350"/>
              <wp:effectExtent l="0" t="0" r="0" b="1270"/>
              <wp:docPr id="12" name="Рисунок 6" descr="Pm10_accumulation_per_tree_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m10_accumulation_per_tree_rang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63133" cy="4247350"/>
                      </a:xfrm>
                      <a:prstGeom prst="rect">
                        <a:avLst/>
                      </a:prstGeom>
                      <a:noFill/>
                      <a:ln>
                        <a:noFill/>
                      </a:ln>
                    </pic:spPr>
                  </pic:pic>
                </a:graphicData>
              </a:graphic>
            </wp:inline>
          </w:drawing>
        </w:r>
      </w:del>
      <w:commentRangeEnd w:id="334"/>
      <w:r w:rsidR="00A14704">
        <w:rPr>
          <w:rStyle w:val="a7"/>
        </w:rPr>
        <w:commentReference w:id="334"/>
      </w:r>
    </w:p>
    <w:p w14:paraId="3B4CF11F" w14:textId="22C665AA" w:rsidR="005A64CA" w:rsidRDefault="00207112" w:rsidP="005A64CA">
      <w:pPr>
        <w:spacing w:after="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w:t>
      </w:r>
      <w:r w:rsidR="00015FD1">
        <w:rPr>
          <w:rFonts w:ascii="Times New Roman" w:eastAsia="Times New Roman" w:hAnsi="Times New Roman" w:cs="Times New Roman"/>
          <w:sz w:val="24"/>
          <w:szCs w:val="24"/>
        </w:rPr>
        <w:t xml:space="preserve"> 1</w:t>
      </w:r>
      <w:ins w:id="337" w:author="Алексей Ярославцев" w:date="2020-05-11T20:05:00Z">
        <w:r w:rsidR="00C50F14">
          <w:rPr>
            <w:rFonts w:ascii="Times New Roman" w:eastAsia="Times New Roman" w:hAnsi="Times New Roman" w:cs="Times New Roman"/>
            <w:sz w:val="24"/>
            <w:szCs w:val="24"/>
          </w:rPr>
          <w:t>3</w:t>
        </w:r>
      </w:ins>
      <w:del w:id="338" w:author="Алексей Ярославцев" w:date="2020-05-11T20:05:00Z">
        <w:r w:rsidR="00577D89" w:rsidDel="00C50F14">
          <w:rPr>
            <w:rFonts w:ascii="Times New Roman" w:eastAsia="Times New Roman" w:hAnsi="Times New Roman" w:cs="Times New Roman"/>
            <w:sz w:val="24"/>
            <w:szCs w:val="24"/>
          </w:rPr>
          <w:delText>2</w:delText>
        </w:r>
      </w:del>
      <w:r w:rsidR="005A64CA">
        <w:rPr>
          <w:rFonts w:ascii="Times New Roman" w:eastAsia="Times New Roman" w:hAnsi="Times New Roman" w:cs="Times New Roman"/>
          <w:sz w:val="24"/>
          <w:szCs w:val="24"/>
        </w:rPr>
        <w:t xml:space="preserve">. Cumulative particulate adsorption (minimum, average and maximum) by tree leaves </w:t>
      </w:r>
      <w:r w:rsidR="005A64CA" w:rsidRPr="008659E7">
        <w:rPr>
          <w:rFonts w:ascii="Times New Roman" w:eastAsia="Times New Roman" w:hAnsi="Times New Roman" w:cs="Times New Roman"/>
          <w:bCs/>
          <w:color w:val="000000"/>
          <w:sz w:val="24"/>
          <w:szCs w:val="20"/>
        </w:rPr>
        <w:t>per investigated period (July-November,</w:t>
      </w:r>
      <w:r w:rsidR="005A64CA">
        <w:rPr>
          <w:rFonts w:ascii="Times New Roman" w:eastAsia="Times New Roman" w:hAnsi="Times New Roman" w:cs="Times New Roman"/>
          <w:bCs/>
          <w:color w:val="000000"/>
          <w:sz w:val="24"/>
          <w:szCs w:val="20"/>
        </w:rPr>
        <w:t xml:space="preserve"> </w:t>
      </w:r>
      <w:r w:rsidR="005A64CA" w:rsidRPr="008659E7">
        <w:rPr>
          <w:rFonts w:ascii="Times New Roman" w:eastAsia="Times New Roman" w:hAnsi="Times New Roman" w:cs="Times New Roman"/>
          <w:bCs/>
          <w:color w:val="000000"/>
          <w:sz w:val="24"/>
          <w:szCs w:val="20"/>
        </w:rPr>
        <w:t>2019)</w:t>
      </w:r>
      <w:r w:rsidR="005A64CA">
        <w:rPr>
          <w:rFonts w:ascii="Times New Roman" w:eastAsia="Times New Roman" w:hAnsi="Times New Roman" w:cs="Times New Roman"/>
          <w:sz w:val="24"/>
          <w:szCs w:val="24"/>
        </w:rPr>
        <w:t>.</w:t>
      </w:r>
    </w:p>
    <w:p w14:paraId="3B85A21C" w14:textId="77777777" w:rsidR="00A944D5" w:rsidRDefault="00A944D5" w:rsidP="00A944D5">
      <w:pPr>
        <w:spacing w:after="0"/>
        <w:rPr>
          <w:rFonts w:ascii="Times New Roman" w:eastAsia="Times New Roman" w:hAnsi="Times New Roman" w:cs="Times New Roman"/>
          <w:b/>
          <w:sz w:val="24"/>
          <w:szCs w:val="24"/>
        </w:rPr>
      </w:pPr>
      <w:bookmarkStart w:id="339" w:name="_GoBack"/>
      <w:bookmarkEnd w:id="339"/>
    </w:p>
    <w:p w14:paraId="4E277875" w14:textId="77777777" w:rsidR="00A944D5" w:rsidRDefault="00A944D5" w:rsidP="00A944D5">
      <w:p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Conclusions</w:t>
      </w:r>
    </w:p>
    <w:p w14:paraId="5B44F1F3" w14:textId="6E65CCEE" w:rsidR="00A944D5" w:rsidRPr="00306544" w:rsidRDefault="00A944D5" w:rsidP="00A944D5">
      <w:pPr>
        <w:spacing w:after="0"/>
        <w:ind w:firstLine="720"/>
        <w:jc w:val="both"/>
        <w:rPr>
          <w:rFonts w:ascii="Times New Roman" w:eastAsia="Times New Roman" w:hAnsi="Times New Roman" w:cs="Times New Roman"/>
          <w:sz w:val="24"/>
          <w:szCs w:val="24"/>
        </w:rPr>
      </w:pPr>
      <w:r w:rsidRPr="00BC45BD">
        <w:rPr>
          <w:rFonts w:ascii="Times New Roman" w:eastAsia="Times New Roman" w:hAnsi="Times New Roman" w:cs="Times New Roman"/>
          <w:bCs/>
          <w:color w:val="000000"/>
          <w:sz w:val="24"/>
          <w:szCs w:val="20"/>
          <w:rPrChange w:id="340" w:author="Алексей Ярославцев" w:date="2020-05-11T20:34:00Z">
            <w:rPr>
              <w:rFonts w:ascii="Times New Roman" w:eastAsia="Times New Roman" w:hAnsi="Times New Roman" w:cs="Times New Roman"/>
              <w:bCs/>
              <w:color w:val="000000"/>
              <w:sz w:val="24"/>
              <w:szCs w:val="20"/>
            </w:rPr>
          </w:rPrChange>
        </w:rPr>
        <w:t xml:space="preserve">According to our findings we can summarize </w:t>
      </w:r>
      <w:del w:id="341" w:author="Алексей Ярославцев" w:date="2020-05-11T20:29:00Z">
        <w:r w:rsidRPr="00BC45BD" w:rsidDel="00BC45BD">
          <w:rPr>
            <w:rFonts w:ascii="Times New Roman" w:eastAsia="Times New Roman" w:hAnsi="Times New Roman" w:cs="Times New Roman"/>
            <w:bCs/>
            <w:color w:val="000000"/>
            <w:sz w:val="24"/>
            <w:szCs w:val="20"/>
            <w:rPrChange w:id="342" w:author="Алексей Ярославцев" w:date="2020-05-11T20:34:00Z">
              <w:rPr>
                <w:rFonts w:ascii="Times New Roman" w:eastAsia="Times New Roman" w:hAnsi="Times New Roman" w:cs="Times New Roman"/>
                <w:bCs/>
                <w:color w:val="000000"/>
                <w:sz w:val="24"/>
                <w:szCs w:val="20"/>
              </w:rPr>
            </w:rPrChange>
          </w:rPr>
          <w:delText xml:space="preserve">(see </w:delText>
        </w:r>
      </w:del>
      <w:del w:id="343" w:author="Алексей Ярославцев" w:date="2020-05-11T16:32:00Z">
        <w:r w:rsidRPr="00BC45BD" w:rsidDel="000D4535">
          <w:rPr>
            <w:rFonts w:ascii="Times New Roman" w:eastAsia="Times New Roman" w:hAnsi="Times New Roman" w:cs="Times New Roman"/>
            <w:bCs/>
            <w:color w:val="000000"/>
            <w:sz w:val="24"/>
            <w:szCs w:val="20"/>
            <w:rPrChange w:id="344" w:author="Алексей Ярославцев" w:date="2020-05-11T20:34:00Z">
              <w:rPr>
                <w:rFonts w:ascii="Times New Roman" w:eastAsia="Times New Roman" w:hAnsi="Times New Roman" w:cs="Times New Roman"/>
                <w:bCs/>
                <w:color w:val="000000"/>
                <w:sz w:val="24"/>
                <w:szCs w:val="20"/>
              </w:rPr>
            </w:rPrChange>
          </w:rPr>
          <w:delText>table</w:delText>
        </w:r>
      </w:del>
      <w:del w:id="345" w:author="Алексей Ярославцев" w:date="2020-05-11T20:29:00Z">
        <w:r w:rsidRPr="00BC45BD" w:rsidDel="00BC45BD">
          <w:rPr>
            <w:rFonts w:ascii="Times New Roman" w:eastAsia="Times New Roman" w:hAnsi="Times New Roman" w:cs="Times New Roman"/>
            <w:bCs/>
            <w:color w:val="000000"/>
            <w:sz w:val="24"/>
            <w:szCs w:val="20"/>
            <w:rPrChange w:id="346" w:author="Алексей Ярославцев" w:date="2020-05-11T20:34:00Z">
              <w:rPr>
                <w:rFonts w:ascii="Times New Roman" w:eastAsia="Times New Roman" w:hAnsi="Times New Roman" w:cs="Times New Roman"/>
                <w:bCs/>
                <w:color w:val="000000"/>
                <w:sz w:val="24"/>
                <w:szCs w:val="20"/>
              </w:rPr>
            </w:rPrChange>
          </w:rPr>
          <w:delText xml:space="preserve">) </w:delText>
        </w:r>
      </w:del>
      <w:r w:rsidRPr="00BC45BD">
        <w:rPr>
          <w:rFonts w:ascii="Times New Roman" w:eastAsia="Times New Roman" w:hAnsi="Times New Roman" w:cs="Times New Roman"/>
          <w:bCs/>
          <w:color w:val="000000"/>
          <w:sz w:val="24"/>
          <w:szCs w:val="20"/>
          <w:rPrChange w:id="347" w:author="Алексей Ярославцев" w:date="2020-05-11T20:34:00Z">
            <w:rPr>
              <w:rFonts w:ascii="Times New Roman" w:eastAsia="Times New Roman" w:hAnsi="Times New Roman" w:cs="Times New Roman"/>
              <w:bCs/>
              <w:color w:val="000000"/>
              <w:sz w:val="24"/>
              <w:szCs w:val="20"/>
            </w:rPr>
          </w:rPrChange>
        </w:rPr>
        <w:t xml:space="preserve">our results on ecosystem services estimation with an individual tree average of </w:t>
      </w:r>
      <w:del w:id="348" w:author="Алексей Ярославцев" w:date="2020-05-11T20:29:00Z">
        <w:r w:rsidRPr="00BC45BD" w:rsidDel="00BC45BD">
          <w:rPr>
            <w:rFonts w:ascii="Times New Roman" w:eastAsia="Times New Roman" w:hAnsi="Times New Roman" w:cs="Times New Roman"/>
            <w:bCs/>
            <w:color w:val="000000"/>
            <w:sz w:val="24"/>
            <w:szCs w:val="20"/>
            <w:rPrChange w:id="349" w:author="Алексей Ярославцев" w:date="2020-05-11T20:34:00Z">
              <w:rPr>
                <w:rFonts w:ascii="Times New Roman" w:eastAsia="Times New Roman" w:hAnsi="Times New Roman" w:cs="Times New Roman"/>
                <w:bCs/>
                <w:color w:val="000000"/>
                <w:sz w:val="24"/>
                <w:szCs w:val="20"/>
                <w:highlight w:val="yellow"/>
              </w:rPr>
            </w:rPrChange>
          </w:rPr>
          <w:delText>11</w:delText>
        </w:r>
      </w:del>
      <w:ins w:id="350" w:author="Алексей Ярославцев" w:date="2020-05-11T20:29:00Z">
        <w:r w:rsidR="00BC45BD" w:rsidRPr="00BC45BD">
          <w:rPr>
            <w:rFonts w:ascii="Times New Roman" w:eastAsia="Times New Roman" w:hAnsi="Times New Roman" w:cs="Times New Roman"/>
            <w:bCs/>
            <w:color w:val="000000"/>
            <w:sz w:val="24"/>
            <w:szCs w:val="20"/>
            <w:rPrChange w:id="351" w:author="Алексей Ярославцев" w:date="2020-05-11T20:34:00Z">
              <w:rPr>
                <w:rFonts w:ascii="Times New Roman" w:eastAsia="Times New Roman" w:hAnsi="Times New Roman" w:cs="Times New Roman"/>
                <w:bCs/>
                <w:color w:val="000000"/>
                <w:sz w:val="24"/>
                <w:szCs w:val="20"/>
                <w:highlight w:val="yellow"/>
                <w:lang w:val="ru-RU"/>
              </w:rPr>
            </w:rPrChange>
          </w:rPr>
          <w:t>8</w:t>
        </w:r>
      </w:ins>
      <w:r w:rsidRPr="00BC45BD">
        <w:rPr>
          <w:rFonts w:ascii="Times New Roman" w:eastAsia="Times New Roman" w:hAnsi="Times New Roman" w:cs="Times New Roman"/>
          <w:bCs/>
          <w:color w:val="000000"/>
          <w:sz w:val="24"/>
          <w:szCs w:val="20"/>
          <w:rPrChange w:id="352" w:author="Алексей Ярославцев" w:date="2020-05-11T20:34:00Z">
            <w:rPr>
              <w:rFonts w:ascii="Times New Roman" w:eastAsia="Times New Roman" w:hAnsi="Times New Roman" w:cs="Times New Roman"/>
              <w:bCs/>
              <w:color w:val="000000"/>
              <w:sz w:val="24"/>
              <w:szCs w:val="20"/>
              <w:highlight w:val="yellow"/>
            </w:rPr>
          </w:rPrChange>
        </w:rPr>
        <w:t>.</w:t>
      </w:r>
      <w:ins w:id="353" w:author="Алексей Ярославцев" w:date="2020-05-11T20:29:00Z">
        <w:r w:rsidR="00BC45BD" w:rsidRPr="00BC45BD">
          <w:rPr>
            <w:rFonts w:ascii="Times New Roman" w:eastAsia="Times New Roman" w:hAnsi="Times New Roman" w:cs="Times New Roman"/>
            <w:bCs/>
            <w:color w:val="000000"/>
            <w:sz w:val="24"/>
            <w:szCs w:val="20"/>
            <w:rPrChange w:id="354" w:author="Алексей Ярославцев" w:date="2020-05-11T20:34:00Z">
              <w:rPr>
                <w:rFonts w:ascii="Times New Roman" w:eastAsia="Times New Roman" w:hAnsi="Times New Roman" w:cs="Times New Roman"/>
                <w:bCs/>
                <w:color w:val="000000"/>
                <w:sz w:val="24"/>
                <w:szCs w:val="20"/>
                <w:highlight w:val="yellow"/>
                <w:lang w:val="ru-RU"/>
              </w:rPr>
            </w:rPrChange>
          </w:rPr>
          <w:t>61</w:t>
        </w:r>
      </w:ins>
      <w:del w:id="355" w:author="Алексей Ярославцев" w:date="2020-05-11T20:29:00Z">
        <w:r w:rsidRPr="00BC45BD" w:rsidDel="00BC45BD">
          <w:rPr>
            <w:rFonts w:ascii="Times New Roman" w:eastAsia="Times New Roman" w:hAnsi="Times New Roman" w:cs="Times New Roman"/>
            <w:bCs/>
            <w:color w:val="000000"/>
            <w:sz w:val="24"/>
            <w:szCs w:val="20"/>
            <w:rPrChange w:id="356" w:author="Алексей Ярославцев" w:date="2020-05-11T20:34:00Z">
              <w:rPr>
                <w:rFonts w:ascii="Times New Roman" w:eastAsia="Times New Roman" w:hAnsi="Times New Roman" w:cs="Times New Roman"/>
                <w:bCs/>
                <w:color w:val="000000"/>
                <w:sz w:val="24"/>
                <w:szCs w:val="20"/>
                <w:highlight w:val="yellow"/>
              </w:rPr>
            </w:rPrChange>
          </w:rPr>
          <w:delText>7</w:delText>
        </w:r>
      </w:del>
      <w:del w:id="357" w:author="Алексей Ярославцев" w:date="2020-05-11T20:34:00Z">
        <w:r w:rsidRPr="00BC45BD" w:rsidDel="00BC45BD">
          <w:rPr>
            <w:rFonts w:ascii="Times New Roman" w:eastAsia="Times New Roman" w:hAnsi="Times New Roman" w:cs="Times New Roman"/>
            <w:bCs/>
            <w:color w:val="000000"/>
            <w:sz w:val="24"/>
            <w:szCs w:val="20"/>
            <w:rPrChange w:id="358" w:author="Алексей Ярославцев" w:date="2020-05-11T20:34:00Z">
              <w:rPr>
                <w:rFonts w:ascii="Times New Roman" w:eastAsia="Times New Roman" w:hAnsi="Times New Roman" w:cs="Times New Roman"/>
                <w:bCs/>
                <w:color w:val="000000"/>
                <w:sz w:val="24"/>
                <w:szCs w:val="20"/>
                <w:highlight w:val="yellow"/>
              </w:rPr>
            </w:rPrChange>
          </w:rPr>
          <w:delText xml:space="preserve"> </w:delText>
        </w:r>
      </w:del>
      <w:del w:id="359" w:author="Алексей Ярославцев" w:date="2020-05-11T18:48:00Z">
        <w:r w:rsidRPr="00BC45BD" w:rsidDel="00360649">
          <w:rPr>
            <w:rFonts w:ascii="Times New Roman" w:eastAsia="Times New Roman" w:hAnsi="Times New Roman" w:cs="Times New Roman"/>
            <w:bCs/>
            <w:color w:val="000000"/>
            <w:sz w:val="24"/>
            <w:szCs w:val="20"/>
            <w:rPrChange w:id="360" w:author="Алексей Ярославцев" w:date="2020-05-11T20:34:00Z">
              <w:rPr>
                <w:rFonts w:ascii="Times New Roman" w:eastAsia="Times New Roman" w:hAnsi="Times New Roman" w:cs="Times New Roman"/>
                <w:bCs/>
                <w:color w:val="000000"/>
                <w:sz w:val="24"/>
                <w:szCs w:val="20"/>
                <w:highlight w:val="yellow"/>
              </w:rPr>
            </w:rPrChange>
          </w:rPr>
          <w:delText>(</w:delText>
        </w:r>
      </w:del>
      <w:ins w:id="361" w:author="Алексей Ярославцев" w:date="2020-05-11T16:19:00Z">
        <w:r w:rsidR="00A828D6" w:rsidRPr="00BC45BD">
          <w:rPr>
            <w:rFonts w:ascii="Times New Roman" w:eastAsia="Times New Roman" w:hAnsi="Times New Roman" w:cs="Times New Roman"/>
            <w:bCs/>
            <w:color w:val="000000"/>
            <w:sz w:val="24"/>
            <w:szCs w:val="20"/>
            <w:rPrChange w:id="362" w:author="Алексей Ярославцев" w:date="2020-05-11T20:34:00Z">
              <w:rPr>
                <w:rFonts w:ascii="Times New Roman" w:eastAsia="Times New Roman" w:hAnsi="Times New Roman" w:cs="Times New Roman"/>
                <w:bCs/>
                <w:color w:val="000000"/>
                <w:sz w:val="24"/>
                <w:szCs w:val="20"/>
                <w:highlight w:val="yellow"/>
              </w:rPr>
            </w:rPrChange>
          </w:rPr>
          <w:t>±</w:t>
        </w:r>
      </w:ins>
      <w:del w:id="363" w:author="Алексей Ярославцев" w:date="2020-05-11T16:19:00Z">
        <w:r w:rsidRPr="00BC45BD" w:rsidDel="00A828D6">
          <w:rPr>
            <w:rFonts w:ascii="Times New Roman" w:eastAsia="Times New Roman" w:hAnsi="Times New Roman" w:cs="Times New Roman"/>
            <w:bCs/>
            <w:color w:val="000000"/>
            <w:sz w:val="24"/>
            <w:szCs w:val="20"/>
            <w:rPrChange w:id="364" w:author="Алексей Ярославцев" w:date="2020-05-11T20:34:00Z">
              <w:rPr>
                <w:rFonts w:ascii="Times New Roman" w:eastAsia="Times New Roman" w:hAnsi="Times New Roman" w:cs="Times New Roman"/>
                <w:bCs/>
                <w:color w:val="000000"/>
                <w:sz w:val="24"/>
                <w:szCs w:val="20"/>
                <w:highlight w:val="yellow"/>
              </w:rPr>
            </w:rPrChange>
          </w:rPr>
          <w:delText>+-</w:delText>
        </w:r>
      </w:del>
      <w:r w:rsidRPr="00BC45BD">
        <w:rPr>
          <w:rFonts w:ascii="Times New Roman" w:eastAsia="Times New Roman" w:hAnsi="Times New Roman" w:cs="Times New Roman"/>
          <w:bCs/>
          <w:color w:val="000000"/>
          <w:sz w:val="24"/>
          <w:szCs w:val="20"/>
          <w:rPrChange w:id="365" w:author="Алексей Ярославцев" w:date="2020-05-11T20:34:00Z">
            <w:rPr>
              <w:rFonts w:ascii="Times New Roman" w:eastAsia="Times New Roman" w:hAnsi="Times New Roman" w:cs="Times New Roman"/>
              <w:bCs/>
              <w:color w:val="000000"/>
              <w:sz w:val="24"/>
              <w:szCs w:val="20"/>
            </w:rPr>
          </w:rPrChange>
        </w:rPr>
        <w:t> </w:t>
      </w:r>
      <w:del w:id="366" w:author="Алексей Ярославцев" w:date="2020-05-11T20:29:00Z">
        <w:r w:rsidRPr="00BC45BD" w:rsidDel="00BC45BD">
          <w:rPr>
            <w:rFonts w:ascii="Times New Roman" w:eastAsia="Times New Roman" w:hAnsi="Times New Roman" w:cs="Times New Roman"/>
            <w:bCs/>
            <w:color w:val="000000"/>
            <w:sz w:val="24"/>
            <w:szCs w:val="20"/>
            <w:rPrChange w:id="367" w:author="Алексей Ярославцев" w:date="2020-05-11T20:34:00Z">
              <w:rPr>
                <w:rFonts w:ascii="Times New Roman" w:eastAsia="Times New Roman" w:hAnsi="Times New Roman" w:cs="Times New Roman"/>
                <w:bCs/>
                <w:color w:val="000000"/>
                <w:sz w:val="24"/>
                <w:szCs w:val="20"/>
              </w:rPr>
            </w:rPrChange>
          </w:rPr>
          <w:delText>6</w:delText>
        </w:r>
      </w:del>
      <w:ins w:id="368" w:author="Алексей Ярославцев" w:date="2020-05-11T20:29:00Z">
        <w:r w:rsidR="00BC45BD" w:rsidRPr="00BC45BD">
          <w:rPr>
            <w:rFonts w:ascii="Times New Roman" w:eastAsia="Times New Roman" w:hAnsi="Times New Roman" w:cs="Times New Roman"/>
            <w:bCs/>
            <w:color w:val="000000"/>
            <w:sz w:val="24"/>
            <w:szCs w:val="20"/>
            <w:rPrChange w:id="369" w:author="Алексей Ярославцев" w:date="2020-05-11T20:34:00Z">
              <w:rPr>
                <w:rFonts w:ascii="Times New Roman" w:eastAsia="Times New Roman" w:hAnsi="Times New Roman" w:cs="Times New Roman"/>
                <w:bCs/>
                <w:color w:val="000000"/>
                <w:sz w:val="24"/>
                <w:szCs w:val="20"/>
                <w:lang w:val="ru-RU"/>
              </w:rPr>
            </w:rPrChange>
          </w:rPr>
          <w:t>1</w:t>
        </w:r>
      </w:ins>
      <w:r w:rsidRPr="00BC45BD">
        <w:rPr>
          <w:rFonts w:ascii="Times New Roman" w:eastAsia="Times New Roman" w:hAnsi="Times New Roman" w:cs="Times New Roman"/>
          <w:bCs/>
          <w:color w:val="000000"/>
          <w:sz w:val="24"/>
          <w:szCs w:val="20"/>
          <w:rPrChange w:id="370" w:author="Алексей Ярославцев" w:date="2020-05-11T20:34:00Z">
            <w:rPr>
              <w:rFonts w:ascii="Times New Roman" w:eastAsia="Times New Roman" w:hAnsi="Times New Roman" w:cs="Times New Roman"/>
              <w:bCs/>
              <w:color w:val="000000"/>
              <w:sz w:val="24"/>
              <w:szCs w:val="20"/>
            </w:rPr>
          </w:rPrChange>
        </w:rPr>
        <w:t>.</w:t>
      </w:r>
      <w:ins w:id="371" w:author="Алексей Ярославцев" w:date="2020-05-11T20:29:00Z">
        <w:r w:rsidR="00BC45BD" w:rsidRPr="00BC45BD">
          <w:rPr>
            <w:rFonts w:ascii="Times New Roman" w:eastAsia="Times New Roman" w:hAnsi="Times New Roman" w:cs="Times New Roman"/>
            <w:bCs/>
            <w:color w:val="000000"/>
            <w:sz w:val="24"/>
            <w:szCs w:val="20"/>
            <w:rPrChange w:id="372" w:author="Алексей Ярославцев" w:date="2020-05-11T20:34:00Z">
              <w:rPr>
                <w:rFonts w:ascii="Times New Roman" w:eastAsia="Times New Roman" w:hAnsi="Times New Roman" w:cs="Times New Roman"/>
                <w:bCs/>
                <w:color w:val="000000"/>
                <w:sz w:val="24"/>
                <w:szCs w:val="20"/>
                <w:lang w:val="ru-RU"/>
              </w:rPr>
            </w:rPrChange>
          </w:rPr>
          <w:t>25</w:t>
        </w:r>
      </w:ins>
      <w:del w:id="373" w:author="Алексей Ярославцев" w:date="2020-05-11T20:29:00Z">
        <w:r w:rsidRPr="00BC45BD" w:rsidDel="00BC45BD">
          <w:rPr>
            <w:rFonts w:ascii="Times New Roman" w:eastAsia="Times New Roman" w:hAnsi="Times New Roman" w:cs="Times New Roman"/>
            <w:bCs/>
            <w:color w:val="000000"/>
            <w:sz w:val="24"/>
            <w:szCs w:val="20"/>
            <w:rPrChange w:id="374" w:author="Алексей Ярославцев" w:date="2020-05-11T20:34:00Z">
              <w:rPr>
                <w:rFonts w:ascii="Times New Roman" w:eastAsia="Times New Roman" w:hAnsi="Times New Roman" w:cs="Times New Roman"/>
                <w:bCs/>
                <w:color w:val="000000"/>
                <w:sz w:val="24"/>
                <w:szCs w:val="20"/>
              </w:rPr>
            </w:rPrChange>
          </w:rPr>
          <w:delText>8</w:delText>
        </w:r>
      </w:del>
      <w:del w:id="375" w:author="Алексей Ярославцев" w:date="2020-05-11T20:06:00Z">
        <w:r w:rsidRPr="00BC45BD" w:rsidDel="00C50F14">
          <w:rPr>
            <w:rFonts w:ascii="Times New Roman" w:eastAsia="Times New Roman" w:hAnsi="Times New Roman" w:cs="Times New Roman"/>
            <w:bCs/>
            <w:color w:val="000000"/>
            <w:sz w:val="24"/>
            <w:szCs w:val="20"/>
            <w:rPrChange w:id="376" w:author="Алексей Ярославцев" w:date="2020-05-11T20:34:00Z">
              <w:rPr>
                <w:rFonts w:ascii="Times New Roman" w:eastAsia="Times New Roman" w:hAnsi="Times New Roman" w:cs="Times New Roman"/>
                <w:bCs/>
                <w:color w:val="000000"/>
                <w:sz w:val="24"/>
                <w:szCs w:val="20"/>
              </w:rPr>
            </w:rPrChange>
          </w:rPr>
          <w:delText>)</w:delText>
        </w:r>
      </w:del>
      <w:r w:rsidRPr="00BC45BD">
        <w:rPr>
          <w:rFonts w:ascii="Times New Roman" w:eastAsia="Times New Roman" w:hAnsi="Times New Roman" w:cs="Times New Roman"/>
          <w:bCs/>
          <w:color w:val="000000"/>
          <w:sz w:val="24"/>
          <w:szCs w:val="20"/>
          <w:rPrChange w:id="377" w:author="Алексей Ярославцев" w:date="2020-05-11T20:34:00Z">
            <w:rPr>
              <w:rFonts w:ascii="Times New Roman" w:eastAsia="Times New Roman" w:hAnsi="Times New Roman" w:cs="Times New Roman"/>
              <w:bCs/>
              <w:color w:val="000000"/>
              <w:sz w:val="24"/>
              <w:szCs w:val="20"/>
            </w:rPr>
          </w:rPrChange>
        </w:rPr>
        <w:t xml:space="preserve"> </w:t>
      </w:r>
      <w:r w:rsidRPr="00BC45BD">
        <w:rPr>
          <w:rFonts w:ascii="Times New Roman" w:eastAsia="Times New Roman" w:hAnsi="Times New Roman" w:cs="Times New Roman"/>
          <w:bCs/>
          <w:color w:val="000000"/>
          <w:sz w:val="24"/>
          <w:szCs w:val="20"/>
          <w:rPrChange w:id="378" w:author="Алексей Ярославцев" w:date="2020-05-11T20:34:00Z">
            <w:rPr>
              <w:rFonts w:ascii="Times New Roman" w:eastAsia="Times New Roman" w:hAnsi="Times New Roman" w:cs="Times New Roman"/>
              <w:bCs/>
              <w:color w:val="000000"/>
              <w:sz w:val="24"/>
              <w:szCs w:val="20"/>
              <w:highlight w:val="yellow"/>
            </w:rPr>
          </w:rPrChange>
        </w:rPr>
        <w:t xml:space="preserve">kg </w:t>
      </w:r>
      <w:r w:rsidRPr="00BC45BD">
        <w:rPr>
          <w:rFonts w:ascii="Times New Roman" w:eastAsia="Times New Roman" w:hAnsi="Times New Roman" w:cs="Times New Roman"/>
          <w:bCs/>
          <w:color w:val="000000"/>
          <w:sz w:val="24"/>
          <w:szCs w:val="20"/>
          <w:rPrChange w:id="379" w:author="Алексей Ярославцев" w:date="2020-05-11T20:34:00Z">
            <w:rPr>
              <w:rFonts w:ascii="Times New Roman" w:eastAsia="Times New Roman" w:hAnsi="Times New Roman" w:cs="Times New Roman"/>
              <w:bCs/>
              <w:color w:val="000000"/>
              <w:sz w:val="24"/>
              <w:szCs w:val="20"/>
            </w:rPr>
          </w:rPrChange>
        </w:rPr>
        <w:t>of Carbon stored</w:t>
      </w:r>
      <w:ins w:id="380" w:author="Алексей Ярославцев" w:date="2020-05-11T20:34:00Z">
        <w:r w:rsidR="00BC45BD" w:rsidRPr="00BC45BD">
          <w:rPr>
            <w:rFonts w:ascii="Times New Roman" w:eastAsia="Times New Roman" w:hAnsi="Times New Roman" w:cs="Times New Roman"/>
            <w:bCs/>
            <w:color w:val="000000"/>
            <w:sz w:val="24"/>
            <w:szCs w:val="20"/>
            <w:rPrChange w:id="381" w:author="Алексей Ярославцев" w:date="2020-05-11T20:34:00Z">
              <w:rPr>
                <w:rFonts w:ascii="Times New Roman" w:eastAsia="Times New Roman" w:hAnsi="Times New Roman" w:cs="Times New Roman"/>
                <w:bCs/>
                <w:color w:val="000000"/>
                <w:sz w:val="24"/>
                <w:szCs w:val="20"/>
                <w:lang w:val="ru-RU"/>
              </w:rPr>
            </w:rPrChange>
          </w:rPr>
          <w:t xml:space="preserve"> (</w:t>
        </w:r>
        <w:r w:rsidR="00BC45BD" w:rsidRPr="008F307E">
          <w:rPr>
            <w:rFonts w:ascii="Times New Roman" w:eastAsia="Times New Roman" w:hAnsi="Times New Roman" w:cs="Times New Roman"/>
            <w:bCs/>
            <w:color w:val="000000"/>
            <w:sz w:val="24"/>
            <w:szCs w:val="20"/>
          </w:rPr>
          <w:t>±</w:t>
        </w:r>
        <w:r w:rsidR="00BC45BD" w:rsidRPr="00BC45BD">
          <w:rPr>
            <w:rFonts w:ascii="Times New Roman" w:eastAsia="Times New Roman" w:hAnsi="Times New Roman" w:cs="Times New Roman"/>
            <w:bCs/>
            <w:color w:val="000000"/>
            <w:sz w:val="24"/>
            <w:szCs w:val="20"/>
            <w:rPrChange w:id="382" w:author="Алексей Ярославцев" w:date="2020-05-11T20:34:00Z">
              <w:rPr>
                <w:rFonts w:ascii="Times New Roman" w:eastAsia="Times New Roman" w:hAnsi="Times New Roman" w:cs="Times New Roman"/>
                <w:bCs/>
                <w:color w:val="000000"/>
                <w:sz w:val="24"/>
                <w:szCs w:val="20"/>
                <w:lang w:val="ru-RU"/>
              </w:rPr>
            </w:rPrChange>
          </w:rPr>
          <w:t xml:space="preserve"> </w:t>
        </w:r>
        <w:r w:rsidR="00BC45BD">
          <w:rPr>
            <w:rFonts w:ascii="Times New Roman" w:eastAsia="Times New Roman" w:hAnsi="Times New Roman" w:cs="Times New Roman"/>
            <w:bCs/>
            <w:color w:val="000000"/>
            <w:sz w:val="24"/>
            <w:szCs w:val="20"/>
          </w:rPr>
          <w:t>standard error</w:t>
        </w:r>
        <w:r w:rsidR="00BC45BD" w:rsidRPr="00BC45BD">
          <w:rPr>
            <w:rFonts w:ascii="Times New Roman" w:eastAsia="Times New Roman" w:hAnsi="Times New Roman" w:cs="Times New Roman"/>
            <w:bCs/>
            <w:color w:val="000000"/>
            <w:sz w:val="24"/>
            <w:szCs w:val="20"/>
            <w:rPrChange w:id="383" w:author="Алексей Ярославцев" w:date="2020-05-11T20:34:00Z">
              <w:rPr>
                <w:rFonts w:ascii="Times New Roman" w:eastAsia="Times New Roman" w:hAnsi="Times New Roman" w:cs="Times New Roman"/>
                <w:bCs/>
                <w:color w:val="000000"/>
                <w:sz w:val="24"/>
                <w:szCs w:val="20"/>
                <w:lang w:val="ru-RU"/>
              </w:rPr>
            </w:rPrChange>
          </w:rPr>
          <w:t>)</w:t>
        </w:r>
      </w:ins>
      <w:r w:rsidRPr="00BC45BD">
        <w:rPr>
          <w:rFonts w:ascii="Times New Roman" w:eastAsia="Times New Roman" w:hAnsi="Times New Roman" w:cs="Times New Roman"/>
          <w:bCs/>
          <w:color w:val="000000"/>
          <w:sz w:val="24"/>
          <w:szCs w:val="20"/>
          <w:rPrChange w:id="384" w:author="Алексей Ярославцев" w:date="2020-05-11T20:34:00Z">
            <w:rPr>
              <w:rFonts w:ascii="Times New Roman" w:eastAsia="Times New Roman" w:hAnsi="Times New Roman" w:cs="Times New Roman"/>
              <w:bCs/>
              <w:color w:val="000000"/>
              <w:sz w:val="24"/>
              <w:szCs w:val="20"/>
              <w:highlight w:val="yellow"/>
            </w:rPr>
          </w:rPrChange>
        </w:rPr>
        <w:t>, 16</w:t>
      </w:r>
      <w:ins w:id="385" w:author="Алексей Ярославцев" w:date="2020-05-11T20:30:00Z">
        <w:r w:rsidR="00BC45BD" w:rsidRPr="00BC45BD">
          <w:rPr>
            <w:rFonts w:ascii="Times New Roman" w:eastAsia="Times New Roman" w:hAnsi="Times New Roman" w:cs="Times New Roman"/>
            <w:bCs/>
            <w:color w:val="000000"/>
            <w:sz w:val="24"/>
            <w:szCs w:val="20"/>
            <w:rPrChange w:id="386" w:author="Алексей Ярославцев" w:date="2020-05-11T20:34:00Z">
              <w:rPr>
                <w:rFonts w:ascii="Times New Roman" w:eastAsia="Times New Roman" w:hAnsi="Times New Roman" w:cs="Times New Roman"/>
                <w:bCs/>
                <w:color w:val="000000"/>
                <w:sz w:val="24"/>
                <w:szCs w:val="20"/>
                <w:highlight w:val="yellow"/>
                <w:lang w:val="ru-RU"/>
              </w:rPr>
            </w:rPrChange>
          </w:rPr>
          <w:t>1</w:t>
        </w:r>
      </w:ins>
      <w:del w:id="387" w:author="Алексей Ярославцев" w:date="2020-05-11T20:30:00Z">
        <w:r w:rsidRPr="00BC45BD" w:rsidDel="00BC45BD">
          <w:rPr>
            <w:rFonts w:ascii="Times New Roman" w:eastAsia="Times New Roman" w:hAnsi="Times New Roman" w:cs="Times New Roman"/>
            <w:bCs/>
            <w:color w:val="000000"/>
            <w:sz w:val="24"/>
            <w:szCs w:val="20"/>
            <w:rPrChange w:id="388" w:author="Алексей Ярославцев" w:date="2020-05-11T20:34:00Z">
              <w:rPr>
                <w:rFonts w:ascii="Times New Roman" w:eastAsia="Times New Roman" w:hAnsi="Times New Roman" w:cs="Times New Roman"/>
                <w:bCs/>
                <w:color w:val="000000"/>
                <w:sz w:val="24"/>
                <w:szCs w:val="20"/>
                <w:highlight w:val="yellow"/>
              </w:rPr>
            </w:rPrChange>
          </w:rPr>
          <w:delText>0</w:delText>
        </w:r>
      </w:del>
      <w:del w:id="389" w:author="Алексей Ярославцев" w:date="2020-05-11T20:34:00Z">
        <w:r w:rsidRPr="00BC45BD" w:rsidDel="00BC45BD">
          <w:rPr>
            <w:rFonts w:ascii="Times New Roman" w:eastAsia="Times New Roman" w:hAnsi="Times New Roman" w:cs="Times New Roman"/>
            <w:bCs/>
            <w:color w:val="000000"/>
            <w:sz w:val="24"/>
            <w:szCs w:val="20"/>
            <w:rPrChange w:id="390" w:author="Алексей Ярославцев" w:date="2020-05-11T20:34:00Z">
              <w:rPr>
                <w:rFonts w:ascii="Times New Roman" w:eastAsia="Times New Roman" w:hAnsi="Times New Roman" w:cs="Times New Roman"/>
                <w:bCs/>
                <w:color w:val="000000"/>
                <w:sz w:val="24"/>
                <w:szCs w:val="20"/>
                <w:highlight w:val="yellow"/>
              </w:rPr>
            </w:rPrChange>
          </w:rPr>
          <w:delText xml:space="preserve"> </w:delText>
        </w:r>
      </w:del>
      <w:del w:id="391" w:author="Алексей Ярославцев" w:date="2020-05-11T20:07:00Z">
        <w:r w:rsidRPr="00BC45BD" w:rsidDel="00C50F14">
          <w:rPr>
            <w:rFonts w:ascii="Times New Roman" w:eastAsia="Times New Roman" w:hAnsi="Times New Roman" w:cs="Times New Roman"/>
            <w:bCs/>
            <w:color w:val="000000"/>
            <w:sz w:val="24"/>
            <w:szCs w:val="20"/>
            <w:rPrChange w:id="392" w:author="Алексей Ярославцев" w:date="2020-05-11T20:34:00Z">
              <w:rPr>
                <w:rFonts w:ascii="Times New Roman" w:eastAsia="Times New Roman" w:hAnsi="Times New Roman" w:cs="Times New Roman"/>
                <w:bCs/>
                <w:color w:val="000000"/>
                <w:sz w:val="24"/>
                <w:szCs w:val="20"/>
                <w:highlight w:val="yellow"/>
              </w:rPr>
            </w:rPrChange>
          </w:rPr>
          <w:delText>(</w:delText>
        </w:r>
      </w:del>
      <w:ins w:id="393" w:author="Алексей Ярославцев" w:date="2020-05-11T16:19:00Z">
        <w:r w:rsidR="00A828D6" w:rsidRPr="00BC45BD">
          <w:rPr>
            <w:rFonts w:ascii="Times New Roman" w:eastAsia="Times New Roman" w:hAnsi="Times New Roman" w:cs="Times New Roman"/>
            <w:bCs/>
            <w:color w:val="000000"/>
            <w:sz w:val="24"/>
            <w:szCs w:val="20"/>
            <w:rPrChange w:id="394" w:author="Алексей Ярославцев" w:date="2020-05-11T20:34:00Z">
              <w:rPr>
                <w:rFonts w:ascii="Times New Roman" w:eastAsia="Times New Roman" w:hAnsi="Times New Roman" w:cs="Times New Roman"/>
                <w:bCs/>
                <w:color w:val="000000"/>
                <w:sz w:val="24"/>
                <w:szCs w:val="20"/>
                <w:highlight w:val="yellow"/>
              </w:rPr>
            </w:rPrChange>
          </w:rPr>
          <w:t>±</w:t>
        </w:r>
      </w:ins>
      <w:del w:id="395" w:author="Алексей Ярославцев" w:date="2020-05-11T16:19:00Z">
        <w:r w:rsidRPr="00BC45BD" w:rsidDel="00A828D6">
          <w:rPr>
            <w:rFonts w:ascii="Times New Roman" w:eastAsia="Times New Roman" w:hAnsi="Times New Roman" w:cs="Times New Roman"/>
            <w:bCs/>
            <w:color w:val="000000"/>
            <w:sz w:val="24"/>
            <w:szCs w:val="20"/>
            <w:rPrChange w:id="396" w:author="Алексей Ярославцев" w:date="2020-05-11T20:34:00Z">
              <w:rPr>
                <w:rFonts w:ascii="Times New Roman" w:eastAsia="Times New Roman" w:hAnsi="Times New Roman" w:cs="Times New Roman"/>
                <w:bCs/>
                <w:color w:val="000000"/>
                <w:sz w:val="24"/>
                <w:szCs w:val="20"/>
                <w:highlight w:val="yellow"/>
              </w:rPr>
            </w:rPrChange>
          </w:rPr>
          <w:delText>+-</w:delText>
        </w:r>
      </w:del>
      <w:r w:rsidRPr="00BC45BD">
        <w:rPr>
          <w:rFonts w:ascii="Times New Roman" w:eastAsia="Times New Roman" w:hAnsi="Times New Roman" w:cs="Times New Roman"/>
          <w:bCs/>
          <w:color w:val="000000"/>
          <w:sz w:val="24"/>
          <w:szCs w:val="20"/>
          <w:rPrChange w:id="397" w:author="Алексей Ярославцев" w:date="2020-05-11T20:34:00Z">
            <w:rPr>
              <w:rFonts w:ascii="Times New Roman" w:eastAsia="Times New Roman" w:hAnsi="Times New Roman" w:cs="Times New Roman"/>
              <w:bCs/>
              <w:color w:val="000000"/>
              <w:sz w:val="24"/>
              <w:szCs w:val="20"/>
              <w:highlight w:val="yellow"/>
            </w:rPr>
          </w:rPrChange>
        </w:rPr>
        <w:t> </w:t>
      </w:r>
      <w:ins w:id="398" w:author="Алексей Ярославцев" w:date="2020-05-11T20:30:00Z">
        <w:r w:rsidR="00BC45BD" w:rsidRPr="00BC45BD">
          <w:rPr>
            <w:rFonts w:ascii="Times New Roman" w:eastAsia="Times New Roman" w:hAnsi="Times New Roman" w:cs="Times New Roman"/>
            <w:bCs/>
            <w:color w:val="000000"/>
            <w:sz w:val="24"/>
            <w:szCs w:val="20"/>
            <w:rPrChange w:id="399" w:author="Алексей Ярославцев" w:date="2020-05-11T20:34:00Z">
              <w:rPr>
                <w:rFonts w:ascii="Times New Roman" w:eastAsia="Times New Roman" w:hAnsi="Times New Roman" w:cs="Times New Roman"/>
                <w:bCs/>
                <w:color w:val="000000"/>
                <w:sz w:val="24"/>
                <w:szCs w:val="20"/>
                <w:highlight w:val="yellow"/>
                <w:lang w:val="ru-RU"/>
              </w:rPr>
            </w:rPrChange>
          </w:rPr>
          <w:t>21</w:t>
        </w:r>
      </w:ins>
      <w:del w:id="400" w:author="Алексей Ярославцев" w:date="2020-05-11T20:30:00Z">
        <w:r w:rsidRPr="00BC45BD" w:rsidDel="00BC45BD">
          <w:rPr>
            <w:rFonts w:ascii="Times New Roman" w:eastAsia="Times New Roman" w:hAnsi="Times New Roman" w:cs="Times New Roman"/>
            <w:bCs/>
            <w:color w:val="000000"/>
            <w:sz w:val="24"/>
            <w:szCs w:val="20"/>
            <w:rPrChange w:id="401" w:author="Алексей Ярославцев" w:date="2020-05-11T20:34:00Z">
              <w:rPr>
                <w:rFonts w:ascii="Times New Roman" w:eastAsia="Times New Roman" w:hAnsi="Times New Roman" w:cs="Times New Roman"/>
                <w:bCs/>
                <w:color w:val="000000"/>
                <w:sz w:val="24"/>
                <w:szCs w:val="20"/>
                <w:highlight w:val="yellow"/>
              </w:rPr>
            </w:rPrChange>
          </w:rPr>
          <w:delText>82</w:delText>
        </w:r>
      </w:del>
      <w:del w:id="402" w:author="Алексей Ярославцев" w:date="2020-05-11T20:07:00Z">
        <w:r w:rsidRPr="00BC45BD" w:rsidDel="00C50F14">
          <w:rPr>
            <w:rFonts w:ascii="Times New Roman" w:eastAsia="Times New Roman" w:hAnsi="Times New Roman" w:cs="Times New Roman"/>
            <w:bCs/>
            <w:color w:val="000000"/>
            <w:sz w:val="24"/>
            <w:szCs w:val="20"/>
            <w:rPrChange w:id="403" w:author="Алексей Ярославцев" w:date="2020-05-11T20:34:00Z">
              <w:rPr>
                <w:rFonts w:ascii="Times New Roman" w:eastAsia="Times New Roman" w:hAnsi="Times New Roman" w:cs="Times New Roman"/>
                <w:bCs/>
                <w:color w:val="000000"/>
                <w:sz w:val="24"/>
                <w:szCs w:val="20"/>
                <w:highlight w:val="yellow"/>
              </w:rPr>
            </w:rPrChange>
          </w:rPr>
          <w:delText>)</w:delText>
        </w:r>
      </w:del>
      <w:r w:rsidRPr="00BC45BD">
        <w:rPr>
          <w:rFonts w:ascii="Times New Roman" w:eastAsia="Times New Roman" w:hAnsi="Times New Roman" w:cs="Times New Roman"/>
          <w:bCs/>
          <w:color w:val="000000"/>
          <w:sz w:val="24"/>
          <w:szCs w:val="20"/>
          <w:rPrChange w:id="404" w:author="Алексей Ярославцев" w:date="2020-05-11T20:34:00Z">
            <w:rPr>
              <w:rFonts w:ascii="Times New Roman" w:eastAsia="Times New Roman" w:hAnsi="Times New Roman" w:cs="Times New Roman"/>
              <w:bCs/>
              <w:color w:val="000000"/>
              <w:sz w:val="24"/>
              <w:szCs w:val="20"/>
              <w:highlight w:val="yellow"/>
            </w:rPr>
          </w:rPrChange>
        </w:rPr>
        <w:t xml:space="preserve"> mm </w:t>
      </w:r>
      <w:r w:rsidRPr="00BC45BD">
        <w:rPr>
          <w:rFonts w:ascii="Times New Roman" w:eastAsia="Times New Roman" w:hAnsi="Times New Roman" w:cs="Times New Roman"/>
          <w:bCs/>
          <w:color w:val="000000"/>
          <w:sz w:val="24"/>
          <w:szCs w:val="20"/>
          <w:rPrChange w:id="405" w:author="Алексей Ярославцев" w:date="2020-05-11T20:34:00Z">
            <w:rPr>
              <w:rFonts w:ascii="Times New Roman" w:eastAsia="Times New Roman" w:hAnsi="Times New Roman" w:cs="Times New Roman"/>
              <w:bCs/>
              <w:color w:val="000000"/>
              <w:sz w:val="24"/>
              <w:szCs w:val="20"/>
            </w:rPr>
          </w:rPrChange>
        </w:rPr>
        <w:t>of water transpired</w:t>
      </w:r>
      <w:r w:rsidRPr="00BC45BD">
        <w:rPr>
          <w:rFonts w:ascii="Times New Roman" w:eastAsia="Times New Roman" w:hAnsi="Times New Roman" w:cs="Times New Roman"/>
          <w:bCs/>
          <w:color w:val="000000"/>
          <w:sz w:val="24"/>
          <w:szCs w:val="20"/>
          <w:rPrChange w:id="406" w:author="Алексей Ярославцев" w:date="2020-05-11T20:34:00Z">
            <w:rPr>
              <w:rFonts w:ascii="Times New Roman" w:eastAsia="Times New Roman" w:hAnsi="Times New Roman" w:cs="Times New Roman"/>
              <w:bCs/>
              <w:color w:val="000000"/>
              <w:sz w:val="24"/>
              <w:szCs w:val="20"/>
              <w:highlight w:val="yellow"/>
            </w:rPr>
          </w:rPrChange>
        </w:rPr>
        <w:t xml:space="preserve">, </w:t>
      </w:r>
      <w:del w:id="407" w:author="Алексей Ярославцев" w:date="2020-05-11T20:30:00Z">
        <w:r w:rsidRPr="00BC45BD" w:rsidDel="00BC45BD">
          <w:rPr>
            <w:rFonts w:ascii="Times New Roman" w:eastAsia="Times New Roman" w:hAnsi="Times New Roman" w:cs="Times New Roman"/>
            <w:bCs/>
            <w:color w:val="000000"/>
            <w:sz w:val="24"/>
            <w:szCs w:val="20"/>
            <w:rPrChange w:id="408" w:author="Алексей Ярославцев" w:date="2020-05-11T20:34:00Z">
              <w:rPr>
                <w:rFonts w:ascii="Times New Roman" w:eastAsia="Times New Roman" w:hAnsi="Times New Roman" w:cs="Times New Roman"/>
                <w:bCs/>
                <w:color w:val="000000"/>
                <w:sz w:val="24"/>
                <w:szCs w:val="20"/>
                <w:highlight w:val="yellow"/>
              </w:rPr>
            </w:rPrChange>
          </w:rPr>
          <w:delText>1562.08</w:delText>
        </w:r>
      </w:del>
      <w:ins w:id="409" w:author="Алексей Ярославцев" w:date="2020-05-11T20:30:00Z">
        <w:r w:rsidR="00BC45BD" w:rsidRPr="00BC45BD">
          <w:rPr>
            <w:rFonts w:ascii="Times New Roman" w:eastAsia="Times New Roman" w:hAnsi="Times New Roman" w:cs="Times New Roman"/>
            <w:bCs/>
            <w:color w:val="000000"/>
            <w:sz w:val="24"/>
            <w:szCs w:val="20"/>
            <w:rPrChange w:id="410" w:author="Алексей Ярославцев" w:date="2020-05-11T20:34:00Z">
              <w:rPr>
                <w:rFonts w:ascii="Times New Roman" w:eastAsia="Times New Roman" w:hAnsi="Times New Roman" w:cs="Times New Roman"/>
                <w:bCs/>
                <w:color w:val="000000"/>
                <w:sz w:val="24"/>
                <w:szCs w:val="20"/>
                <w:highlight w:val="yellow"/>
                <w:lang w:val="ru-RU"/>
              </w:rPr>
            </w:rPrChange>
          </w:rPr>
          <w:t>2167</w:t>
        </w:r>
      </w:ins>
      <w:del w:id="411" w:author="Алексей Ярославцев" w:date="2020-05-11T20:06:00Z">
        <w:r w:rsidRPr="00BC45BD" w:rsidDel="00C50F14">
          <w:rPr>
            <w:rFonts w:ascii="Times New Roman" w:eastAsia="Times New Roman" w:hAnsi="Times New Roman" w:cs="Times New Roman"/>
            <w:bCs/>
            <w:color w:val="000000"/>
            <w:sz w:val="24"/>
            <w:szCs w:val="20"/>
            <w:rPrChange w:id="412" w:author="Алексей Ярославцев" w:date="2020-05-11T20:34:00Z">
              <w:rPr>
                <w:rFonts w:ascii="Times New Roman" w:eastAsia="Times New Roman" w:hAnsi="Times New Roman" w:cs="Times New Roman"/>
                <w:bCs/>
                <w:color w:val="000000"/>
                <w:sz w:val="24"/>
                <w:szCs w:val="20"/>
                <w:highlight w:val="yellow"/>
              </w:rPr>
            </w:rPrChange>
          </w:rPr>
          <w:delText xml:space="preserve"> (</w:delText>
        </w:r>
      </w:del>
      <w:ins w:id="413" w:author="Алексей Ярославцев" w:date="2020-05-11T16:19:00Z">
        <w:r w:rsidR="00A828D6" w:rsidRPr="00BC45BD">
          <w:rPr>
            <w:rFonts w:ascii="Times New Roman" w:eastAsia="Times New Roman" w:hAnsi="Times New Roman" w:cs="Times New Roman"/>
            <w:bCs/>
            <w:color w:val="000000"/>
            <w:sz w:val="24"/>
            <w:szCs w:val="20"/>
            <w:rPrChange w:id="414" w:author="Алексей Ярославцев" w:date="2020-05-11T20:34:00Z">
              <w:rPr>
                <w:rFonts w:ascii="Times New Roman" w:eastAsia="Times New Roman" w:hAnsi="Times New Roman" w:cs="Times New Roman"/>
                <w:bCs/>
                <w:color w:val="000000"/>
                <w:sz w:val="24"/>
                <w:szCs w:val="20"/>
                <w:highlight w:val="yellow"/>
              </w:rPr>
            </w:rPrChange>
          </w:rPr>
          <w:t>±</w:t>
        </w:r>
      </w:ins>
      <w:del w:id="415" w:author="Алексей Ярославцев" w:date="2020-05-11T16:19:00Z">
        <w:r w:rsidRPr="00BC45BD" w:rsidDel="00A828D6">
          <w:rPr>
            <w:rFonts w:ascii="Times New Roman" w:eastAsia="Times New Roman" w:hAnsi="Times New Roman" w:cs="Times New Roman"/>
            <w:bCs/>
            <w:color w:val="000000"/>
            <w:sz w:val="24"/>
            <w:szCs w:val="20"/>
            <w:rPrChange w:id="416" w:author="Алексей Ярославцев" w:date="2020-05-11T20:34:00Z">
              <w:rPr>
                <w:rFonts w:ascii="Times New Roman" w:eastAsia="Times New Roman" w:hAnsi="Times New Roman" w:cs="Times New Roman"/>
                <w:bCs/>
                <w:color w:val="000000"/>
                <w:sz w:val="24"/>
                <w:szCs w:val="20"/>
                <w:highlight w:val="yellow"/>
              </w:rPr>
            </w:rPrChange>
          </w:rPr>
          <w:delText>+-</w:delText>
        </w:r>
      </w:del>
      <w:r w:rsidRPr="00BC45BD">
        <w:rPr>
          <w:rFonts w:ascii="Times New Roman" w:eastAsia="Times New Roman" w:hAnsi="Times New Roman" w:cs="Times New Roman"/>
          <w:bCs/>
          <w:color w:val="000000"/>
          <w:sz w:val="24"/>
          <w:szCs w:val="20"/>
          <w:rPrChange w:id="417" w:author="Алексей Ярославцев" w:date="2020-05-11T20:34:00Z">
            <w:rPr>
              <w:rFonts w:ascii="Times New Roman" w:eastAsia="Times New Roman" w:hAnsi="Times New Roman" w:cs="Times New Roman"/>
              <w:bCs/>
              <w:color w:val="000000"/>
              <w:sz w:val="24"/>
              <w:szCs w:val="20"/>
              <w:highlight w:val="yellow"/>
            </w:rPr>
          </w:rPrChange>
        </w:rPr>
        <w:t> </w:t>
      </w:r>
      <w:del w:id="418" w:author="Алексей Ярославцев" w:date="2020-05-11T20:30:00Z">
        <w:r w:rsidRPr="00BC45BD" w:rsidDel="00BC45BD">
          <w:rPr>
            <w:rFonts w:ascii="Times New Roman" w:eastAsia="Times New Roman" w:hAnsi="Times New Roman" w:cs="Times New Roman"/>
            <w:bCs/>
            <w:color w:val="000000"/>
            <w:sz w:val="24"/>
            <w:szCs w:val="20"/>
            <w:rPrChange w:id="419" w:author="Алексей Ярославцев" w:date="2020-05-11T20:34:00Z">
              <w:rPr>
                <w:rFonts w:ascii="Times New Roman" w:eastAsia="Times New Roman" w:hAnsi="Times New Roman" w:cs="Times New Roman"/>
                <w:bCs/>
                <w:color w:val="000000"/>
                <w:sz w:val="24"/>
                <w:szCs w:val="20"/>
                <w:highlight w:val="yellow"/>
              </w:rPr>
            </w:rPrChange>
          </w:rPr>
          <w:delText>820.4</w:delText>
        </w:r>
      </w:del>
      <w:ins w:id="420" w:author="Алексей Ярославцев" w:date="2020-05-11T20:30:00Z">
        <w:r w:rsidR="00BC45BD" w:rsidRPr="00BC45BD">
          <w:rPr>
            <w:rFonts w:ascii="Times New Roman" w:eastAsia="Times New Roman" w:hAnsi="Times New Roman" w:cs="Times New Roman"/>
            <w:bCs/>
            <w:color w:val="000000"/>
            <w:sz w:val="24"/>
            <w:szCs w:val="20"/>
            <w:rPrChange w:id="421" w:author="Алексей Ярославцев" w:date="2020-05-11T20:34:00Z">
              <w:rPr>
                <w:rFonts w:ascii="Times New Roman" w:eastAsia="Times New Roman" w:hAnsi="Times New Roman" w:cs="Times New Roman"/>
                <w:bCs/>
                <w:color w:val="000000"/>
                <w:sz w:val="24"/>
                <w:szCs w:val="20"/>
                <w:highlight w:val="yellow"/>
                <w:lang w:val="ru-RU"/>
              </w:rPr>
            </w:rPrChange>
          </w:rPr>
          <w:t>181</w:t>
        </w:r>
      </w:ins>
      <w:del w:id="422" w:author="Алексей Ярославцев" w:date="2020-05-11T20:06:00Z">
        <w:r w:rsidRPr="00BC45BD" w:rsidDel="00C50F14">
          <w:rPr>
            <w:rFonts w:ascii="Times New Roman" w:eastAsia="Times New Roman" w:hAnsi="Times New Roman" w:cs="Times New Roman"/>
            <w:bCs/>
            <w:color w:val="000000"/>
            <w:sz w:val="24"/>
            <w:szCs w:val="20"/>
            <w:rPrChange w:id="423" w:author="Алексей Ярославцев" w:date="2020-05-11T20:34:00Z">
              <w:rPr>
                <w:rFonts w:ascii="Times New Roman" w:eastAsia="Times New Roman" w:hAnsi="Times New Roman" w:cs="Times New Roman"/>
                <w:bCs/>
                <w:color w:val="000000"/>
                <w:sz w:val="24"/>
                <w:szCs w:val="20"/>
                <w:highlight w:val="yellow"/>
              </w:rPr>
            </w:rPrChange>
          </w:rPr>
          <w:delText>)</w:delText>
        </w:r>
      </w:del>
      <w:r w:rsidRPr="00BC45BD">
        <w:rPr>
          <w:rFonts w:ascii="Times New Roman" w:eastAsia="Times New Roman" w:hAnsi="Times New Roman" w:cs="Times New Roman"/>
          <w:bCs/>
          <w:color w:val="000000"/>
          <w:sz w:val="24"/>
          <w:szCs w:val="20"/>
          <w:rPrChange w:id="424" w:author="Алексей Ярославцев" w:date="2020-05-11T20:34:00Z">
            <w:rPr>
              <w:rFonts w:ascii="Times New Roman" w:eastAsia="Times New Roman" w:hAnsi="Times New Roman" w:cs="Times New Roman"/>
              <w:bCs/>
              <w:color w:val="000000"/>
              <w:sz w:val="24"/>
              <w:szCs w:val="20"/>
              <w:highlight w:val="yellow"/>
            </w:rPr>
          </w:rPrChange>
        </w:rPr>
        <w:t xml:space="preserve"> kWh </w:t>
      </w:r>
      <w:r w:rsidRPr="00BC45BD">
        <w:rPr>
          <w:rFonts w:ascii="Times New Roman" w:eastAsia="Times New Roman" w:hAnsi="Times New Roman" w:cs="Times New Roman"/>
          <w:bCs/>
          <w:color w:val="000000"/>
          <w:sz w:val="24"/>
          <w:szCs w:val="20"/>
          <w:rPrChange w:id="425" w:author="Алексей Ярославцев" w:date="2020-05-11T20:34:00Z">
            <w:rPr>
              <w:rFonts w:ascii="Times New Roman" w:eastAsia="Times New Roman" w:hAnsi="Times New Roman" w:cs="Times New Roman"/>
              <w:bCs/>
              <w:color w:val="000000"/>
              <w:sz w:val="24"/>
              <w:szCs w:val="20"/>
            </w:rPr>
          </w:rPrChange>
        </w:rPr>
        <w:t xml:space="preserve">spent for microclimate regulation and </w:t>
      </w:r>
      <w:r w:rsidRPr="00BC45BD">
        <w:rPr>
          <w:rFonts w:ascii="Times New Roman" w:eastAsia="Times New Roman" w:hAnsi="Times New Roman" w:cs="Times New Roman"/>
          <w:bCs/>
          <w:color w:val="000000"/>
          <w:sz w:val="24"/>
          <w:szCs w:val="20"/>
          <w:rPrChange w:id="426" w:author="Алексей Ярославцев" w:date="2020-05-11T20:34:00Z">
            <w:rPr>
              <w:rFonts w:ascii="Times New Roman" w:eastAsia="Times New Roman" w:hAnsi="Times New Roman" w:cs="Times New Roman"/>
              <w:bCs/>
              <w:color w:val="000000"/>
              <w:sz w:val="24"/>
              <w:szCs w:val="20"/>
              <w:highlight w:val="yellow"/>
            </w:rPr>
          </w:rPrChange>
        </w:rPr>
        <w:t>5309</w:t>
      </w:r>
      <w:del w:id="427" w:author="Алексей Ярославцев" w:date="2020-05-11T20:34:00Z">
        <w:r w:rsidRPr="00BC45BD" w:rsidDel="00BC45BD">
          <w:rPr>
            <w:rFonts w:ascii="Times New Roman" w:eastAsia="Times New Roman" w:hAnsi="Times New Roman" w:cs="Times New Roman"/>
            <w:bCs/>
            <w:color w:val="000000"/>
            <w:sz w:val="24"/>
            <w:szCs w:val="20"/>
            <w:rPrChange w:id="428" w:author="Алексей Ярославцев" w:date="2020-05-11T20:34:00Z">
              <w:rPr>
                <w:rFonts w:ascii="Times New Roman" w:eastAsia="Times New Roman" w:hAnsi="Times New Roman" w:cs="Times New Roman"/>
                <w:bCs/>
                <w:color w:val="000000"/>
                <w:sz w:val="24"/>
                <w:szCs w:val="20"/>
                <w:highlight w:val="yellow"/>
              </w:rPr>
            </w:rPrChange>
          </w:rPr>
          <w:delText xml:space="preserve">.27 </w:delText>
        </w:r>
      </w:del>
      <w:del w:id="429" w:author="Алексей Ярославцев" w:date="2020-05-11T20:08:00Z">
        <w:r w:rsidRPr="00BC45BD" w:rsidDel="00295338">
          <w:rPr>
            <w:rFonts w:ascii="Times New Roman" w:eastAsia="Times New Roman" w:hAnsi="Times New Roman" w:cs="Times New Roman"/>
            <w:bCs/>
            <w:color w:val="000000"/>
            <w:sz w:val="24"/>
            <w:szCs w:val="20"/>
            <w:rPrChange w:id="430" w:author="Алексей Ярославцев" w:date="2020-05-11T20:34:00Z">
              <w:rPr>
                <w:rFonts w:ascii="Times New Roman" w:eastAsia="Times New Roman" w:hAnsi="Times New Roman" w:cs="Times New Roman"/>
                <w:bCs/>
                <w:color w:val="000000"/>
                <w:sz w:val="24"/>
                <w:szCs w:val="20"/>
                <w:highlight w:val="yellow"/>
              </w:rPr>
            </w:rPrChange>
          </w:rPr>
          <w:delText>(</w:delText>
        </w:r>
      </w:del>
      <w:ins w:id="431" w:author="Алексей Ярославцев" w:date="2020-05-11T16:20:00Z">
        <w:r w:rsidR="00A828D6" w:rsidRPr="00BC45BD">
          <w:rPr>
            <w:rFonts w:ascii="Times New Roman" w:eastAsia="Times New Roman" w:hAnsi="Times New Roman" w:cs="Times New Roman"/>
            <w:bCs/>
            <w:color w:val="000000"/>
            <w:sz w:val="24"/>
            <w:szCs w:val="20"/>
            <w:rPrChange w:id="432" w:author="Алексей Ярославцев" w:date="2020-05-11T20:34:00Z">
              <w:rPr>
                <w:rFonts w:ascii="Times New Roman" w:eastAsia="Times New Roman" w:hAnsi="Times New Roman" w:cs="Times New Roman"/>
                <w:bCs/>
                <w:color w:val="000000"/>
                <w:sz w:val="24"/>
                <w:szCs w:val="20"/>
                <w:highlight w:val="yellow"/>
              </w:rPr>
            </w:rPrChange>
          </w:rPr>
          <w:t>±</w:t>
        </w:r>
      </w:ins>
      <w:del w:id="433" w:author="Алексей Ярославцев" w:date="2020-05-11T16:20:00Z">
        <w:r w:rsidRPr="00BC45BD" w:rsidDel="00A828D6">
          <w:rPr>
            <w:rFonts w:ascii="Times New Roman" w:eastAsia="Times New Roman" w:hAnsi="Times New Roman" w:cs="Times New Roman"/>
            <w:bCs/>
            <w:color w:val="000000"/>
            <w:sz w:val="24"/>
            <w:szCs w:val="20"/>
            <w:rPrChange w:id="434" w:author="Алексей Ярославцев" w:date="2020-05-11T20:34:00Z">
              <w:rPr>
                <w:rFonts w:ascii="Times New Roman" w:eastAsia="Times New Roman" w:hAnsi="Times New Roman" w:cs="Times New Roman"/>
                <w:bCs/>
                <w:color w:val="000000"/>
                <w:sz w:val="24"/>
                <w:szCs w:val="20"/>
                <w:highlight w:val="yellow"/>
              </w:rPr>
            </w:rPrChange>
          </w:rPr>
          <w:delText>+-</w:delText>
        </w:r>
      </w:del>
      <w:del w:id="435" w:author="Алексей Ярославцев" w:date="2020-05-11T20:08:00Z">
        <w:r w:rsidRPr="00BC45BD" w:rsidDel="00295338">
          <w:rPr>
            <w:rFonts w:ascii="Times New Roman" w:eastAsia="Times New Roman" w:hAnsi="Times New Roman" w:cs="Times New Roman"/>
            <w:bCs/>
            <w:color w:val="000000"/>
            <w:sz w:val="24"/>
            <w:szCs w:val="20"/>
            <w:rPrChange w:id="436" w:author="Алексей Ярославцев" w:date="2020-05-11T20:34:00Z">
              <w:rPr>
                <w:rFonts w:ascii="Times New Roman" w:eastAsia="Times New Roman" w:hAnsi="Times New Roman" w:cs="Times New Roman"/>
                <w:bCs/>
                <w:color w:val="000000"/>
                <w:sz w:val="24"/>
                <w:szCs w:val="20"/>
                <w:highlight w:val="yellow"/>
              </w:rPr>
            </w:rPrChange>
          </w:rPr>
          <w:delText> </w:delText>
        </w:r>
      </w:del>
      <w:del w:id="437" w:author="Алексей Ярославцев" w:date="2020-05-11T20:34:00Z">
        <w:r w:rsidRPr="00BC45BD" w:rsidDel="00BC45BD">
          <w:rPr>
            <w:rFonts w:ascii="Times New Roman" w:eastAsia="Times New Roman" w:hAnsi="Times New Roman" w:cs="Times New Roman"/>
            <w:bCs/>
            <w:color w:val="000000"/>
            <w:sz w:val="24"/>
            <w:szCs w:val="20"/>
            <w:rPrChange w:id="438" w:author="Алексей Ярославцев" w:date="2020-05-11T20:34:00Z">
              <w:rPr>
                <w:rFonts w:ascii="Times New Roman" w:eastAsia="Times New Roman" w:hAnsi="Times New Roman" w:cs="Times New Roman"/>
                <w:bCs/>
                <w:color w:val="000000"/>
                <w:sz w:val="24"/>
                <w:szCs w:val="20"/>
                <w:highlight w:val="yellow"/>
              </w:rPr>
            </w:rPrChange>
          </w:rPr>
          <w:delText>3235.44</w:delText>
        </w:r>
      </w:del>
      <w:ins w:id="439" w:author="Алексей Ярославцев" w:date="2020-05-11T20:34:00Z">
        <w:r w:rsidR="00BC45BD" w:rsidRPr="00BC45BD">
          <w:rPr>
            <w:rFonts w:ascii="Times New Roman" w:eastAsia="Times New Roman" w:hAnsi="Times New Roman" w:cs="Times New Roman"/>
            <w:bCs/>
            <w:color w:val="000000"/>
            <w:sz w:val="24"/>
            <w:szCs w:val="20"/>
            <w:rPrChange w:id="440" w:author="Алексей Ярославцев" w:date="2020-05-11T20:34:00Z">
              <w:rPr>
                <w:rFonts w:ascii="Times New Roman" w:eastAsia="Times New Roman" w:hAnsi="Times New Roman" w:cs="Times New Roman"/>
                <w:bCs/>
                <w:color w:val="000000"/>
                <w:sz w:val="24"/>
                <w:szCs w:val="20"/>
                <w:highlight w:val="yellow"/>
                <w:lang w:val="ru-RU"/>
              </w:rPr>
            </w:rPrChange>
          </w:rPr>
          <w:t>808</w:t>
        </w:r>
      </w:ins>
      <w:del w:id="441" w:author="Алексей Ярославцев" w:date="2020-05-11T20:08:00Z">
        <w:r w:rsidRPr="00BC45BD" w:rsidDel="00295338">
          <w:rPr>
            <w:rFonts w:ascii="Times New Roman" w:eastAsia="Times New Roman" w:hAnsi="Times New Roman" w:cs="Times New Roman"/>
            <w:bCs/>
            <w:color w:val="000000"/>
            <w:sz w:val="24"/>
            <w:szCs w:val="20"/>
            <w:rPrChange w:id="442" w:author="Алексей Ярославцев" w:date="2020-05-11T20:34:00Z">
              <w:rPr>
                <w:rFonts w:ascii="Times New Roman" w:eastAsia="Times New Roman" w:hAnsi="Times New Roman" w:cs="Times New Roman"/>
                <w:bCs/>
                <w:color w:val="000000"/>
                <w:sz w:val="24"/>
                <w:szCs w:val="20"/>
                <w:highlight w:val="yellow"/>
              </w:rPr>
            </w:rPrChange>
          </w:rPr>
          <w:delText>)</w:delText>
        </w:r>
      </w:del>
      <w:r w:rsidRPr="00BC45BD">
        <w:rPr>
          <w:rFonts w:ascii="Times New Roman" w:eastAsia="Times New Roman" w:hAnsi="Times New Roman" w:cs="Times New Roman"/>
          <w:bCs/>
          <w:color w:val="000000"/>
          <w:sz w:val="24"/>
          <w:szCs w:val="20"/>
          <w:rPrChange w:id="443" w:author="Алексей Ярославцев" w:date="2020-05-11T20:34:00Z">
            <w:rPr>
              <w:rFonts w:ascii="Times New Roman" w:eastAsia="Times New Roman" w:hAnsi="Times New Roman" w:cs="Times New Roman"/>
              <w:bCs/>
              <w:color w:val="000000"/>
              <w:sz w:val="24"/>
              <w:szCs w:val="20"/>
              <w:highlight w:val="yellow"/>
            </w:rPr>
          </w:rPrChange>
        </w:rPr>
        <w:t xml:space="preserve"> g </w:t>
      </w:r>
      <w:r w:rsidRPr="00BC45BD">
        <w:rPr>
          <w:rFonts w:ascii="Times New Roman" w:eastAsia="Times New Roman" w:hAnsi="Times New Roman" w:cs="Times New Roman"/>
          <w:bCs/>
          <w:color w:val="000000"/>
          <w:sz w:val="24"/>
          <w:szCs w:val="20"/>
          <w:rPrChange w:id="444" w:author="Алексей Ярославцев" w:date="2020-05-11T20:34:00Z">
            <w:rPr>
              <w:rFonts w:ascii="Times New Roman" w:eastAsia="Times New Roman" w:hAnsi="Times New Roman" w:cs="Times New Roman"/>
              <w:bCs/>
              <w:color w:val="000000"/>
              <w:sz w:val="24"/>
              <w:szCs w:val="20"/>
            </w:rPr>
          </w:rPrChange>
        </w:rPr>
        <w:t>of PM10 adsorbed per investigated period (July-November, 2019).</w:t>
      </w:r>
    </w:p>
    <w:p w14:paraId="7F02E21F" w14:textId="4679411E" w:rsidR="00A944D5" w:rsidRDefault="00A944D5" w:rsidP="00A944D5">
      <w:pPr>
        <w:spacing w:after="0"/>
        <w:ind w:firstLine="720"/>
        <w:jc w:val="both"/>
        <w:rPr>
          <w:rFonts w:ascii="Times New Roman" w:eastAsia="Times New Roman" w:hAnsi="Times New Roman" w:cs="Times New Roman"/>
          <w:sz w:val="24"/>
          <w:szCs w:val="24"/>
        </w:rPr>
      </w:pPr>
      <w:r w:rsidRPr="00C2351F">
        <w:rPr>
          <w:rFonts w:ascii="Times New Roman" w:eastAsia="Times New Roman" w:hAnsi="Times New Roman" w:cs="Times New Roman"/>
          <w:sz w:val="24"/>
          <w:szCs w:val="24"/>
        </w:rPr>
        <w:t xml:space="preserve">There are several approaches to provide ecosystem services information for the green infrastructure in urban areas. However, most of the inventory types approaches, even when based on high resolution imaging, are limited by the temporal resolution which sometime is important for detecting an early onset of ES decline. </w:t>
      </w:r>
      <w:r w:rsidRPr="00100303">
        <w:rPr>
          <w:rFonts w:ascii="Times New Roman" w:eastAsia="Times New Roman" w:hAnsi="Times New Roman" w:cs="Times New Roman"/>
          <w:sz w:val="24"/>
          <w:szCs w:val="24"/>
        </w:rPr>
        <w:t xml:space="preserve">Our results show that </w:t>
      </w:r>
      <w:r>
        <w:rPr>
          <w:rFonts w:ascii="Times New Roman" w:eastAsia="Times New Roman" w:hAnsi="Times New Roman" w:cs="Times New Roman"/>
          <w:sz w:val="24"/>
          <w:szCs w:val="24"/>
        </w:rPr>
        <w:t xml:space="preserve">an IoT tree level network, using individual tree physiology sensing devices, such as TreeTalker, or other similar devices, </w:t>
      </w:r>
      <w:r w:rsidRPr="00100303">
        <w:rPr>
          <w:rFonts w:ascii="Times New Roman" w:eastAsia="Times New Roman" w:hAnsi="Times New Roman" w:cs="Times New Roman"/>
          <w:sz w:val="24"/>
          <w:szCs w:val="24"/>
        </w:rPr>
        <w:t xml:space="preserve">can be used in principle for monitoring </w:t>
      </w:r>
      <w:r>
        <w:rPr>
          <w:rFonts w:ascii="Times New Roman" w:eastAsia="Times New Roman" w:hAnsi="Times New Roman" w:cs="Times New Roman"/>
          <w:sz w:val="24"/>
          <w:szCs w:val="24"/>
        </w:rPr>
        <w:t xml:space="preserve">urban green infrastructure </w:t>
      </w:r>
      <w:r w:rsidRPr="00100303">
        <w:rPr>
          <w:rFonts w:ascii="Times New Roman" w:eastAsia="Times New Roman" w:hAnsi="Times New Roman" w:cs="Times New Roman"/>
          <w:sz w:val="24"/>
          <w:szCs w:val="24"/>
        </w:rPr>
        <w:t>ecosystem services in real time</w:t>
      </w:r>
      <w:r>
        <w:rPr>
          <w:rFonts w:ascii="Times New Roman" w:eastAsia="Times New Roman" w:hAnsi="Times New Roman" w:cs="Times New Roman"/>
          <w:sz w:val="24"/>
          <w:szCs w:val="24"/>
        </w:rPr>
        <w:t xml:space="preserve">. </w:t>
      </w:r>
      <w:r w:rsidRPr="00C2351F">
        <w:rPr>
          <w:rFonts w:ascii="Times New Roman" w:eastAsia="Times New Roman" w:hAnsi="Times New Roman" w:cs="Times New Roman"/>
          <w:sz w:val="24"/>
          <w:szCs w:val="24"/>
        </w:rPr>
        <w:t>Furthermore, for some of the ES indicator, such as water and cooling effects, they are most often based on models with indirect derived parameters.</w:t>
      </w:r>
      <w:ins w:id="445" w:author="riccardo valentini" w:date="2020-05-11T10:34:00Z">
        <w:r w:rsidR="00D16139">
          <w:rPr>
            <w:rFonts w:ascii="Times New Roman" w:eastAsia="Times New Roman" w:hAnsi="Times New Roman" w:cs="Times New Roman"/>
            <w:sz w:val="24"/>
            <w:szCs w:val="24"/>
          </w:rPr>
          <w:t xml:space="preserve"> Having real time and individual tree data can improve our predictions and urban green infrastructure planning.</w:t>
        </w:r>
      </w:ins>
      <w:r w:rsidRPr="00C2351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Pr="00C2351F">
        <w:rPr>
          <w:rFonts w:ascii="Times New Roman" w:eastAsia="Times New Roman" w:hAnsi="Times New Roman" w:cs="Times New Roman"/>
          <w:sz w:val="24"/>
          <w:szCs w:val="24"/>
        </w:rPr>
        <w:t xml:space="preserve">here are several advantages for increasing the granularity of ES monitoring, since individual trees can be managed with a greater accuracy. The cost of monitoring is therefore critical for IoT expansion in green infrastructure monitoring. In recent years technological development and low cost microprocessors, traditionally used in automation and industry processes (Industry4.0), are creating new opportunities for their expansion in environmental monitoring, that we could define as a Nature4.0 transformation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{"citationID":"U0oam4tt","properties":{"formattedCitation":"(Valentini et al., 2019)","plainCitation":"(Valentini et al., 2019)","noteIndex":0},"citationItems":[{"id":2089,"uris":["http://zotero.org/users/3524663/items/4K7EB497"],"uri":["http://zotero.org/users/3524663/items/4K7EB497"],"itemData":{"id":2089,"type":"article-journal","abstract":"Recently, Internet of Things (IoT) technologies have grown rapidly and represent now a unique opportunity to improve our environmental monitoring capabilities at extremely low costs. IoT is a new system of thinking in which objects, animals or people are equipped with unique identifiers and transfer data to a network without requiring human-to-human or human-to-computer interaction. IoT has evolved from the convergence of wireless technologies, microelectromechanical systems (MEMS) and the Internet. The development of these technologies in environmental monitoring domains allows real-time data transmission and numerous lowcost monitoring points. We have designed a new device, the TreeTalker©, which is capable of measuring water transport in trees, diametrical growth, spectral characteristics of leaves and microclimatic parameters and transmit data in semi-real time. Here we introduce the device’s features, provide an example of monitored data from a field test site and discuss the application of this new technology to tree monitoring in various contexts, from forest to urban green infrastructures management and ecological research.","container-title":"Annals of Silvicultural Research","DOI":"10.12899/asr-1847","ISSN":"2284-354X","issue":"2","language":"en","source":"DOI.org (CSL JSON)","title":"New tree monitoring systems: from Industry 4.0 to Nature 4.0","title-short":"New tree monitoring systems","URL":"http://doi.org/10.12899/asr-1847","volume":"43","author":[{"family":"Valentini","given":"Riccardo"},{"family":"Belelli Marchesini","given":"Luca"},{"family":"Gianelle","given":"Damiano"},{"family":"Sala","given":"Giovanna"},{"family":"Yarovslavtsev","given":"Alexey"},{"family":"Vasenev","given":"Viacheslav"},{"family":"Castaldi","given":"Simona"}],"accessed":{"date-parts":[["2020",4,23]]},"issued":{"date-parts":[["2019"]]}}}],"schema":"https://github.com/citation-style-language/schema/raw/master/csl-citation.json"} </w:instrText>
      </w:r>
      <w:r>
        <w:rPr>
          <w:rFonts w:ascii="Times New Roman" w:eastAsia="Times New Roman" w:hAnsi="Times New Roman" w:cs="Times New Roman"/>
          <w:sz w:val="24"/>
          <w:szCs w:val="24"/>
        </w:rPr>
        <w:fldChar w:fldCharType="separate"/>
      </w:r>
      <w:r w:rsidRPr="00C2351F">
        <w:rPr>
          <w:rFonts w:ascii="Times New Roman" w:hAnsi="Times New Roman" w:cs="Times New Roman"/>
          <w:sz w:val="24"/>
        </w:rPr>
        <w:t>(Valentini et al., 2019)</w:t>
      </w:r>
      <w:r>
        <w:rPr>
          <w:rFonts w:ascii="Times New Roman" w:eastAsia="Times New Roman" w:hAnsi="Times New Roman" w:cs="Times New Roman"/>
          <w:sz w:val="24"/>
          <w:szCs w:val="24"/>
        </w:rPr>
        <w:fldChar w:fldCharType="end"/>
      </w:r>
      <w:r w:rsidRPr="00C2351F">
        <w:rPr>
          <w:rFonts w:ascii="Times New Roman" w:eastAsia="Times New Roman" w:hAnsi="Times New Roman" w:cs="Times New Roman"/>
          <w:sz w:val="24"/>
          <w:szCs w:val="24"/>
        </w:rPr>
        <w:t xml:space="preserve">. An average cost of 200-300 Euro per point of measurements (tree), including the LoRa gateway, have been estimated in our experiment. </w:t>
      </w:r>
    </w:p>
    <w:p w14:paraId="2CA9C037" w14:textId="77777777" w:rsidR="00A944D5" w:rsidRPr="00C2351F" w:rsidRDefault="00A944D5" w:rsidP="00A944D5">
      <w:pPr>
        <w:spacing w:after="0"/>
        <w:ind w:firstLine="720"/>
        <w:jc w:val="both"/>
        <w:rPr>
          <w:rFonts w:ascii="Times New Roman" w:eastAsia="Times New Roman" w:hAnsi="Times New Roman" w:cs="Times New Roman"/>
          <w:sz w:val="24"/>
          <w:szCs w:val="24"/>
        </w:rPr>
      </w:pPr>
      <w:r w:rsidRPr="00C2351F">
        <w:rPr>
          <w:rFonts w:ascii="Times New Roman" w:eastAsia="Times New Roman" w:hAnsi="Times New Roman" w:cs="Times New Roman"/>
          <w:sz w:val="24"/>
          <w:szCs w:val="24"/>
        </w:rPr>
        <w:lastRenderedPageBreak/>
        <w:t>However, there are limitations and improvements to be considered in future work. First of all the power consumption of the TreeTalker devices, used in th</w:t>
      </w:r>
      <w:r>
        <w:rPr>
          <w:rFonts w:ascii="Times New Roman" w:eastAsia="Times New Roman" w:hAnsi="Times New Roman" w:cs="Times New Roman"/>
          <w:sz w:val="24"/>
          <w:szCs w:val="24"/>
        </w:rPr>
        <w:t xml:space="preserve">e </w:t>
      </w:r>
      <w:r w:rsidRPr="00C2351F">
        <w:rPr>
          <w:rFonts w:ascii="Times New Roman" w:eastAsia="Times New Roman" w:hAnsi="Times New Roman" w:cs="Times New Roman"/>
          <w:sz w:val="24"/>
          <w:szCs w:val="24"/>
        </w:rPr>
        <w:t xml:space="preserve">current work, is still a big limitation. Batteries need to be replaced every 1-1.5 months which require still quite investment of labor work. </w:t>
      </w:r>
      <w:r>
        <w:rPr>
          <w:rFonts w:ascii="Times New Roman" w:eastAsia="Times New Roman" w:hAnsi="Times New Roman" w:cs="Times New Roman"/>
          <w:sz w:val="24"/>
          <w:szCs w:val="24"/>
        </w:rPr>
        <w:t>N</w:t>
      </w:r>
      <w:r w:rsidRPr="00C2351F">
        <w:rPr>
          <w:rFonts w:ascii="Times New Roman" w:eastAsia="Times New Roman" w:hAnsi="Times New Roman" w:cs="Times New Roman"/>
          <w:sz w:val="24"/>
          <w:szCs w:val="24"/>
        </w:rPr>
        <w:t>ew batteries are being developed with much larger capacity that in principle could extend the battery life duration. In terms of improvement a new IR sensor for remote sensing of</w:t>
      </w:r>
      <w:r>
        <w:rPr>
          <w:rFonts w:ascii="Times New Roman" w:eastAsia="Times New Roman" w:hAnsi="Times New Roman" w:cs="Times New Roman"/>
          <w:sz w:val="24"/>
          <w:szCs w:val="24"/>
        </w:rPr>
        <w:t xml:space="preserve"> canopy temperature could be ver</w:t>
      </w:r>
      <w:r w:rsidRPr="00C2351F">
        <w:rPr>
          <w:rFonts w:ascii="Times New Roman" w:eastAsia="Times New Roman" w:hAnsi="Times New Roman" w:cs="Times New Roman"/>
          <w:sz w:val="24"/>
          <w:szCs w:val="24"/>
        </w:rPr>
        <w:t>y usefu</w:t>
      </w:r>
      <w:r>
        <w:rPr>
          <w:rFonts w:ascii="Times New Roman" w:eastAsia="Times New Roman" w:hAnsi="Times New Roman" w:cs="Times New Roman"/>
          <w:sz w:val="24"/>
          <w:szCs w:val="24"/>
        </w:rPr>
        <w:t>l</w:t>
      </w:r>
      <w:r w:rsidRPr="00C2351F">
        <w:rPr>
          <w:rFonts w:ascii="Times New Roman" w:eastAsia="Times New Roman" w:hAnsi="Times New Roman" w:cs="Times New Roman"/>
          <w:sz w:val="24"/>
          <w:szCs w:val="24"/>
        </w:rPr>
        <w:t xml:space="preserve"> for improving the energ</w:t>
      </w:r>
      <w:r>
        <w:rPr>
          <w:rFonts w:ascii="Times New Roman" w:eastAsia="Times New Roman" w:hAnsi="Times New Roman" w:cs="Times New Roman"/>
          <w:sz w:val="24"/>
          <w:szCs w:val="24"/>
        </w:rPr>
        <w:t>y</w:t>
      </w:r>
      <w:r w:rsidRPr="00C2351F">
        <w:rPr>
          <w:rFonts w:ascii="Times New Roman" w:eastAsia="Times New Roman" w:hAnsi="Times New Roman" w:cs="Times New Roman"/>
          <w:sz w:val="24"/>
          <w:szCs w:val="24"/>
        </w:rPr>
        <w:t xml:space="preserve"> balance esti</w:t>
      </w:r>
      <w:r>
        <w:rPr>
          <w:rFonts w:ascii="Times New Roman" w:eastAsia="Times New Roman" w:hAnsi="Times New Roman" w:cs="Times New Roman"/>
          <w:sz w:val="24"/>
          <w:szCs w:val="24"/>
        </w:rPr>
        <w:t>m</w:t>
      </w:r>
      <w:r w:rsidRPr="00C2351F">
        <w:rPr>
          <w:rFonts w:ascii="Times New Roman" w:eastAsia="Times New Roman" w:hAnsi="Times New Roman" w:cs="Times New Roman"/>
          <w:sz w:val="24"/>
          <w:szCs w:val="24"/>
        </w:rPr>
        <w:t>ation and cooling effects.</w:t>
      </w:r>
      <w:r>
        <w:rPr>
          <w:rFonts w:ascii="Times New Roman" w:eastAsia="Times New Roman" w:hAnsi="Times New Roman" w:cs="Times New Roman"/>
          <w:sz w:val="24"/>
          <w:szCs w:val="24"/>
        </w:rPr>
        <w:t xml:space="preserve"> </w:t>
      </w:r>
      <w:r w:rsidRPr="00100303">
        <w:rPr>
          <w:rFonts w:ascii="Times New Roman" w:eastAsia="Times New Roman" w:hAnsi="Times New Roman" w:cs="Times New Roman"/>
          <w:sz w:val="24"/>
          <w:szCs w:val="24"/>
        </w:rPr>
        <w:t xml:space="preserve">In particular, the installation of an anemometer will provide </w:t>
      </w:r>
      <w:r>
        <w:rPr>
          <w:rFonts w:ascii="Times New Roman" w:eastAsia="Times New Roman" w:hAnsi="Times New Roman" w:cs="Times New Roman"/>
          <w:sz w:val="24"/>
          <w:szCs w:val="24"/>
        </w:rPr>
        <w:t xml:space="preserve">additional </w:t>
      </w:r>
      <w:r w:rsidRPr="00100303">
        <w:rPr>
          <w:rFonts w:ascii="Times New Roman" w:eastAsia="Times New Roman" w:hAnsi="Times New Roman" w:cs="Times New Roman"/>
          <w:sz w:val="24"/>
          <w:szCs w:val="24"/>
        </w:rPr>
        <w:t>data on wind speed</w:t>
      </w:r>
      <w:r w:rsidRPr="00C2351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 the canopy, which influence much several ecosystem services. </w:t>
      </w:r>
      <w:r w:rsidRPr="00C2351F">
        <w:rPr>
          <w:rFonts w:ascii="Times New Roman" w:eastAsia="Times New Roman" w:hAnsi="Times New Roman" w:cs="Times New Roman"/>
          <w:sz w:val="24"/>
          <w:szCs w:val="24"/>
        </w:rPr>
        <w:t xml:space="preserve">In addition simple PM2.5-10 optical devices can be included in the processor platform to get useful data on air quality using trees as monitor stations. In principle, but further studies need to be conducted, a noise sensor </w:t>
      </w:r>
      <w:r>
        <w:rPr>
          <w:rFonts w:ascii="Times New Roman" w:eastAsia="Times New Roman" w:hAnsi="Times New Roman" w:cs="Times New Roman"/>
          <w:sz w:val="24"/>
          <w:szCs w:val="24"/>
        </w:rPr>
        <w:t>and microphone</w:t>
      </w:r>
      <w:r w:rsidRPr="00100303">
        <w:rPr>
          <w:rFonts w:ascii="Times New Roman" w:eastAsia="Times New Roman" w:hAnsi="Times New Roman" w:cs="Times New Roman"/>
          <w:sz w:val="24"/>
          <w:szCs w:val="24"/>
        </w:rPr>
        <w:t xml:space="preserve"> </w:t>
      </w:r>
      <w:r w:rsidRPr="00C2351F">
        <w:rPr>
          <w:rFonts w:ascii="Times New Roman" w:eastAsia="Times New Roman" w:hAnsi="Times New Roman" w:cs="Times New Roman"/>
          <w:sz w:val="24"/>
          <w:szCs w:val="24"/>
        </w:rPr>
        <w:t xml:space="preserve">could </w:t>
      </w:r>
      <w:r>
        <w:rPr>
          <w:rFonts w:ascii="Times New Roman" w:eastAsia="Times New Roman" w:hAnsi="Times New Roman" w:cs="Times New Roman"/>
          <w:sz w:val="24"/>
          <w:szCs w:val="24"/>
        </w:rPr>
        <w:t>also be included with the aim t</w:t>
      </w:r>
      <w:r w:rsidRPr="00C2351F">
        <w:rPr>
          <w:rFonts w:ascii="Times New Roman" w:eastAsia="Times New Roman" w:hAnsi="Times New Roman" w:cs="Times New Roman"/>
          <w:sz w:val="24"/>
          <w:szCs w:val="24"/>
        </w:rPr>
        <w:t xml:space="preserve">o provide useful information on the </w:t>
      </w:r>
      <w:r>
        <w:rPr>
          <w:rFonts w:ascii="Times New Roman" w:eastAsia="Times New Roman" w:hAnsi="Times New Roman" w:cs="Times New Roman"/>
          <w:sz w:val="24"/>
          <w:szCs w:val="24"/>
        </w:rPr>
        <w:t xml:space="preserve">noise pollution and </w:t>
      </w:r>
      <w:r w:rsidRPr="00C2351F">
        <w:rPr>
          <w:rFonts w:ascii="Times New Roman" w:eastAsia="Times New Roman" w:hAnsi="Times New Roman" w:cs="Times New Roman"/>
          <w:sz w:val="24"/>
          <w:szCs w:val="24"/>
        </w:rPr>
        <w:t>“soundscape”</w:t>
      </w:r>
      <w:r>
        <w:rPr>
          <w:rFonts w:ascii="Times New Roman" w:eastAsia="Times New Roman" w:hAnsi="Times New Roman" w:cs="Times New Roman"/>
          <w:sz w:val="24"/>
          <w:szCs w:val="24"/>
        </w:rPr>
        <w:t xml:space="preserve"> quality</w:t>
      </w:r>
      <w:r w:rsidRPr="00C2351F">
        <w:rPr>
          <w:rFonts w:ascii="Times New Roman" w:eastAsia="Times New Roman" w:hAnsi="Times New Roman" w:cs="Times New Roman"/>
          <w:sz w:val="24"/>
          <w:szCs w:val="24"/>
        </w:rPr>
        <w:t xml:space="preserve"> generated by trees in parks</w:t>
      </w:r>
      <w:r w:rsidRPr="00E5366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{"citationID":"qGpSI3w4","properties":{"formattedCitation":"(Doser et al., 2020; Mydlarz et al., 2019)","plainCitation":"(Doser et al., 2020; Mydlarz et al., 2019)","noteIndex":0},"citationItems":[{"id":1731,"uris":["http://zotero.org/users/3524663/items/7PDDXYKD"],"uri":["http://zotero.org/users/3524663/items/7PDDXYKD"],"itemData":{"id":1731,"type":"article-journal","abstract":"Noise pollution is one of the topmost quality of life issues for urban residents in the United States. Continued exposure to high levels of noise has proven effects on health, including acute effects such as sleep disruption, and long-term effects such as hypertension, heart disease, and hearing loss. To investigate and ultimately aid in the mitigation of urban noise, a network of 55 sensor nodes has been deployed across New York City for over two years, collecting sound pressure level (SPL) and audio data. This network has cumulatively amassed over 75 years of calibrated, high-resolution SPL measurements and 35 years of audio data. In addition, high frequency telemetry data have been collected that provides an indication of a sensors’ health. These telemetry data were analyzed over an 18-month period across 31 of the sensors. It has been used to develop a prototype model for pre-failure detection which has the ability to identify sensors in a prefail state 69.1% of the time. The entire network infrastructure is outlined, including the operation of the sensors, followed by an analysis of its data yield and the development of the fault detection approach and the future system integration plans for this.","container-title":"Sensors","DOI":"10.3390/s19061415","ISSN":"1424-8220","issue":"6","journalAbbreviation":"Sensors","language":"en","page":"1415","source":"DOI.org (Crossref)","title":"The Life of a New York City Noise Sensor Network","volume":"19","author":[{"family":"Mydlarz","given":"Charlie"},{"family":"Sharma","given":"Mohit"},{"family":"Lockerman","given":"Yitzchak"},{"family":"Steers","given":"Ben"},{"family":"Silva","given":"Claudio"},{"family":"Bello","given":"Juan"}],"issued":{"date-parts":[["2019",3,22]]}}},{"id":2086,"uris":["http://zotero.org/users/3524663/items/EL2FQSDU"],"uri":["http://zotero.org/users/3524663/items/EL2FQSDU"],"itemData":{"id":2086,"type":"article-journal","abstract":"Assessing the effects of anthropogenic disturbances on wildlife and natural resources is a necessary conservation task. The soundscape is a critical habitat component for acoustically communicating organisms, but the use of the soundscape as a tool for assessing disturbance impacts has been relatively unexplored until recently. Here we present a broad modeling framework for assessing disturbance impacts on soundscapes, which we apply to quantify the influence of a shelterwood logging on soundscapes in northern Michigan. Our modeling approach can be broadly applied to assess anthropogenic disturbance impacts on soundscapes. The approach accommodates inherent differences in control and treatment sites to improve inference about treatment effects, while also accounting for extraneous variables (e.g., rain) that influence acoustic indices.","container-title":"Ecological Indicators","DOI":"10.1016/j.ecolind.2020.106244","ISSN":"1470160X","language":"en","page":"106244","source":"Crossref","title":"Assessing soundscape disturbance through hierarchical models and acoustic indices: A case study on a shelterwood logged northern Michigan forest","title-short":"Assessing soundscape disturbance through hierarchical models and acoustic indices","volume":"113","author":[{"family":"Doser","given":"Jeffrey W."},{"family":"Finley","given":"Andrew O."},{"family":"Kasten","given":"Eric P."},{"family":"Gage","given":"Stuart H."}],"issued":{"date-parts":[["2020",6]]}}}],"schema":"https://github.com/citation-style-language/schema/raw/master/csl-citation.json"}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(Doser et al., 2020; Mydlarz et al., 2019)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Pr="00100303">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 xml:space="preserve">also to evaluate associated </w:t>
      </w:r>
      <w:r w:rsidRPr="00100303">
        <w:rPr>
          <w:rFonts w:ascii="Times New Roman" w:eastAsia="Times New Roman" w:hAnsi="Times New Roman" w:cs="Times New Roman"/>
          <w:sz w:val="24"/>
          <w:szCs w:val="24"/>
        </w:rPr>
        <w:t xml:space="preserve">biodiversity </w:t>
      </w:r>
      <w:r>
        <w:rPr>
          <w:rFonts w:ascii="Times New Roman" w:eastAsia="Times New Roman" w:hAnsi="Times New Roman" w:cs="Times New Roman"/>
          <w:sz w:val="24"/>
          <w:szCs w:val="24"/>
        </w:rPr>
        <w:t xml:space="preserve">with the help of </w:t>
      </w:r>
      <w:r w:rsidRPr="00100303">
        <w:rPr>
          <w:rFonts w:ascii="Times New Roman" w:eastAsia="Times New Roman" w:hAnsi="Times New Roman" w:cs="Times New Roman"/>
          <w:sz w:val="24"/>
          <w:szCs w:val="24"/>
        </w:rPr>
        <w:t>recorded</w:t>
      </w:r>
      <w:r>
        <w:rPr>
          <w:rFonts w:ascii="Times New Roman" w:eastAsia="Times New Roman" w:hAnsi="Times New Roman" w:cs="Times New Roman"/>
          <w:sz w:val="24"/>
          <w:szCs w:val="24"/>
        </w:rPr>
        <w:t xml:space="preserve"> bird songs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{"citationID":"Fv5At84p","properties":{"formattedCitation":"(Farina et al., 2014; Margaritis et al., 2018)","plainCitation":"(Farina et al., 2014; Margaritis et al., 2018)","noteIndex":0},"citationItems":[{"id":1395,"uris":["http://zotero.org/users/3524663/items/AGIL56UL"],"uri":["http://zotero.org/users/3524663/items/AGIL56UL"],"itemData":{"id":1395,"type":"article-journal","container-title":"Urban Ecosystems","DOI":"10.1007/s11252-014-0365-0","ISSN":"1083-8155, 1573-1642","issue":"4","language":"en","page":"923-944","source":"Crossref","title":"Low cost (audio) recording (LCR) for advancing soundscape ecology towards the conservation of sonic complexity and biodiversity in natural and urban landscapes","volume":"17","author":[{"family":"Farina","given":"A."},{"family":"James","given":"P."},{"family":"Bobryk","given":"C."},{"family":"Pieretti","given":"N."},{"family":"Lattanzi","given":"E."},{"family":"McWilliam","given":"J."}],"issued":{"date-parts":[["2014",12]]}}},{"id":1863,"uris":["http://zotero.org/users/3524663/items/GT7ZZ7WS"],"uri":["http://zotero.org/users/3524663/items/GT7ZZ7WS"],"itemData":{"id":1863,"type":"article-journal","abstract":"The main aim of this study was to investigate the eﬀects of vegetation and traﬃc-noise parameters on the sound environment of urban parks. Eight parks of diﬀerent sizes and varying proximity to the city's ring road were selected in Antwerp, Belgium. The sound environment was evaluated with a dual approach, using primarily simulated traﬃc data from the surrounding roads and then measurement noise data from mobile devices within the parks. Percentile weighted sound levels were calculated considering various indicators (LA10, LA50, LA90, LAeq.) with special emphasis on background noise (LA90) and peak values (LA10).","container-title":"Applied Geography","DOI":"10.1016/j.apgeog.2018.02.017","ISSN":"01436228","language":"en","page":"199-212","source":"Crossref","title":"The influence of vegetation and surrounding traffic noise parameters on the sound environment of urban parks","volume":"94","author":[{"family":"Margaritis","given":"Efstathios"},{"family":"Kang","given":"Jian"},{"family":"Filipan","given":"Karlo"},{"family":"Botteldooren","given":"Dick"}],"issued":{"date-parts":[["2018",5]]}}}],"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(Farina et al., 2014; Margaritis et al., 2018)</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r w:rsidRPr="00E5366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Nevertheless</w:t>
      </w:r>
      <w:r w:rsidRPr="00100303">
        <w:rPr>
          <w:rFonts w:ascii="Times New Roman" w:eastAsia="Times New Roman" w:hAnsi="Times New Roman" w:cs="Times New Roman"/>
          <w:sz w:val="24"/>
          <w:szCs w:val="24"/>
        </w:rPr>
        <w:t xml:space="preserve">, the technical development of sensors </w:t>
      </w:r>
      <w:r>
        <w:rPr>
          <w:rFonts w:ascii="Times New Roman" w:eastAsia="Times New Roman" w:hAnsi="Times New Roman" w:cs="Times New Roman"/>
          <w:sz w:val="24"/>
          <w:szCs w:val="24"/>
        </w:rPr>
        <w:t xml:space="preserve">along with people engagement to citizen science </w:t>
      </w:r>
      <w:r w:rsidRPr="00100303">
        <w:rPr>
          <w:rFonts w:ascii="Times New Roman" w:eastAsia="Times New Roman" w:hAnsi="Times New Roman" w:cs="Times New Roman"/>
          <w:sz w:val="24"/>
          <w:szCs w:val="24"/>
        </w:rPr>
        <w:t>will be inevitable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{"citationID":"tIJv5ckd","properties":{"formattedCitation":"(Bauer et al., 2019; Nitoslawski et al., 2019; Schr\\uc0\\u246{}ter et al., 2017)","plainCitation":"(Bauer et al., 2019; Nitoslawski et al., 2019; Schröter et al., 2017)","noteIndex":0},"citationItems":[{"id":2148,"uris":["http://zotero.org/users/3524663/items/B4MCUQ8J"],"uri":["http://zotero.org/users/3524663/items/B4MCUQ8J"],"itemData":{"id":2148,"type":"article-journal","abstract":"A precise and up-to-date situational awareness of crop conditions is important for precision farming. The temporally continuous monitoring of relevant crop parameters has recently been shown to assist in a large number of applications. In this context, the leaf area index (LAI) is a key parameter. However, continuous LAI monitoring using traditional assessment methods is hardly possible and very expensive. For this reason, low-cost sensors based on Wireless Sensor Network (WSN) technology have been developed and interconnected to agricultural in situ sensor networks that seem promising for LAI assessment. In this paper, an approach for the processing and filtering of distributed in situ sensor data for a credible LAI estimation is proposed. This approach is developed based on a long-term WSN deployment in experimental plots with different wheat cultivars (Triticum aestivum L.) and water regimes. Non-negligible environmental impacts on radiation-based LAI assessment are also taken into account. A comparative analysis with a conventional LAI instrument shows that WSNs with adequately processed data gathered by low-cost sensors have the potential to produce credible LAI trajectories with high temporal resolution, that fit the dynamic crop growth process. Moreover, they are also shown to be able to detect yield-limiting trends and even to differentiate between individual wheat cultivars. Hence, those WSNs enable new applications and can greatly support modern crop management, cultivation, and plant breeding.","container-title":"Computers and Electronics in Agriculture","DOI":"10.1016/j.compag.2019.104867","ISSN":"01681699","language":"en","page":"104867","source":"Crossref","title":"Processing and filtering of leaf area index time series assessed by in-situ wireless sensor networks","volume":"165","author":[{"family":"Bauer","given":"Jan"},{"family":"Jarmer","given":"Thomas"},{"family":"Schittenhelm","given":"Siegfried"},{"family":"Siegmann","given":"Bastian"},{"family":"Aschenbruck","given":"Nils"}],"issued":{"date-parts":[["2019",10]]}}},{"id":1523,"uris":["http://zotero.org/users/3524663/items/685XCHC3"],"uri":["http://zotero.org/users/3524663/items/685XCHC3"],"itemData":{"id":1523,"type":"article-journal","abstract":"Smart cities are increasingly part of urban sustainability discourses. There is a growing interest in understanding how citizen engagement, connected technology, and data analytics can support sustainable development. Evidence has also repeatedly shown that green infrastructure such as urban forests address diverse urban challenges and are critical components of urban sustainability and resilience. Nevertheless, it is unclear whether green space and urban forest management are gaining significant traction in smart city planning. It is thus timely to consider whether and to what extent urban forests and other green spaces can be effectively integrated into smart city planning, to maximize green benefits for all city dwellers.","container-title":"Sustainable Cities and Society","DOI":"10.1016/j.scs.2019.101770","ISSN":"22106707","language":"en","page":"101770","source":"Crossref","title":"Smarter ecosystems for smarter cities? A review of trends, technologies, and turning points for smart urban forestry","title-short":"Smarter ecosystems for smarter cities?","volume":"51","author":[{"family":"Nitoslawski","given":"Sophie A."},{"family":"Galle","given":"Nadine J."},{"family":"Van Den Bosch","given":"Cecil Konijnendijk"},{"family":"Steenberg","given":"James W.N."}],"issued":{"date-parts":[["2019",11]]}}},{"id":1525,"uris":["http://zotero.org/users/3524663/items/HWZPBTL3"],"uri":["http://zotero.org/users/3524663/items/HWZPBTL3"],"itemData":{"id":1525,"type":"article-journal","abstract":"Citizen science approaches provide opportunities to support ecosystem service assessments. To evaluate the recent trends, challenges and opportunities of utilizing citizen science in ecosystem service studies we conducted a systematic literature and project review. We reviewed the range of ecosystem services and formats of participation in citizen science in 17 peer-reviewed scientiﬁc publications and 102 ongoing or ﬁnished citizen science projects, out of over 500 screened publications and over 1400 screened projects. We found that citizen science is predominantly applied in assessing regulating and cultural services. The assessments were often performed by using proxy indicators that only implicitly provide information on ecosystem services. Direct assessments of ecosystem services are still rare. Participation formats mostly comprise contributory citizen science projects that focus on volunteered data collection. However, there is potential to increase citizen involvement in comprehensive ecosystem service assessments, including the development of research questions, design, data analysis and dissemination of ﬁndings. Levels of involvement could be enhanced to strengthen strategic knowledge on the environment, scientiﬁc literacy and the empowerment of citizens in helping to inform and monitor policies and management efforts related to ecosystem services. We provide an outlook how to better operationalise citizen science approaches to assess ecosystem services.","container-title":"Ecosystem Services","DOI":"10.1016/j.ecoser.2017.09.017","ISSN":"22120416","language":"en","page":"80-94","source":"Crossref","title":"Citizen science for assessing ecosystem services: Status, challenges and opportunities","title-short":"Citizen science for assessing ecosystem services","volume":"28","author":[{"family":"Schröter","given":"Matthias"},{"family":"Kraemer","given":"Roland"},{"family":"Mantel","given":"Martin"},{"family":"Kabisch","given":"Nadja"},{"family":"Hecker","given":"Susanne"},{"family":"Richter","given":"Anett"},{"family":"Neumeier","given":"Veronika"},{"family":"Bonn","given":"Aletta"}],"issued":{"date-parts":[["2017",12]]}}}],"schema":"https://github.com/citation-style-language/schema/raw/master/csl-citation.json"} </w:instrText>
      </w:r>
      <w:r>
        <w:rPr>
          <w:rFonts w:ascii="Times New Roman" w:eastAsia="Times New Roman" w:hAnsi="Times New Roman" w:cs="Times New Roman"/>
          <w:sz w:val="24"/>
          <w:szCs w:val="24"/>
        </w:rPr>
        <w:fldChar w:fldCharType="separate"/>
      </w:r>
      <w:r w:rsidRPr="006A565F">
        <w:rPr>
          <w:rFonts w:ascii="Times New Roman" w:hAnsi="Times New Roman" w:cs="Times New Roman"/>
          <w:sz w:val="24"/>
          <w:szCs w:val="24"/>
        </w:rPr>
        <w:t>(Bauer et al., 2019; Nitoslawski et al., 2019; Schröter et al., 2017)</w:t>
      </w:r>
      <w:r>
        <w:rPr>
          <w:rFonts w:ascii="Times New Roman" w:eastAsia="Times New Roman" w:hAnsi="Times New Roman" w:cs="Times New Roman"/>
          <w:sz w:val="24"/>
          <w:szCs w:val="24"/>
        </w:rPr>
        <w:fldChar w:fldCharType="end"/>
      </w:r>
      <w:r w:rsidRPr="0010030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thus </w:t>
      </w:r>
      <w:r w:rsidRPr="00100303">
        <w:rPr>
          <w:rFonts w:ascii="Times New Roman" w:eastAsia="Times New Roman" w:hAnsi="Times New Roman" w:cs="Times New Roman"/>
          <w:sz w:val="24"/>
          <w:szCs w:val="24"/>
        </w:rPr>
        <w:t>it will be important to adapt them to the task of monitoring those parameters that are important for urban planning decisions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{"citationID":"5oTrSK9H","properties":{"formattedCitation":"(Cortinovis and Geneletti, 2019)","plainCitation":"(Cortinovis and Geneletti, 2019)","noteIndex":0},"citationItems":[{"id":1119,"uris":["http://zotero.org/users/3524663/items/VFS5WZYZ"],"uri":["http://zotero.org/users/3524663/items/VFS5WZYZ"],"itemData":{"id":1119,"type":"article-journal","abstract":"Urban planning is the most relevant decision-making process affecting urban regulating ecosystem services. However, a clear understanding of the effects of planning decisions on both the supply and demand of urban regulating ecosystem services is still lacking. To support planners in enhancing urban regulating ecosystem services, there is a need to understand what variables are at stake and how changes in planning-related variables may affect urban regulating ecosystem services. The article presents a conceptual framework that describes how capacity, demand, and flow of urban regulating ecosystem services, and related benefits, are linked to the main variables controlled by urban planning, i.e. the location, typology, and size of urban green infrastructure, and the spatial distribution and vulnerability profile of population and physical assets. The variables and links described in the framework are then detailed for seven urban regulating ecosystem services. The analysis reveals, for each service, what are the main levers on which planners can act to shape the amount and spatial distribution of urban regulating ecosystem services and related benefits across the city. Uses and limitations of the proposed framework are discussed, and some key messages are drawn for planners on how to operationalise the findings.","container-title":"Ecosystem Services","DOI":"10.1016/j.ecoser.2019.100946","ISSN":"22120416","language":"en","page":"100946","source":"Crossref","title":"A framework to explore the effects of urban planning decisions on regulating ecosystem services in cities","volume":"38","author":[{"family":"Cortinovis","given":"Chiara"},{"family":"Geneletti","given":"Davide"}],"issued":{"date-parts":[["2019",8]]}}}],"schema":"https://github.com/citation-style-language/schema/raw/master/csl-citation.json"}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(Cortinovis and Geneletti, 2019)</w:t>
      </w:r>
      <w:r>
        <w:rPr>
          <w:rFonts w:ascii="Times New Roman" w:eastAsia="Times New Roman" w:hAnsi="Times New Roman" w:cs="Times New Roman"/>
          <w:sz w:val="24"/>
          <w:szCs w:val="24"/>
        </w:rPr>
        <w:fldChar w:fldCharType="end"/>
      </w:r>
      <w:r w:rsidRPr="00100303">
        <w:rPr>
          <w:rFonts w:ascii="Times New Roman" w:eastAsia="Times New Roman" w:hAnsi="Times New Roman" w:cs="Times New Roman"/>
          <w:sz w:val="24"/>
          <w:szCs w:val="24"/>
        </w:rPr>
        <w:t>.</w:t>
      </w:r>
    </w:p>
    <w:p w14:paraId="073FC8B0" w14:textId="2541B24A" w:rsidR="00A944D5" w:rsidRDefault="00A944D5" w:rsidP="00A944D5">
      <w:pPr>
        <w:spacing w:after="0"/>
        <w:ind w:firstLine="720"/>
        <w:jc w:val="both"/>
        <w:rPr>
          <w:rFonts w:ascii="Times New Roman" w:eastAsia="Times New Roman" w:hAnsi="Times New Roman" w:cs="Times New Roman"/>
          <w:sz w:val="24"/>
          <w:szCs w:val="24"/>
        </w:rPr>
      </w:pPr>
      <w:r w:rsidRPr="00306544">
        <w:rPr>
          <w:rFonts w:ascii="Times New Roman" w:eastAsia="Times New Roman" w:hAnsi="Times New Roman" w:cs="Times New Roman"/>
          <w:sz w:val="24"/>
          <w:szCs w:val="24"/>
        </w:rPr>
        <w:t xml:space="preserve">Among the indicators presented in the article, perhaps not all of them can be used for practical purposes directly. </w:t>
      </w:r>
      <w:r>
        <w:rPr>
          <w:rFonts w:ascii="Times New Roman" w:eastAsia="Times New Roman" w:hAnsi="Times New Roman" w:cs="Times New Roman"/>
          <w:sz w:val="24"/>
          <w:szCs w:val="24"/>
        </w:rPr>
        <w:t>Air t</w:t>
      </w:r>
      <w:r w:rsidRPr="00306544">
        <w:rPr>
          <w:rFonts w:ascii="Times New Roman" w:eastAsia="Times New Roman" w:hAnsi="Times New Roman" w:cs="Times New Roman"/>
          <w:sz w:val="24"/>
          <w:szCs w:val="24"/>
        </w:rPr>
        <w:t>emperature</w:t>
      </w:r>
      <w:r>
        <w:rPr>
          <w:rFonts w:ascii="Times New Roman" w:eastAsia="Times New Roman" w:hAnsi="Times New Roman" w:cs="Times New Roman"/>
          <w:sz w:val="24"/>
          <w:szCs w:val="24"/>
        </w:rPr>
        <w:t xml:space="preserve"> and</w:t>
      </w:r>
      <w:r w:rsidRPr="00306544">
        <w:rPr>
          <w:rFonts w:ascii="Times New Roman" w:eastAsia="Times New Roman" w:hAnsi="Times New Roman" w:cs="Times New Roman"/>
          <w:sz w:val="24"/>
          <w:szCs w:val="24"/>
        </w:rPr>
        <w:t xml:space="preserve"> humidity under the canopy of city trees can be presented </w:t>
      </w:r>
      <w:r>
        <w:rPr>
          <w:rFonts w:ascii="Times New Roman" w:eastAsia="Times New Roman" w:hAnsi="Times New Roman" w:cs="Times New Roman"/>
          <w:sz w:val="24"/>
          <w:szCs w:val="24"/>
        </w:rPr>
        <w:t>“</w:t>
      </w:r>
      <w:r w:rsidRPr="00306544">
        <w:rPr>
          <w:rFonts w:ascii="Times New Roman" w:eastAsia="Times New Roman" w:hAnsi="Times New Roman" w:cs="Times New Roman"/>
          <w:sz w:val="24"/>
          <w:szCs w:val="24"/>
        </w:rPr>
        <w:t>as is</w:t>
      </w:r>
      <w:r>
        <w:rPr>
          <w:rFonts w:ascii="Times New Roman" w:eastAsia="Times New Roman" w:hAnsi="Times New Roman" w:cs="Times New Roman"/>
          <w:sz w:val="24"/>
          <w:szCs w:val="24"/>
        </w:rPr>
        <w:t>” for people</w:t>
      </w:r>
      <w:r w:rsidRPr="00306544">
        <w:rPr>
          <w:rFonts w:ascii="Times New Roman" w:eastAsia="Times New Roman" w:hAnsi="Times New Roman" w:cs="Times New Roman"/>
          <w:sz w:val="24"/>
          <w:szCs w:val="24"/>
        </w:rPr>
        <w:t>, as well as wind speed</w:t>
      </w:r>
      <w:r>
        <w:rPr>
          <w:rFonts w:ascii="Times New Roman" w:eastAsia="Times New Roman" w:hAnsi="Times New Roman" w:cs="Times New Roman"/>
          <w:sz w:val="24"/>
          <w:szCs w:val="24"/>
        </w:rPr>
        <w:t xml:space="preserve"> for example</w:t>
      </w:r>
      <w:r w:rsidRPr="00306544">
        <w:rPr>
          <w:rFonts w:ascii="Times New Roman" w:eastAsia="Times New Roman" w:hAnsi="Times New Roman" w:cs="Times New Roman"/>
          <w:sz w:val="24"/>
          <w:szCs w:val="24"/>
        </w:rPr>
        <w:t xml:space="preserve">. However, in order to monitor the quality of the urban environment associated with green infrastructure, it is probably worth developing </w:t>
      </w:r>
      <w:del w:id="446" w:author="riccardo valentini" w:date="2020-05-11T10:36:00Z">
        <w:r w:rsidRPr="00306544" w:rsidDel="00D16139">
          <w:rPr>
            <w:rFonts w:ascii="Times New Roman" w:eastAsia="Times New Roman" w:hAnsi="Times New Roman" w:cs="Times New Roman"/>
            <w:sz w:val="24"/>
            <w:szCs w:val="24"/>
          </w:rPr>
          <w:delText xml:space="preserve">special </w:delText>
        </w:r>
      </w:del>
      <w:ins w:id="447" w:author="riccardo valentini" w:date="2020-05-11T10:36:00Z">
        <w:r w:rsidR="00D16139">
          <w:rPr>
            <w:rFonts w:ascii="Times New Roman" w:eastAsia="Times New Roman" w:hAnsi="Times New Roman" w:cs="Times New Roman"/>
            <w:sz w:val="24"/>
            <w:szCs w:val="24"/>
          </w:rPr>
          <w:t>specific</w:t>
        </w:r>
        <w:r w:rsidR="00D16139" w:rsidRPr="00306544">
          <w:rPr>
            <w:rFonts w:ascii="Times New Roman" w:eastAsia="Times New Roman" w:hAnsi="Times New Roman" w:cs="Times New Roman"/>
            <w:sz w:val="24"/>
            <w:szCs w:val="24"/>
          </w:rPr>
          <w:t xml:space="preserve"> </w:t>
        </w:r>
      </w:ins>
      <w:r w:rsidRPr="00306544">
        <w:rPr>
          <w:rFonts w:ascii="Times New Roman" w:eastAsia="Times New Roman" w:hAnsi="Times New Roman" w:cs="Times New Roman"/>
          <w:sz w:val="24"/>
          <w:szCs w:val="24"/>
        </w:rPr>
        <w:t>scales of air quality, microclimate comfort and noise pollution levels</w:t>
      </w:r>
      <w:r>
        <w:rPr>
          <w:rFonts w:ascii="Times New Roman" w:eastAsia="Times New Roman" w:hAnsi="Times New Roman" w:cs="Times New Roman"/>
          <w:sz w:val="24"/>
          <w:szCs w:val="24"/>
        </w:rPr>
        <w:t xml:space="preserve"> – in this form it makes more clear information for citizens</w:t>
      </w:r>
      <w:r w:rsidRPr="0030654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the other hand, </w:t>
      </w:r>
      <w:r w:rsidRPr="00306544">
        <w:rPr>
          <w:rFonts w:ascii="Times New Roman" w:eastAsia="Times New Roman" w:hAnsi="Times New Roman" w:cs="Times New Roman"/>
          <w:sz w:val="24"/>
          <w:szCs w:val="24"/>
        </w:rPr>
        <w:t xml:space="preserve">for spatial planning tasks, </w:t>
      </w:r>
      <w:ins w:id="448" w:author="riccardo valentini" w:date="2020-05-11T10:36:00Z">
        <w:r w:rsidR="00FB7166">
          <w:rPr>
            <w:rFonts w:ascii="Times New Roman" w:eastAsia="Times New Roman" w:hAnsi="Times New Roman" w:cs="Times New Roman"/>
            <w:sz w:val="24"/>
            <w:szCs w:val="24"/>
          </w:rPr>
          <w:t xml:space="preserve">it will be useful to create </w:t>
        </w:r>
        <w:proofErr w:type="gramStart"/>
        <w:r w:rsidR="00FB7166">
          <w:rPr>
            <w:rFonts w:ascii="Times New Roman" w:eastAsia="Times New Roman" w:hAnsi="Times New Roman" w:cs="Times New Roman"/>
            <w:sz w:val="24"/>
            <w:szCs w:val="24"/>
          </w:rPr>
          <w:t>a</w:t>
        </w:r>
        <w:proofErr w:type="gramEnd"/>
        <w:r w:rsidR="00FB7166">
          <w:rPr>
            <w:rFonts w:ascii="Times New Roman" w:eastAsia="Times New Roman" w:hAnsi="Times New Roman" w:cs="Times New Roman"/>
            <w:sz w:val="24"/>
            <w:szCs w:val="24"/>
          </w:rPr>
          <w:t xml:space="preserve"> urban tree databas</w:t>
        </w:r>
      </w:ins>
      <w:ins w:id="449" w:author="riccardo valentini" w:date="2020-05-11T10:37:00Z">
        <w:r w:rsidR="00FB7166">
          <w:rPr>
            <w:rFonts w:ascii="Times New Roman" w:eastAsia="Times New Roman" w:hAnsi="Times New Roman" w:cs="Times New Roman"/>
            <w:sz w:val="24"/>
            <w:szCs w:val="24"/>
          </w:rPr>
          <w:t xml:space="preserve">e on </w:t>
        </w:r>
      </w:ins>
      <w:r w:rsidRPr="00306544">
        <w:rPr>
          <w:rFonts w:ascii="Times New Roman" w:eastAsia="Times New Roman" w:hAnsi="Times New Roman" w:cs="Times New Roman"/>
          <w:sz w:val="24"/>
          <w:szCs w:val="24"/>
        </w:rPr>
        <w:t xml:space="preserve">annual or seasonal indicators of </w:t>
      </w:r>
      <w:r>
        <w:rPr>
          <w:rFonts w:ascii="Times New Roman" w:eastAsia="Times New Roman" w:hAnsi="Times New Roman" w:cs="Times New Roman"/>
          <w:sz w:val="24"/>
          <w:szCs w:val="24"/>
        </w:rPr>
        <w:t xml:space="preserve">ecosystem </w:t>
      </w:r>
      <w:r w:rsidRPr="00306544">
        <w:rPr>
          <w:rFonts w:ascii="Times New Roman" w:eastAsia="Times New Roman" w:hAnsi="Times New Roman" w:cs="Times New Roman"/>
          <w:sz w:val="24"/>
          <w:szCs w:val="24"/>
        </w:rPr>
        <w:t xml:space="preserve">services </w:t>
      </w:r>
      <w:r>
        <w:rPr>
          <w:rFonts w:ascii="Times New Roman" w:eastAsia="Times New Roman" w:hAnsi="Times New Roman" w:cs="Times New Roman"/>
          <w:sz w:val="24"/>
          <w:szCs w:val="24"/>
        </w:rPr>
        <w:t xml:space="preserve">provided </w:t>
      </w:r>
      <w:r w:rsidRPr="00306544">
        <w:rPr>
          <w:rFonts w:ascii="Times New Roman" w:eastAsia="Times New Roman" w:hAnsi="Times New Roman" w:cs="Times New Roman"/>
          <w:sz w:val="24"/>
          <w:szCs w:val="24"/>
        </w:rPr>
        <w:t xml:space="preserve">by </w:t>
      </w:r>
      <w:del w:id="450" w:author="riccardo valentini" w:date="2020-05-11T10:36:00Z">
        <w:r w:rsidRPr="00306544" w:rsidDel="00FB7166">
          <w:rPr>
            <w:rFonts w:ascii="Times New Roman" w:eastAsia="Times New Roman" w:hAnsi="Times New Roman" w:cs="Times New Roman"/>
            <w:sz w:val="24"/>
            <w:szCs w:val="24"/>
          </w:rPr>
          <w:delText xml:space="preserve">one or another </w:delText>
        </w:r>
      </w:del>
      <w:r w:rsidRPr="00306544">
        <w:rPr>
          <w:rFonts w:ascii="Times New Roman" w:eastAsia="Times New Roman" w:hAnsi="Times New Roman" w:cs="Times New Roman"/>
          <w:sz w:val="24"/>
          <w:szCs w:val="24"/>
        </w:rPr>
        <w:t>tree species at its specific age, height and condition</w:t>
      </w:r>
      <w:ins w:id="451" w:author="riccardo valentini" w:date="2020-05-11T10:37:00Z">
        <w:r w:rsidR="00FB7166">
          <w:rPr>
            <w:rFonts w:ascii="Times New Roman" w:eastAsia="Times New Roman" w:hAnsi="Times New Roman" w:cs="Times New Roman"/>
            <w:sz w:val="24"/>
            <w:szCs w:val="24"/>
          </w:rPr>
          <w:t xml:space="preserve">. This could be very useful for operational management of urban green </w:t>
        </w:r>
        <w:del w:id="452" w:author="Алексей Ярославцев" w:date="2020-05-11T16:28:00Z">
          <w:r w:rsidR="00FB7166" w:rsidDel="0031277C">
            <w:rPr>
              <w:rFonts w:ascii="Times New Roman" w:eastAsia="Times New Roman" w:hAnsi="Times New Roman" w:cs="Times New Roman"/>
              <w:sz w:val="24"/>
              <w:szCs w:val="24"/>
            </w:rPr>
            <w:delText>infranstructures</w:delText>
          </w:r>
        </w:del>
      </w:ins>
      <w:ins w:id="453" w:author="Алексей Ярославцев" w:date="2020-05-11T16:28:00Z">
        <w:r w:rsidR="0031277C">
          <w:rPr>
            <w:rFonts w:ascii="Times New Roman" w:eastAsia="Times New Roman" w:hAnsi="Times New Roman" w:cs="Times New Roman"/>
            <w:sz w:val="24"/>
            <w:szCs w:val="24"/>
          </w:rPr>
          <w:t>infrastructures</w:t>
        </w:r>
      </w:ins>
      <w:ins w:id="454" w:author="riccardo valentini" w:date="2020-05-11T10:37:00Z">
        <w:r w:rsidR="00FB7166">
          <w:rPr>
            <w:rFonts w:ascii="Times New Roman" w:eastAsia="Times New Roman" w:hAnsi="Times New Roman" w:cs="Times New Roman"/>
            <w:sz w:val="24"/>
            <w:szCs w:val="24"/>
          </w:rPr>
          <w:t>.</w:t>
        </w:r>
      </w:ins>
      <w:r w:rsidRPr="00306544">
        <w:rPr>
          <w:rFonts w:ascii="Times New Roman" w:eastAsia="Times New Roman" w:hAnsi="Times New Roman" w:cs="Times New Roman"/>
          <w:sz w:val="24"/>
          <w:szCs w:val="24"/>
        </w:rPr>
        <w:t xml:space="preserve"> </w:t>
      </w:r>
      <w:del w:id="455" w:author="riccardo valentini" w:date="2020-05-11T10:37:00Z">
        <w:r w:rsidRPr="00306544" w:rsidDel="00FB7166">
          <w:rPr>
            <w:rFonts w:ascii="Times New Roman" w:eastAsia="Times New Roman" w:hAnsi="Times New Roman" w:cs="Times New Roman"/>
            <w:sz w:val="24"/>
            <w:szCs w:val="24"/>
          </w:rPr>
          <w:delText>will be more useful in the form of empirical data tables</w:delText>
        </w:r>
        <w:r w:rsidDel="00FB7166">
          <w:rPr>
            <w:rFonts w:ascii="Times New Roman" w:eastAsia="Times New Roman" w:hAnsi="Times New Roman" w:cs="Times New Roman"/>
            <w:sz w:val="24"/>
            <w:szCs w:val="24"/>
          </w:rPr>
          <w:delText xml:space="preserve"> and spatial models</w:delText>
        </w:r>
        <w:r w:rsidRPr="00306544" w:rsidDel="00FB7166">
          <w:rPr>
            <w:rFonts w:ascii="Times New Roman" w:eastAsia="Times New Roman" w:hAnsi="Times New Roman" w:cs="Times New Roman"/>
            <w:sz w:val="24"/>
            <w:szCs w:val="24"/>
          </w:rPr>
          <w:delText>, as it will affect which and where to plant trees</w:delText>
        </w:r>
        <w:r w:rsidDel="00FB7166">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{"citationID":"9LtxQZoq","properties":{"formattedCitation":"(Bodnaruk et al., 2017)","plainCitation":"(Bodnaruk et al., 2017)","noteIndex":0},"citationItems":[{"id":1658,"uris":["http://zotero.org/users/3524663/items/I55A98N6"],"uri":["http://zotero.org/users/3524663/items/I55A98N6"],"itemData":{"id":1658,"type":"article-journal","abstract":"Urban trees can help mitigate some of the environmental degradation linked to the rapid urbanization of humanity. Many municipalities are implementing ambitious tree planting programs to help remove air pollution, mitigate urban heat island effects, and provide other ecosystem services and beneﬁts but lack quantitative tools to explore priority planting locations and potential tradeoffs between services. This work demonstrates a quantitative method for exploring priority planting and ecosystem service tradeoffs in Baltimore, Maryland using spatially explicit biophysical iTree models. Several planting schemes were created based on the individual optimization of a number of metrics related to services and beneﬁts of air pollution and heat mitigation ecosystem services. The results demonstrate that different tree planting schemes would be pursued based on the ecosystem service or beneﬁt maximized, revealing tradeoffs between services and priority planting locations. With further development including consideration of additional ecosystem services, disservices, user input, and costs of tree planting and maintenance, this approach could provide city planners, urban foresters, and members of the public with a powerful tool to better manage urban forest systems.","container-title":"Landscape and Urban Planning","DOI":"10.1016/j.landurbplan.2016.08.016","ISSN":"01692046","journalAbbreviation":"Landscape and Urban Planning","language":"en","page":"457-467","source":"DOI.org (Crossref)","title":"Where to plant urban trees? A spatially explicit methodology to explore ecosystem service tradeoffs","title-short":"Where to plant urban trees?","volume":"157","author":[{"family":"Bodnaruk","given":"E.W."},{"family":"Kroll","given":"C.N."},{"family":"Yang","given":"Y."},{"family":"Hirabayashi","given":"S."},{"family":"Nowak","given":"D.J."},{"family":"Endreny","given":"T.A."}],"issued":{"date-parts":[["2017",1]]}}}],"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(Bodnaruk et al., 2017)</w:t>
      </w:r>
      <w:r>
        <w:rPr>
          <w:rFonts w:ascii="Times New Roman" w:eastAsia="Times New Roman" w:hAnsi="Times New Roman" w:cs="Times New Roman"/>
          <w:sz w:val="24"/>
          <w:szCs w:val="24"/>
        </w:rPr>
        <w:fldChar w:fldCharType="end"/>
      </w:r>
      <w:r w:rsidRPr="00306544">
        <w:rPr>
          <w:rFonts w:ascii="Times New Roman" w:eastAsia="Times New Roman" w:hAnsi="Times New Roman" w:cs="Times New Roman"/>
          <w:sz w:val="24"/>
          <w:szCs w:val="24"/>
        </w:rPr>
        <w:t xml:space="preserve">. In addition, it is also </w:t>
      </w:r>
      <w:r>
        <w:rPr>
          <w:rFonts w:ascii="Times New Roman" w:eastAsia="Times New Roman" w:hAnsi="Times New Roman" w:cs="Times New Roman"/>
          <w:sz w:val="24"/>
          <w:szCs w:val="24"/>
        </w:rPr>
        <w:t>necessary to take into account</w:t>
      </w:r>
      <w:r w:rsidRPr="0030654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disservices associated with urban trees </w:t>
      </w:r>
      <w:r w:rsidRPr="00306544">
        <w:rPr>
          <w:rFonts w:ascii="Times New Roman" w:eastAsia="Times New Roman" w:hAnsi="Times New Roman" w:cs="Times New Roman"/>
          <w:sz w:val="24"/>
          <w:szCs w:val="24"/>
        </w:rPr>
        <w:t>such as the fall of weakened and diseased trees on cars, infrastructure and buildings, and the allergic reaction</w:t>
      </w:r>
      <w:r>
        <w:rPr>
          <w:rFonts w:ascii="Times New Roman" w:eastAsia="Times New Roman" w:hAnsi="Times New Roman" w:cs="Times New Roman"/>
          <w:sz w:val="24"/>
          <w:szCs w:val="24"/>
        </w:rPr>
        <w:t xml:space="preserve"> of people</w:t>
      </w:r>
      <w:r w:rsidRPr="00306544">
        <w:rPr>
          <w:rFonts w:ascii="Times New Roman" w:eastAsia="Times New Roman" w:hAnsi="Times New Roman" w:cs="Times New Roman"/>
          <w:sz w:val="24"/>
          <w:szCs w:val="24"/>
        </w:rPr>
        <w:t xml:space="preserve"> to </w:t>
      </w:r>
      <w:r>
        <w:rPr>
          <w:rFonts w:ascii="Times New Roman" w:eastAsia="Times New Roman" w:hAnsi="Times New Roman" w:cs="Times New Roman"/>
          <w:sz w:val="24"/>
          <w:szCs w:val="24"/>
        </w:rPr>
        <w:t xml:space="preserve">tree </w:t>
      </w:r>
      <w:r w:rsidRPr="00306544">
        <w:rPr>
          <w:rFonts w:ascii="Times New Roman" w:eastAsia="Times New Roman" w:hAnsi="Times New Roman" w:cs="Times New Roman"/>
          <w:sz w:val="24"/>
          <w:szCs w:val="24"/>
        </w:rPr>
        <w:t>pollen</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{"citationID":"nKpaponm","properties":{"formattedCitation":"(Speak et al., 2018; Teixeira et al., 2019)","plainCitation":"(Speak et al., 2018; Teixeira et al., 2019)","noteIndex":0},"citationItems":[{"id":1634,"uris":["http://zotero.org/users/3524663/items/YXJ3GQX8"],"uri":["http://zotero.org/users/3524663/items/YXJ3GQX8"],"itemData":{"id":1634,"type":"article-journal","abstract":"Considering ecosystem disservices (EDS) of urban forests alongside the services (ES) can lead to better-informed decisions about tree species selection and placement in cities. Finding a common assessment framework, that does not rely on a ﬁnancial model, can be tricky, and many studies consider, but do not include, EDS in their tree appraisals. Compound indicators represent a means to neatly combine disparate ecosystem data into one meaningful metric. In this study quantitative ﬁeld measurements, model outputs, and categorical data relating to some of the major ES and EDS of the urban forest of Meran, Italy, were successfully compressed into a single unit, overcoming epistemological boundaries surrounding diﬀerent urban ecosystem valuation methods. Several methods of compound indicator construction were considered and uncertainty and sensitivity analysis carried out on the species rankings which were produced. Signiﬁcant diﬀerences in ES/EDS provision were observed between trees on public and private land. Spatial analysis revealed hotspots of high ES provision and low EDS provision, and vice versa. With correct use, compound indicators can stand alongside other methods of measuring and valuing positive and negative aspects of urban ecosystems.","container-title":"Ecological Indicators","DOI":"10.1016/j.ecolind.2018.07.048","ISSN":"1470160X","journalAbbreviation":"Ecological Indicators","language":"en","page":"544-553","source":"DOI.org (Crossref)","title":"An ecosystem service-disservice ratio: Using composite indicators to assess the net benefits of urban trees","title-short":"An ecosystem service-disservice ratio","volume":"95","author":[{"family":"Speak","given":"Andrew"},{"family":"Escobedo","given":"Francisco J."},{"family":"Russo","given":"Alessio"},{"family":"Zerbe","given":"Stefan"}],"issued":{"date-parts":[["2018",12]]}}},{"id":1316,"uris":["http://zotero.org/users/3524663/items/K6ZSZM7U"],"uri":["http://zotero.org/users/3524663/items/K6ZSZM7U"],"itemData":{"id":1316,"type":"article-journal","abstract":"Context The landscape approach and the ecosystem services (ES) framework have been widely used to investigate human-nature relationships and orient landscape planning and management. However, ecosystem disservices (EDS) and their inﬂuence on how people interact with ecosystems have received less attention.","container-title":"Landscape Ecology","DOI":"10.1007/s10980-019-00778-y","ISSN":"0921-2973, 1572-9761","issue":"7","language":"en","page":"1583-1600","source":"Crossref","title":"Perceived ecosystem services (ES) and ecosystem disservices (EDS) from trees: insights from three case studies in Brazil and France","title-short":"Perceived ecosystem services (ES) and ecosystem disservices (EDS) from trees","volume":"34","author":[{"family":"Teixeira","given":"Fernanda Zimmermann"},{"family":"Bachi","given":"Laura"},{"family":"Blanco","given":"Julien"},{"family":"Zimmermann","given":"Ilaine"},{"family":"Welle","given":"Iara"},{"family":"Carvalho-Ribeiro","given":"Sónia M."}],"issued":{"date-parts":[["2019",7]]}}}],"schema":"https://github.com/citation-style-language/schema/raw/master/csl-citation.json"} </w:instrText>
      </w:r>
      <w:r>
        <w:rPr>
          <w:rFonts w:ascii="Times New Roman" w:eastAsia="Times New Roman" w:hAnsi="Times New Roman" w:cs="Times New Roman"/>
          <w:sz w:val="24"/>
          <w:szCs w:val="24"/>
        </w:rPr>
        <w:fldChar w:fldCharType="separate"/>
      </w:r>
      <w:r w:rsidRPr="00CF1243">
        <w:rPr>
          <w:rFonts w:ascii="Times New Roman" w:hAnsi="Times New Roman" w:cs="Times New Roman"/>
          <w:sz w:val="24"/>
        </w:rPr>
        <w:t>(Speak et al., 2018; Teixeira et al., 2019)</w:t>
      </w:r>
      <w:r>
        <w:rPr>
          <w:rFonts w:ascii="Times New Roman" w:eastAsia="Times New Roman" w:hAnsi="Times New Roman" w:cs="Times New Roman"/>
          <w:sz w:val="24"/>
          <w:szCs w:val="24"/>
        </w:rPr>
        <w:fldChar w:fldCharType="end"/>
      </w:r>
      <w:r w:rsidRPr="00306544">
        <w:rPr>
          <w:rFonts w:ascii="Times New Roman" w:eastAsia="Times New Roman" w:hAnsi="Times New Roman" w:cs="Times New Roman"/>
          <w:sz w:val="24"/>
          <w:szCs w:val="24"/>
        </w:rPr>
        <w:t>. These parameters should also be continuously monitored and reported in real time for rapid response or timely prevention.</w:t>
      </w:r>
    </w:p>
    <w:p w14:paraId="3502BF16" w14:textId="77777777" w:rsidR="00A944D5" w:rsidRDefault="00A944D5" w:rsidP="00A944D5">
      <w:pPr>
        <w:spacing w:after="0"/>
        <w:rPr>
          <w:rFonts w:ascii="Times New Roman" w:eastAsia="Times New Roman" w:hAnsi="Times New Roman" w:cs="Times New Roman"/>
          <w:b/>
          <w:sz w:val="24"/>
          <w:szCs w:val="24"/>
        </w:rPr>
      </w:pPr>
    </w:p>
    <w:p w14:paraId="45697CD8" w14:textId="29E71149" w:rsidR="00A944D5" w:rsidRPr="00E51C1E" w:rsidRDefault="00A944D5" w:rsidP="00A944D5">
      <w:pPr>
        <w:pStyle w:val="MDPI62Acknowledgments"/>
      </w:pPr>
      <w:commentRangeStart w:id="456"/>
      <w:r>
        <w:rPr>
          <w:b/>
        </w:rPr>
        <w:t xml:space="preserve">Author Contributions: </w:t>
      </w:r>
      <w:r w:rsidRPr="0031277C">
        <w:rPr>
          <w:highlight w:val="yellow"/>
          <w:rPrChange w:id="457" w:author="Алексей Ярославцев" w:date="2020-05-11T16:28:00Z">
            <w:rPr/>
          </w:rPrChange>
        </w:rPr>
        <w:t xml:space="preserve">Conceptualization, R.V. and V.M.; methodology, X.X.; software, A.Y. and L.B.; validation, </w:t>
      </w:r>
      <w:del w:id="458" w:author="Алексей Ярославцев" w:date="2020-05-11T16:28:00Z">
        <w:r w:rsidRPr="0031277C" w:rsidDel="0031277C">
          <w:rPr>
            <w:highlight w:val="yellow"/>
            <w:rPrChange w:id="459" w:author="Алексей Ярославцев" w:date="2020-05-11T16:28:00Z">
              <w:rPr/>
            </w:rPrChange>
          </w:rPr>
          <w:delText>X</w:delText>
        </w:r>
      </w:del>
      <w:ins w:id="460" w:author="Алексей Ярославцев" w:date="2020-05-11T16:28:00Z">
        <w:r w:rsidR="0031277C" w:rsidRPr="0031277C">
          <w:rPr>
            <w:highlight w:val="yellow"/>
            <w:rPrChange w:id="461" w:author="Алексей Ярославцев" w:date="2020-05-11T16:28:00Z">
              <w:rPr/>
            </w:rPrChange>
          </w:rPr>
          <w:t>G</w:t>
        </w:r>
      </w:ins>
      <w:r w:rsidRPr="0031277C">
        <w:rPr>
          <w:highlight w:val="yellow"/>
          <w:rPrChange w:id="462" w:author="Алексей Ярославцев" w:date="2020-05-11T16:28:00Z">
            <w:rPr/>
          </w:rPrChange>
        </w:rPr>
        <w:t>.</w:t>
      </w:r>
      <w:del w:id="463" w:author="Алексей Ярославцев" w:date="2020-05-11T16:28:00Z">
        <w:r w:rsidRPr="0031277C" w:rsidDel="0031277C">
          <w:rPr>
            <w:highlight w:val="yellow"/>
            <w:rPrChange w:id="464" w:author="Алексей Ярославцев" w:date="2020-05-11T16:28:00Z">
              <w:rPr/>
            </w:rPrChange>
          </w:rPr>
          <w:delText>X</w:delText>
        </w:r>
      </w:del>
      <w:ins w:id="465" w:author="Алексей Ярославцев" w:date="2020-05-11T16:28:00Z">
        <w:r w:rsidR="0031277C" w:rsidRPr="0031277C">
          <w:rPr>
            <w:highlight w:val="yellow"/>
            <w:rPrChange w:id="466" w:author="Алексей Ярославцев" w:date="2020-05-11T16:28:00Z">
              <w:rPr/>
            </w:rPrChange>
          </w:rPr>
          <w:t>S</w:t>
        </w:r>
      </w:ins>
      <w:r w:rsidRPr="0031277C">
        <w:rPr>
          <w:highlight w:val="yellow"/>
          <w:rPrChange w:id="467" w:author="Алексей Ярославцев" w:date="2020-05-11T16:28:00Z">
            <w:rPr/>
          </w:rPrChange>
        </w:rPr>
        <w:t xml:space="preserve">., </w:t>
      </w:r>
      <w:del w:id="468" w:author="Алексей Ярославцев" w:date="2020-05-11T16:28:00Z">
        <w:r w:rsidRPr="0031277C" w:rsidDel="0031277C">
          <w:rPr>
            <w:highlight w:val="yellow"/>
            <w:rPrChange w:id="469" w:author="Алексей Ярославцев" w:date="2020-05-11T16:28:00Z">
              <w:rPr/>
            </w:rPrChange>
          </w:rPr>
          <w:delText>Y</w:delText>
        </w:r>
      </w:del>
      <w:ins w:id="470" w:author="Алексей Ярославцев" w:date="2020-05-11T16:28:00Z">
        <w:r w:rsidR="0031277C" w:rsidRPr="0031277C">
          <w:rPr>
            <w:highlight w:val="yellow"/>
            <w:rPrChange w:id="471" w:author="Алексей Ярославцев" w:date="2020-05-11T16:28:00Z">
              <w:rPr/>
            </w:rPrChange>
          </w:rPr>
          <w:t>L</w:t>
        </w:r>
      </w:ins>
      <w:r w:rsidRPr="0031277C">
        <w:rPr>
          <w:highlight w:val="yellow"/>
          <w:rPrChange w:id="472" w:author="Алексей Ярославцев" w:date="2020-05-11T16:28:00Z">
            <w:rPr/>
          </w:rPrChange>
        </w:rPr>
        <w:t>.</w:t>
      </w:r>
      <w:del w:id="473" w:author="Алексей Ярославцев" w:date="2020-05-11T16:28:00Z">
        <w:r w:rsidRPr="0031277C" w:rsidDel="0031277C">
          <w:rPr>
            <w:highlight w:val="yellow"/>
            <w:rPrChange w:id="474" w:author="Алексей Ярославцев" w:date="2020-05-11T16:28:00Z">
              <w:rPr/>
            </w:rPrChange>
          </w:rPr>
          <w:delText>Y</w:delText>
        </w:r>
      </w:del>
      <w:ins w:id="475" w:author="Алексей Ярославцев" w:date="2020-05-11T16:28:00Z">
        <w:r w:rsidR="0031277C" w:rsidRPr="0031277C">
          <w:rPr>
            <w:highlight w:val="yellow"/>
            <w:rPrChange w:id="476" w:author="Алексей Ярославцев" w:date="2020-05-11T16:28:00Z">
              <w:rPr/>
            </w:rPrChange>
          </w:rPr>
          <w:t>B</w:t>
        </w:r>
      </w:ins>
      <w:r w:rsidRPr="0031277C">
        <w:rPr>
          <w:highlight w:val="yellow"/>
          <w:rPrChange w:id="477" w:author="Алексей Ярославцев" w:date="2020-05-11T16:28:00Z">
            <w:rPr/>
          </w:rPrChange>
        </w:rPr>
        <w:t xml:space="preserve">. and Z.Z.; formal analysis, X.X.; investigation, </w:t>
      </w:r>
      <w:ins w:id="478" w:author="Алексей Ярославцев" w:date="2020-05-11T16:27:00Z">
        <w:r w:rsidR="0031277C" w:rsidRPr="0031277C">
          <w:rPr>
            <w:highlight w:val="yellow"/>
            <w:rPrChange w:id="479" w:author="Алексей Ярославцев" w:date="2020-05-11T16:28:00Z">
              <w:rPr/>
            </w:rPrChange>
          </w:rPr>
          <w:t>G</w:t>
        </w:r>
      </w:ins>
      <w:del w:id="480" w:author="Алексей Ярославцев" w:date="2020-05-11T16:27:00Z">
        <w:r w:rsidRPr="0031277C" w:rsidDel="0031277C">
          <w:rPr>
            <w:highlight w:val="yellow"/>
            <w:rPrChange w:id="481" w:author="Алексей Ярославцев" w:date="2020-05-11T16:28:00Z">
              <w:rPr/>
            </w:rPrChange>
          </w:rPr>
          <w:delText>X</w:delText>
        </w:r>
      </w:del>
      <w:r w:rsidRPr="0031277C">
        <w:rPr>
          <w:highlight w:val="yellow"/>
          <w:rPrChange w:id="482" w:author="Алексей Ярославцев" w:date="2020-05-11T16:28:00Z">
            <w:rPr/>
          </w:rPrChange>
        </w:rPr>
        <w:t>.</w:t>
      </w:r>
      <w:del w:id="483" w:author="Алексей Ярославцев" w:date="2020-05-11T16:27:00Z">
        <w:r w:rsidRPr="0031277C" w:rsidDel="0031277C">
          <w:rPr>
            <w:highlight w:val="yellow"/>
            <w:rPrChange w:id="484" w:author="Алексей Ярославцев" w:date="2020-05-11T16:28:00Z">
              <w:rPr/>
            </w:rPrChange>
          </w:rPr>
          <w:delText>X</w:delText>
        </w:r>
      </w:del>
      <w:ins w:id="485" w:author="Алексей Ярославцев" w:date="2020-05-11T16:27:00Z">
        <w:r w:rsidR="0031277C" w:rsidRPr="0031277C">
          <w:rPr>
            <w:highlight w:val="yellow"/>
            <w:rPrChange w:id="486" w:author="Алексей Ярославцев" w:date="2020-05-11T16:28:00Z">
              <w:rPr/>
            </w:rPrChange>
          </w:rPr>
          <w:t>S</w:t>
        </w:r>
      </w:ins>
      <w:r w:rsidRPr="0031277C">
        <w:rPr>
          <w:highlight w:val="yellow"/>
          <w:rPrChange w:id="487" w:author="Алексей Ярославцев" w:date="2020-05-11T16:28:00Z">
            <w:rPr/>
          </w:rPrChange>
        </w:rPr>
        <w:t>.</w:t>
      </w:r>
      <w:ins w:id="488" w:author="Алексей Ярославцев" w:date="2020-05-11T16:27:00Z">
        <w:r w:rsidR="0031277C" w:rsidRPr="0031277C">
          <w:rPr>
            <w:highlight w:val="yellow"/>
            <w:rPrChange w:id="489" w:author="Алексей Ярославцев" w:date="2020-05-11T16:28:00Z">
              <w:rPr/>
            </w:rPrChange>
          </w:rPr>
          <w:t>, L.B, O.F., I.S</w:t>
        </w:r>
      </w:ins>
      <w:r w:rsidRPr="0031277C">
        <w:rPr>
          <w:highlight w:val="yellow"/>
          <w:rPrChange w:id="490" w:author="Алексей Ярославцев" w:date="2020-05-11T16:28:00Z">
            <w:rPr/>
          </w:rPrChange>
        </w:rPr>
        <w:t>; resources, X.X., Y.Y. and Z.Z.; data curation, A.Y.; writing—original draft preparation, V.M.; writing—review and editing, R.V. and S.C.; visualization, A.Y.; supervision, R.V.; project administration, V.V.; funding acquisition, Y.Y. All authors have read and agreed to the published version of the manuscript</w:t>
      </w:r>
      <w:r>
        <w:t>.</w:t>
      </w:r>
      <w:commentRangeEnd w:id="456"/>
      <w:r>
        <w:rPr>
          <w:rStyle w:val="a7"/>
          <w:rFonts w:ascii="Calibri" w:eastAsia="Calibri" w:hAnsi="Calibri" w:cs="Calibri"/>
          <w:snapToGrid/>
          <w:color w:val="auto"/>
          <w:lang w:eastAsia="ru-RU" w:bidi="ar-SA"/>
        </w:rPr>
        <w:commentReference w:id="456"/>
      </w:r>
    </w:p>
    <w:p w14:paraId="7AE739BD" w14:textId="77777777" w:rsidR="00A944D5" w:rsidRDefault="00A944D5" w:rsidP="00A944D5">
      <w:pPr>
        <w:spacing w:after="0"/>
        <w:rPr>
          <w:rFonts w:ascii="Times New Roman" w:eastAsia="Times New Roman" w:hAnsi="Times New Roman" w:cs="Times New Roman"/>
          <w:b/>
          <w:sz w:val="24"/>
          <w:szCs w:val="24"/>
        </w:rPr>
      </w:pPr>
    </w:p>
    <w:p w14:paraId="139F0E9C" w14:textId="77777777" w:rsidR="00A944D5" w:rsidRPr="003C7A2C" w:rsidRDefault="00A944D5" w:rsidP="00A944D5">
      <w:pPr>
        <w:pStyle w:val="MDPI62Acknowledgments"/>
      </w:pPr>
      <w:r>
        <w:rPr>
          <w:b/>
        </w:rPr>
        <w:t xml:space="preserve">Funding: </w:t>
      </w:r>
      <w:r w:rsidRPr="0098571D">
        <w:t>Monitoring and modeling ecosystem services of urban trees was supported by Russian Scientific Foundation Project # 19-77-300-12. Data processing and analysis was supported by “RUDN University program 5‐100.”</w:t>
      </w:r>
    </w:p>
    <w:p w14:paraId="58002F64" w14:textId="77777777" w:rsidR="00A944D5" w:rsidRDefault="00A944D5" w:rsidP="00A944D5">
      <w:pPr>
        <w:spacing w:after="0"/>
        <w:rPr>
          <w:rFonts w:ascii="Times New Roman" w:eastAsia="Times New Roman" w:hAnsi="Times New Roman" w:cs="Times New Roman"/>
          <w:b/>
          <w:sz w:val="24"/>
          <w:szCs w:val="24"/>
        </w:rPr>
      </w:pPr>
    </w:p>
    <w:p w14:paraId="1A26FC6D" w14:textId="77777777" w:rsidR="00A944D5" w:rsidRPr="008E4E3A" w:rsidRDefault="00A944D5" w:rsidP="00A944D5">
      <w:pPr>
        <w:pStyle w:val="MDPI62Acknowledgments"/>
      </w:pPr>
      <w:r>
        <w:rPr>
          <w:b/>
        </w:rPr>
        <w:t>Acknowledgments:</w:t>
      </w:r>
      <w:r w:rsidRPr="008E4E3A">
        <w:t xml:space="preserve"> </w:t>
      </w:r>
      <w:r w:rsidRPr="0031277C">
        <w:rPr>
          <w:highlight w:val="yellow"/>
          <w:rPrChange w:id="491" w:author="Алексей Ярославцев" w:date="2020-05-11T16:22:00Z">
            <w:rPr/>
          </w:rPrChange>
        </w:rPr>
        <w:t>In this section you can acknowledge any support given which is not covered by the author contribution or funding sections. This may include administrative and technical support, or donations in kind (e.g., materials used for experiments).</w:t>
      </w:r>
    </w:p>
    <w:p w14:paraId="64AEA70E" w14:textId="77777777" w:rsidR="00A944D5" w:rsidRPr="009E46F1" w:rsidRDefault="00A944D5" w:rsidP="00A944D5">
      <w:pPr>
        <w:pStyle w:val="MDPI64CoI"/>
      </w:pPr>
      <w:r w:rsidRPr="009E46F1">
        <w:rPr>
          <w:b/>
        </w:rPr>
        <w:t>Conflicts of Interest:</w:t>
      </w:r>
      <w:r w:rsidRPr="009E46F1">
        <w:t xml:space="preserve"> The authors declare no conflict of interest.</w:t>
      </w:r>
    </w:p>
    <w:p w14:paraId="1B4BAC8A" w14:textId="77777777" w:rsidR="00A944D5" w:rsidRPr="00B529AE" w:rsidRDefault="00A944D5" w:rsidP="00A944D5">
      <w:pPr>
        <w:spacing w:after="0"/>
        <w:ind w:firstLine="720"/>
        <w:jc w:val="both"/>
        <w:rPr>
          <w:rFonts w:ascii="Times New Roman" w:eastAsia="Times New Roman" w:hAnsi="Times New Roman" w:cs="Times New Roman"/>
          <w:sz w:val="24"/>
          <w:szCs w:val="24"/>
        </w:rPr>
      </w:pPr>
    </w:p>
    <w:p w14:paraId="4126E58D" w14:textId="77777777" w:rsidR="00A944D5" w:rsidRDefault="00A944D5" w:rsidP="00A944D5">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7. Literature</w:t>
      </w:r>
    </w:p>
    <w:p w14:paraId="0C412DA3" w14:textId="77777777" w:rsidR="00A944D5" w:rsidRDefault="00A944D5" w:rsidP="00A944D5">
      <w:pPr>
        <w:spacing w:after="0"/>
        <w:rPr>
          <w:rFonts w:ascii="Times New Roman" w:eastAsia="Times New Roman" w:hAnsi="Times New Roman" w:cs="Times New Roman"/>
          <w:b/>
          <w:sz w:val="24"/>
          <w:szCs w:val="24"/>
        </w:rPr>
      </w:pPr>
    </w:p>
    <w:p w14:paraId="308BE4A7" w14:textId="77777777" w:rsidR="00DF007F" w:rsidRPr="00426FD2" w:rsidRDefault="00A944D5" w:rsidP="00DF007F">
      <w:pPr>
        <w:pStyle w:val="af0"/>
        <w:rPr>
          <w:lang w:val="it-IT"/>
        </w:rPr>
      </w:pPr>
      <w:r>
        <w:rPr>
          <w:rFonts w:eastAsia="Times New Roman"/>
          <w:b/>
        </w:rPr>
        <w:fldChar w:fldCharType="begin"/>
      </w:r>
      <w:r>
        <w:rPr>
          <w:rFonts w:eastAsia="Times New Roman"/>
          <w:b/>
        </w:rPr>
        <w:instrText xml:space="preserve"> ADDIN ZOTERO_BIBL {"uncited":[],"omitted":[],"custom":[]} CSL_BIBLIOGRAPHY </w:instrText>
      </w:r>
      <w:r>
        <w:rPr>
          <w:rFonts w:eastAsia="Times New Roman"/>
          <w:b/>
        </w:rPr>
        <w:fldChar w:fldCharType="separate"/>
      </w:r>
      <w:r w:rsidR="00DF007F">
        <w:t xml:space="preserve">Aalders, I., Stanik, N., 2019. Spatial units and scales for cultural ecosystem services: a comparison illustrated by cultural heritage and entertainment services in Scotland. </w:t>
      </w:r>
      <w:r w:rsidR="00DF007F" w:rsidRPr="00426FD2">
        <w:rPr>
          <w:lang w:val="it-IT"/>
        </w:rPr>
        <w:t>Landsc. Ecol. 34, 1635–1651. https://doi.org/10.1007/s10980-019-00827-6</w:t>
      </w:r>
    </w:p>
    <w:p w14:paraId="01CFACCC" w14:textId="77777777" w:rsidR="00DF007F" w:rsidRDefault="00DF007F" w:rsidP="00DF007F">
      <w:pPr>
        <w:pStyle w:val="af0"/>
      </w:pPr>
      <w:r w:rsidRPr="00426FD2">
        <w:rPr>
          <w:lang w:val="it-IT"/>
        </w:rPr>
        <w:lastRenderedPageBreak/>
        <w:t xml:space="preserve">Albino, V., Berardi, U., Dangelico, R.M., 2015. </w:t>
      </w:r>
      <w:r>
        <w:t>Smart Cities: Definitions, Dimensions, Performance, and Initiatives. J. Urban Technol. 22, 3–21. https://doi.org/10.1080/10630732.2014.942092</w:t>
      </w:r>
    </w:p>
    <w:p w14:paraId="1724B53A" w14:textId="77777777" w:rsidR="00DF007F" w:rsidRDefault="00DF007F" w:rsidP="00DF007F">
      <w:pPr>
        <w:pStyle w:val="af0"/>
      </w:pPr>
      <w:r>
        <w:t>Alonzo, M., Bookhagen, B., Roberts, D.A., 2014. Urban tree species mapping using hyperspectral and lidar data fusion. Remote Sens. Environ. 148, 70–83. https://doi.org/10.1016/j.rse.2014.03.018</w:t>
      </w:r>
    </w:p>
    <w:p w14:paraId="76491E81" w14:textId="77777777" w:rsidR="00DF007F" w:rsidRDefault="00DF007F" w:rsidP="00DF007F">
      <w:pPr>
        <w:pStyle w:val="af0"/>
      </w:pPr>
      <w:r>
        <w:t>Andersson, E., Barthel, S., Borgström, S., Colding, J., Elmqvist, T., Folke, C., Gren, Å., 2014. Reconnecting Cities to the Biosphere: Stewardship of Green Infrastructure and Urban Ecosystem Services. AMBIO 43, 445–453. https://doi.org/10.1007/s13280-014-0506-y</w:t>
      </w:r>
    </w:p>
    <w:p w14:paraId="6E2420B0" w14:textId="77777777" w:rsidR="00DF007F" w:rsidRPr="00426FD2" w:rsidRDefault="00DF007F" w:rsidP="00DF007F">
      <w:pPr>
        <w:pStyle w:val="af0"/>
        <w:rPr>
          <w:lang w:val="it-IT"/>
        </w:rPr>
      </w:pPr>
      <w:r>
        <w:t xml:space="preserve">Andersson-Sköld, Y., Klingberg, J., Gunnarsson, B., Cullinane, K., Gustafsson, I., Hedblom, M., Knez, I., Lindberg, F., Ode Sang, Å., Pleijel, H., Thorsson, P., Thorsson, S., 2018. A framework for assessing urban greenery’s effects and valuing its ecosystem services. </w:t>
      </w:r>
      <w:r w:rsidRPr="00426FD2">
        <w:rPr>
          <w:lang w:val="it-IT"/>
        </w:rPr>
        <w:t>J. Environ. Manage. 205, 274–285. https://doi.org/10.1016/j.jenvman.2017.09.071</w:t>
      </w:r>
    </w:p>
    <w:p w14:paraId="7B06FA71" w14:textId="77777777" w:rsidR="00DF007F" w:rsidRDefault="00DF007F" w:rsidP="00DF007F">
      <w:pPr>
        <w:pStyle w:val="af0"/>
      </w:pPr>
      <w:r w:rsidRPr="00426FD2">
        <w:rPr>
          <w:lang w:val="it-IT"/>
        </w:rPr>
        <w:t xml:space="preserve">Andrea, F., Bini, C., Amaducci, S., 2018. </w:t>
      </w:r>
      <w:r>
        <w:t>Soil and ecosystem services: Current knowledge and evidences from Italian case studies. Appl. Soil Ecol. 123, 693–698. https://doi.org/10.1016/j.apsoil.2017.06.031</w:t>
      </w:r>
    </w:p>
    <w:p w14:paraId="55C2C0A7" w14:textId="77777777" w:rsidR="00DF007F" w:rsidRDefault="00DF007F" w:rsidP="00DF007F">
      <w:pPr>
        <w:pStyle w:val="af0"/>
      </w:pPr>
      <w:r>
        <w:t>Augustaitis, A., Augustaitienė, I., Baugarten, M., Bičenkienė, S., Girgždienė, R., Kulbokas, G., Linkevičius, E., Marozas, V., Mikalajūnas, M., Mordas, G., Mozgeris, G., Petrauskas, E., Pivoras, A., Šidlauskas, G., Ulevičius, V., Vitas, A., Matyssek, R., 2018. Tree-ring formation as an indicator of forest capacity to adapt to the main threats of environmental changes in Lithuania. Sci. Total Environ. 615, 1247–1261. https://doi.org/10.1016/j.scitotenv.2017.09.169</w:t>
      </w:r>
    </w:p>
    <w:p w14:paraId="2B65AD65" w14:textId="77777777" w:rsidR="00DF007F" w:rsidRDefault="00DF007F" w:rsidP="00DF007F">
      <w:pPr>
        <w:pStyle w:val="af0"/>
      </w:pPr>
      <w:r>
        <w:t>Augustaitis, A., Augustaitiene, I., Mozgeris, G., Juknys, R., Vitas, A., Jasinevičiene, D., 2015. Growth patterns of Scots pine (Pinus sylvestris L.) under the current regional pollution load in Lithuania. IForest - Biogeosciences For. 8, 509–516. https://doi.org/10.3832/ifor1267-007</w:t>
      </w:r>
    </w:p>
    <w:p w14:paraId="76B9D6A7" w14:textId="77777777" w:rsidR="00DF007F" w:rsidRDefault="00DF007F" w:rsidP="00DF007F">
      <w:pPr>
        <w:pStyle w:val="af0"/>
      </w:pPr>
      <w:r>
        <w:t>Bauer, J., Jarmer, T., Schittenhelm, S., Siegmann, B., Aschenbruck, N., 2019. Processing and filtering of leaf area index time series assessed by in-situ wireless sensor networks. Comput. Electron. Agric. 165, 104867. https://doi.org/10.1016/j.compag.2019.104867</w:t>
      </w:r>
    </w:p>
    <w:p w14:paraId="526CB223" w14:textId="77777777" w:rsidR="00DF007F" w:rsidRDefault="00DF007F" w:rsidP="00DF007F">
      <w:pPr>
        <w:pStyle w:val="af0"/>
      </w:pPr>
      <w:r>
        <w:t>Bettencourt, L.M.A., Lobo, J., Helbing, D., Kuhnert, C., West, G.B., 2007. Growth, innovation, scaling, and the pace of life in cities. Proc. Natl. Acad. Sci. 104, 7301–7306. https://doi.org/10.1073/pnas.0610172104</w:t>
      </w:r>
    </w:p>
    <w:p w14:paraId="2EFAD117" w14:textId="77777777" w:rsidR="00DF007F" w:rsidRDefault="00DF007F" w:rsidP="00DF007F">
      <w:pPr>
        <w:pStyle w:val="af0"/>
      </w:pPr>
      <w:r>
        <w:t>Blanusa, T., Garratt, M., Cathcart-James, M., Hunt, L., Cameron, R.W.F., 2019. Urban hedges: A review of plant species and cultivars for ecosystem service delivery in north-west Europe. Urban For. Urban Green. 44, 126391. https://doi.org/10.1016/j.ufug.2019.126391</w:t>
      </w:r>
    </w:p>
    <w:p w14:paraId="67343A2B" w14:textId="77777777" w:rsidR="00DF007F" w:rsidRDefault="00DF007F" w:rsidP="00DF007F">
      <w:pPr>
        <w:pStyle w:val="af0"/>
      </w:pPr>
      <w:r>
        <w:t>Bodnaruk, E.W., Kroll, C.N., Yang, Y., Hirabayashi, S., Nowak, D.J., Endreny, T.A., 2017. Where to plant urban trees? A spatially explicit methodology to explore ecosystem service tradeoffs. Landsc. Urban Plan. 157, 457–467. https://doi.org/10.1016/j.landurbplan.2016.08.016</w:t>
      </w:r>
    </w:p>
    <w:p w14:paraId="59A86327" w14:textId="77777777" w:rsidR="00DF007F" w:rsidRPr="00426FD2" w:rsidRDefault="00DF007F" w:rsidP="00DF007F">
      <w:pPr>
        <w:pStyle w:val="af0"/>
        <w:rPr>
          <w:lang w:val="it-IT"/>
        </w:rPr>
      </w:pPr>
      <w:r>
        <w:t xml:space="preserve">Bolund, P., Hunhammar, S., 1999. Ecosystem services in urban areas. </w:t>
      </w:r>
      <w:r w:rsidRPr="00426FD2">
        <w:rPr>
          <w:lang w:val="it-IT"/>
        </w:rPr>
        <w:t>Ecol. Econ. 29, 293–301. https://doi.org/10.1016/S0921-8009(99)00013-0</w:t>
      </w:r>
    </w:p>
    <w:p w14:paraId="2BF0BFB6" w14:textId="77777777" w:rsidR="00DF007F" w:rsidRDefault="00DF007F" w:rsidP="00DF007F">
      <w:pPr>
        <w:pStyle w:val="af0"/>
      </w:pPr>
      <w:r w:rsidRPr="00426FD2">
        <w:rPr>
          <w:lang w:val="it-IT"/>
        </w:rPr>
        <w:t xml:space="preserve">Bottalico, F., Chirici, G., Giannetti, F., De Marco, A., Nocentini, S., Paoletti, E., Salbitano, F., Sanesi, G., Serenelli, C., Travaglini, D., 2016. </w:t>
      </w:r>
      <w:r>
        <w:t>Air Pollution Removal by Green Infrastructures and Urban Forests in the City of Florence. Agric. Agric. Sci. Procedia 8, 243–251. https://doi.org/10.1016/j.aaspro.2016.02.099</w:t>
      </w:r>
    </w:p>
    <w:p w14:paraId="4DF77C36" w14:textId="77777777" w:rsidR="00DF007F" w:rsidRDefault="00DF007F" w:rsidP="00DF007F">
      <w:pPr>
        <w:pStyle w:val="af0"/>
      </w:pPr>
      <w:r>
        <w:t>Bremer, M., Wichmann, V., Rutzinger, M., 2017. Calibration and Validation of a Detailed Architectural Canopy Model Reconstruction for the Simulation of Synthetic Hemispherical Images and Airborne LiDAR Data. Remote Sens. 9, 220. https://doi.org/10.3390/rs9030220</w:t>
      </w:r>
    </w:p>
    <w:p w14:paraId="2A650E51" w14:textId="77777777" w:rsidR="00DF007F" w:rsidRDefault="00DF007F" w:rsidP="00DF007F">
      <w:pPr>
        <w:pStyle w:val="af0"/>
      </w:pPr>
      <w:r>
        <w:t>Buccolieri, R., Santiago, J.-L., Rivas, E., Sáanchez, B., 2019. Reprint of: Review on urban tree modelling in CFD simulations: Aerodynamic, deposition and thermal effects. Urban For. Urban Green. 37, 56–64. https://doi.org/10.1016/j.ufug.2018.07.004</w:t>
      </w:r>
    </w:p>
    <w:p w14:paraId="01E30615" w14:textId="77777777" w:rsidR="00DF007F" w:rsidRDefault="00DF007F" w:rsidP="00DF007F">
      <w:pPr>
        <w:pStyle w:val="af0"/>
      </w:pPr>
      <w:r>
        <w:t xml:space="preserve">Burkhard, B., Maes, J., Potschin-Young, M., Santos-Martín, F., Geneletti, D., Stoev, P., Kopperoinen, L., Adamescu, C., Adem Esmail, B., Arany, I., Arnell, A., Balzan, M., Barton, D.N., van Beukering, P., Bicking, S., Borges, P., Borisova, B., Braat, L., M Brander, L., Bratanova-Doncheva, S., Broekx, S., Brown, C., Cazacu, C., Crossman, N., Czúcz, B., Daněk, J., Groot, R. de, Depellegrin, D., Dimopoulos, P., Elvinger, N., Erhard, M., Fagerholm, N., Frélichová, J., Grêt-Regamey, A., Grudova, M., Haines-Young, R., Inghe, O., Kallay, T., Kirin, T., Klug, H., Kokkoris, I., Konovska, I., Kruse, M., Kuzmova, I., Lange, M., Liekens, I., Lotan, A., Lowicki, D., Luque, S., Marta-Pedroso, C., Mizgajski, A., Mononen, L., Mulder, S., Müller, F., Nedkov, S., Nikolova, M., Östergård, H., Penev, L., Pereira, P., Pitkänen, K., Plieninger, T., Rabe, S.-E., Reichel, S., Roche, P., Rusch, G., Ruskule, A., Sapundzhieva, A., Sepp, K., Sieber, I., Šmid Hribar, M., Stašová, S., Steinhoff-Knopp, B., Stępniewska, M., Teller, A., Vackar, D., van Weelden, M., Veidemane, K., Vejre, H., Vihervaara, P., Viinikka, A., Villoslada, M., Weibel, B., </w:t>
      </w:r>
      <w:r>
        <w:lastRenderedPageBreak/>
        <w:t>Zulian, G., 2018. Mapping and assessing ecosystem services in the EU - Lessons learned from the ESMERALDA approach of integration. One Ecosyst. 3. https://doi.org/10.3897/oneeco.3.e29153</w:t>
      </w:r>
    </w:p>
    <w:p w14:paraId="7D6D0022" w14:textId="77777777" w:rsidR="00DF007F" w:rsidRDefault="00DF007F" w:rsidP="00DF007F">
      <w:pPr>
        <w:pStyle w:val="af0"/>
      </w:pPr>
      <w:r>
        <w:t>Chen, X., Zhao, P., Hu, Y., Ouyang, L., Zhu, L., Ni, G., 2019. Canopy transpiration and its cooling effect of three urban tree species in a subtropical city- Guangzhou, China. Urban For. Urban Green. 43, 126368. https://doi.org/10.1016/j.ufug.2019.126368</w:t>
      </w:r>
    </w:p>
    <w:p w14:paraId="59AB1482" w14:textId="77777777" w:rsidR="00DF007F" w:rsidRDefault="00DF007F" w:rsidP="00DF007F">
      <w:pPr>
        <w:pStyle w:val="af0"/>
      </w:pPr>
      <w:r>
        <w:t>Cortinovis, C., Geneletti, D., 2019. A framework to explore the effects of urban planning decisions on regulating ecosystem services in cities. Ecosyst. Serv. 38, 100946. https://doi.org/10.1016/j.ecoser.2019.100946</w:t>
      </w:r>
    </w:p>
    <w:p w14:paraId="133EAF3F" w14:textId="77777777" w:rsidR="00DF007F" w:rsidRDefault="00DF007F" w:rsidP="00DF007F">
      <w:pPr>
        <w:pStyle w:val="af0"/>
      </w:pPr>
      <w:r>
        <w:t>Czúcz, B., Arany, I., Potschin-Young, M., Bereczki, K., Kertész, M., Kiss, M., Aszalós, R., Haines-Young, R., 2018. Where concepts meet the real world: A systematic review of ecosystem service indicators and their classification using CICES. Ecosyst. Serv. 29, 145–157. https://doi.org/10.1016/j.ecoser.2017.11.018</w:t>
      </w:r>
    </w:p>
    <w:p w14:paraId="32F068B9" w14:textId="77777777" w:rsidR="003F4454" w:rsidRDefault="00DF007F" w:rsidP="00DF007F">
      <w:pPr>
        <w:pStyle w:val="af0"/>
        <w:rPr>
          <w:ins w:id="492" w:author="Алексей Ярославцев" w:date="2020-05-11T14:28:00Z"/>
        </w:rPr>
      </w:pPr>
      <w:r>
        <w:t>Do, F.C., Puangjumpa, N., Rocheteau, A., Duthoit, M., Nhean, S., Isarangkool Na Ayutthaya, S., 2018. Towards reduced heating duration in the transient thermal dissipation system of sap flow measurements. Acta Hortic. 149–154. https://doi.org/10.17660/ActaHortic.2018.1222.31</w:t>
      </w:r>
      <w:ins w:id="493" w:author="Алексей Ярославцев" w:date="2020-05-11T14:28:00Z">
        <w:r w:rsidR="003F4454" w:rsidRPr="003F4454">
          <w:t xml:space="preserve"> 4)</w:t>
        </w:r>
      </w:ins>
    </w:p>
    <w:p w14:paraId="66D5CC91" w14:textId="6072E60D" w:rsidR="00DF007F" w:rsidRDefault="003F4454" w:rsidP="00DF007F">
      <w:pPr>
        <w:pStyle w:val="af0"/>
      </w:pPr>
      <w:ins w:id="494" w:author="Алексей Ярославцев" w:date="2020-05-11T14:28:00Z">
        <w:r w:rsidRPr="003F4454">
          <w:t xml:space="preserve">Do, F. C., </w:t>
        </w:r>
        <w:proofErr w:type="spellStart"/>
        <w:r w:rsidRPr="003F4454">
          <w:t>Isarangkool</w:t>
        </w:r>
        <w:proofErr w:type="spellEnd"/>
        <w:r w:rsidRPr="003F4454">
          <w:t xml:space="preserve"> Na Ayutthaya, S., &amp; </w:t>
        </w:r>
        <w:proofErr w:type="spellStart"/>
        <w:r w:rsidRPr="003F4454">
          <w:t>Rocheteau</w:t>
        </w:r>
        <w:proofErr w:type="spellEnd"/>
        <w:r w:rsidRPr="003F4454">
          <w:t>, A. (2011). Transient thermal dissipation method for xylem sap flow measurement: implementation with a single probe. Tree Physiology, 31(4), 369–380. https://doi.org/10.1093/treephys/tpr020</w:t>
        </w:r>
      </w:ins>
    </w:p>
    <w:p w14:paraId="3315B7DC" w14:textId="77777777" w:rsidR="00DF007F" w:rsidRDefault="00DF007F" w:rsidP="00DF007F">
      <w:pPr>
        <w:pStyle w:val="af0"/>
      </w:pPr>
      <w:r>
        <w:t>Doser, J.W., Finley, A.O., Kasten, E.P., Gage, S.H., 2020. Assessing soundscape disturbance through hierarchical models and acoustic indices: A case study on a shelterwood logged northern Michigan forest. Ecol. Indic. 113, 106244. https://doi.org/10.1016/j.ecolind.2020.106244</w:t>
      </w:r>
    </w:p>
    <w:p w14:paraId="633B3CF3" w14:textId="77777777" w:rsidR="00DF007F" w:rsidRDefault="00DF007F" w:rsidP="00DF007F">
      <w:pPr>
        <w:pStyle w:val="af0"/>
      </w:pPr>
      <w:r>
        <w:t>Drobnik, T., Greiner, L., Keller, A., Grêt-Regamey, A., 2018. Soil quality indicators – From soil functions to ecosystem services. Ecol. Indic. 94, 151–169. https://doi.org/10.1016/j.ecolind.2018.06.052</w:t>
      </w:r>
    </w:p>
    <w:p w14:paraId="729E21CC" w14:textId="77777777" w:rsidR="00DF007F" w:rsidRDefault="00DF007F" w:rsidP="00DF007F">
      <w:pPr>
        <w:pStyle w:val="af0"/>
      </w:pPr>
      <w:r>
        <w:t>Dye, C., 2008. Health and Urban Living. Science 319, 766. https://doi.org/10.1126/science.1150198</w:t>
      </w:r>
    </w:p>
    <w:p w14:paraId="3783820D" w14:textId="77777777" w:rsidR="00DF007F" w:rsidRPr="00426FD2" w:rsidRDefault="00DF007F" w:rsidP="00DF007F">
      <w:pPr>
        <w:pStyle w:val="af0"/>
        <w:rPr>
          <w:lang w:val="it-IT"/>
        </w:rPr>
      </w:pPr>
      <w:r>
        <w:t xml:space="preserve">Elliott, S., 2016. The potential for automating assisted natural regeneration of tropical forest ecosystems. </w:t>
      </w:r>
      <w:r w:rsidRPr="00426FD2">
        <w:rPr>
          <w:lang w:val="it-IT"/>
        </w:rPr>
        <w:t>Biotropica 48, 825–833. https://doi.org/10.1111/btp.12387</w:t>
      </w:r>
    </w:p>
    <w:p w14:paraId="4B20F8A0" w14:textId="77777777" w:rsidR="00DF007F" w:rsidRDefault="00DF007F" w:rsidP="00DF007F">
      <w:pPr>
        <w:pStyle w:val="af0"/>
      </w:pPr>
      <w:r w:rsidRPr="00426FD2">
        <w:rPr>
          <w:lang w:val="it-IT"/>
        </w:rPr>
        <w:t xml:space="preserve">Farina, A., James, P., Bobryk, C., Pieretti, N., Lattanzi, E., McWilliam, J., 2014. </w:t>
      </w:r>
      <w:r>
        <w:t>Low cost (audio) recording (LCR) for advancing soundscape ecology towards the conservation of sonic complexity and biodiversity in natural and urban landscapes. Urban Ecosyst. 17, 923–944. https://doi.org/10.1007/s11252-014-0365-0</w:t>
      </w:r>
    </w:p>
    <w:p w14:paraId="4AEEEC0A" w14:textId="77777777" w:rsidR="00DF007F" w:rsidRDefault="00DF007F" w:rsidP="00DF007F">
      <w:pPr>
        <w:pStyle w:val="af0"/>
      </w:pPr>
      <w:r>
        <w:t>Frumkin, H., 2003. Healthy Places: Exploring the Evidence. Am. J. Public Health 93, 1451–1456. https://doi.org/10.2105/AJPH.93.9.1451</w:t>
      </w:r>
    </w:p>
    <w:p w14:paraId="26FBA400" w14:textId="77777777" w:rsidR="00432091" w:rsidRDefault="00DF007F" w:rsidP="00432091">
      <w:pPr>
        <w:pStyle w:val="af0"/>
        <w:rPr>
          <w:ins w:id="495" w:author="Алексей Ярославцев" w:date="2020-05-11T14:35:00Z"/>
          <w:lang w:val="it-IT"/>
        </w:rPr>
      </w:pPr>
      <w:r w:rsidRPr="00426FD2">
        <w:rPr>
          <w:lang w:val="it-IT"/>
        </w:rPr>
        <w:t xml:space="preserve">Gómez-Baggethun, E., Barton, D.N., 2013. </w:t>
      </w:r>
      <w:r>
        <w:t xml:space="preserve">Classifying and valuing ecosystem services for urban planning. </w:t>
      </w:r>
      <w:r w:rsidRPr="00426FD2">
        <w:rPr>
          <w:lang w:val="it-IT"/>
        </w:rPr>
        <w:t>Ecol. Econ. 86, 235–245. https://doi.org/10.1016/j.ecolecon.2012.08.019</w:t>
      </w:r>
    </w:p>
    <w:p w14:paraId="4AE21446" w14:textId="11911E03" w:rsidR="00DF007F" w:rsidRPr="00426FD2" w:rsidRDefault="00432091" w:rsidP="00432091">
      <w:pPr>
        <w:pStyle w:val="af0"/>
        <w:rPr>
          <w:lang w:val="it-IT"/>
        </w:rPr>
      </w:pPr>
      <w:ins w:id="496" w:author="Алексей Ярославцев" w:date="2020-05-11T14:35:00Z">
        <w:r w:rsidRPr="00432091">
          <w:t xml:space="preserve"> </w:t>
        </w:r>
        <w:r w:rsidRPr="00432091">
          <w:rPr>
            <w:lang w:val="it-IT"/>
          </w:rPr>
          <w:t>Granier A (1985) A new method of sap flow measurement in tree</w:t>
        </w:r>
        <w:r>
          <w:rPr>
            <w:lang w:val="it-IT"/>
          </w:rPr>
          <w:t xml:space="preserve"> </w:t>
        </w:r>
        <w:r w:rsidRPr="00432091">
          <w:rPr>
            <w:lang w:val="it-IT"/>
          </w:rPr>
          <w:t>stems. Ann For Sci 42:193–200</w:t>
        </w:r>
      </w:ins>
    </w:p>
    <w:p w14:paraId="5E3096B2" w14:textId="77777777" w:rsidR="00DF007F" w:rsidRDefault="00DF007F" w:rsidP="00DF007F">
      <w:pPr>
        <w:pStyle w:val="af0"/>
      </w:pPr>
      <w:r w:rsidRPr="00426FD2">
        <w:rPr>
          <w:lang w:val="it-IT"/>
        </w:rPr>
        <w:t xml:space="preserve">Gratani, L., Varone, L., 2006. </w:t>
      </w:r>
      <w:r>
        <w:t>Carbon sequestration by Quercus ilex L. and Quercus pubescens Willd. and their contribution to decreasing air temperature in Rome. Urban Ecosyst. 9, 27–37. https://doi.org/10.1007/s11252-006-5527-2</w:t>
      </w:r>
    </w:p>
    <w:p w14:paraId="09121FA1" w14:textId="77777777" w:rsidR="00DF007F" w:rsidRDefault="00DF007F" w:rsidP="00DF007F">
      <w:pPr>
        <w:pStyle w:val="af0"/>
      </w:pPr>
      <w:r>
        <w:t>Grimm, N.B., Faeth, S.H., Golubiewski, N.E., Redman, C.L., Wu, J., Bai, X., Briggs, J.M., 2008. Global Change and the Ecology of Cities. Science 319, 756. https://doi.org/10.1126/science.1150195</w:t>
      </w:r>
    </w:p>
    <w:p w14:paraId="17542BB9" w14:textId="77777777" w:rsidR="00DF007F" w:rsidRDefault="00DF007F" w:rsidP="00DF007F">
      <w:pPr>
        <w:pStyle w:val="af0"/>
      </w:pPr>
      <w:r w:rsidRPr="00426FD2">
        <w:rPr>
          <w:lang w:val="it-IT"/>
        </w:rPr>
        <w:t xml:space="preserve">Guo, Z., Zhang, L., Li, Y., 2010. </w:t>
      </w:r>
      <w:r>
        <w:t>Increased Dependence of Humans on Ecosystem Services and Biodiversity. PLoS ONE 5, e13113. https://doi.org/10.1371/journal.pone.0013113</w:t>
      </w:r>
    </w:p>
    <w:p w14:paraId="131E0F95" w14:textId="77777777" w:rsidR="00DF007F" w:rsidRDefault="00DF007F" w:rsidP="00DF007F">
      <w:pPr>
        <w:pStyle w:val="af0"/>
      </w:pPr>
      <w:r>
        <w:t>Haaren, C. von, Lovett, A.A., Albert, C., 2019. Landscape planning with ecosystem services: theories and methods for application in Europe.</w:t>
      </w:r>
    </w:p>
    <w:p w14:paraId="03488386" w14:textId="77777777" w:rsidR="00DF007F" w:rsidRDefault="00DF007F" w:rsidP="00DF007F">
      <w:pPr>
        <w:pStyle w:val="af0"/>
      </w:pPr>
      <w:r>
        <w:t>Haase, D., Larondelle, N., Andersson, E., Artmann, M., Borgström, S., Breuste, J., Gomez-Baggethun, E., Gren, Å., Hamstead, Z., Hansen, R., Kabisch, N., Kremer, P., Langemeyer, J., Rall, E.L., McPhearson, T., Pauleit, S., Qureshi, S., Schwarz, N., Voigt, A., Wurster, D., Elmqvist, T., 2014. A Quantitative Review of Urban Ecosystem Service Assessments: Concepts, Models, and Implementation. AMBIO 43, 413–433. https://doi.org/10.1007/s13280-014-0504-0</w:t>
      </w:r>
    </w:p>
    <w:p w14:paraId="0FEA6E98" w14:textId="77777777" w:rsidR="00DF007F" w:rsidRDefault="00DF007F" w:rsidP="00DF007F">
      <w:pPr>
        <w:pStyle w:val="af0"/>
      </w:pPr>
      <w:r>
        <w:t>Hefny Salim, M., Heinke Schlünzen, K., Grawe, D., 2015. Including trees in the numerical simulations of the wind flow in urban areas: Should we care? J. Wind Eng. Ind. Aerodyn. 144, 84–95. https://doi.org/10.1016/j.jweia.2015.05.004</w:t>
      </w:r>
    </w:p>
    <w:p w14:paraId="2FA17891" w14:textId="77777777" w:rsidR="00DF007F" w:rsidRDefault="00DF007F" w:rsidP="00DF007F">
      <w:pPr>
        <w:pStyle w:val="af0"/>
      </w:pPr>
      <w:r>
        <w:t>Hirabayashi, S., Kroll, C.N., Nowak, D.J., 2012. i-Tree Eco Dry Deposition Model Descriptions 36.</w:t>
      </w:r>
    </w:p>
    <w:p w14:paraId="609B17C2" w14:textId="77777777" w:rsidR="00DF007F" w:rsidRDefault="00DF007F" w:rsidP="00DF007F">
      <w:pPr>
        <w:pStyle w:val="af0"/>
      </w:pPr>
      <w:r>
        <w:t>Kang, G., Kim, J.-J., Choi, W., 2020. Computational fluid dynamics simulation of tree effects on pedestrian wind comfort in an urban area. Sustain. Cities Soc. 56, 102086. https://doi.org/10.1016/j.scs.2020.102086</w:t>
      </w:r>
    </w:p>
    <w:p w14:paraId="38EB5973" w14:textId="77777777" w:rsidR="00DF007F" w:rsidRDefault="00DF007F" w:rsidP="00DF007F">
      <w:pPr>
        <w:pStyle w:val="af0"/>
      </w:pPr>
      <w:r>
        <w:lastRenderedPageBreak/>
        <w:t>Kitchin, R., 2014. The real-time city? Big data and smart urbanism. GeoJournal 79, 1–14. https://doi.org/10.1007/s10708-013-9516-8</w:t>
      </w:r>
    </w:p>
    <w:p w14:paraId="37D360CD" w14:textId="77777777" w:rsidR="00DF007F" w:rsidRDefault="00DF007F" w:rsidP="00DF007F">
      <w:pPr>
        <w:pStyle w:val="af0"/>
      </w:pPr>
      <w:r>
        <w:t>Klingberg, J., Konarska, J., Lindberg, F., Johansson, L., Thorsson, S., 2017. Mapping leaf area of urban greenery using aerial LiDAR and ground-based measurements in Gothenburg, Sweden. Urban For. Urban Green. 26, 31–40. https://doi.org/10.1016/j.ufug.2017.05.011</w:t>
      </w:r>
    </w:p>
    <w:p w14:paraId="43357203" w14:textId="77777777" w:rsidR="00DF007F" w:rsidRDefault="00DF007F" w:rsidP="00DF007F">
      <w:pPr>
        <w:pStyle w:val="af0"/>
      </w:pPr>
      <w:r>
        <w:t>Krausmann, F., Lauk, C., Haas, W., Wiedenhofer, D., 2018. From resource extraction to outflows of wastes and emissions: The socioeconomic metabolism of the global economy, 1900–2015. Glob. Environ. Change 52, 131–140. https://doi.org/10.1016/j.gloenvcha.2018.07.003</w:t>
      </w:r>
    </w:p>
    <w:p w14:paraId="7463B940" w14:textId="77777777" w:rsidR="00DF007F" w:rsidRDefault="00DF007F" w:rsidP="00DF007F">
      <w:pPr>
        <w:pStyle w:val="af0"/>
      </w:pPr>
      <w:r>
        <w:t>Krayenhoff, E.S., Jiang, T., Christen, A., Martilli, A., Oke, T.R., Bailey, B.N., Nazarian, N., Voogt, J.A., Giometto, M.G., Stastny, A., Crawford, B.R., 2020. A multi-layer urban canopy meteorological model with trees (BEP-Tree): Street tree impacts on pedestrian-level climate. Urban Clim. 32, 100590. https://doi.org/10.1016/j.uclim.2020.100590</w:t>
      </w:r>
    </w:p>
    <w:p w14:paraId="30C6B620" w14:textId="77777777" w:rsidR="00DF007F" w:rsidRPr="00426FD2" w:rsidRDefault="00DF007F" w:rsidP="00DF007F">
      <w:pPr>
        <w:pStyle w:val="af0"/>
        <w:rPr>
          <w:lang w:val="it-IT"/>
        </w:rPr>
      </w:pPr>
      <w:r>
        <w:t xml:space="preserve">Kremer, P., Hamstead, Z.A., McPhearson, T., 2016. The value of urban ecosystem services in New York City: A spatially explicit multicriteria analysis of landscape scale valuation scenarios. </w:t>
      </w:r>
      <w:r w:rsidRPr="00426FD2">
        <w:rPr>
          <w:lang w:val="it-IT"/>
        </w:rPr>
        <w:t>Environ. Sci. Policy 62, 57–68. https://doi.org/10.1016/j.envsci.2016.04.012</w:t>
      </w:r>
    </w:p>
    <w:p w14:paraId="5245B66D" w14:textId="77777777" w:rsidR="00DF007F" w:rsidRDefault="00DF007F" w:rsidP="00DF007F">
      <w:pPr>
        <w:pStyle w:val="af0"/>
      </w:pPr>
      <w:r w:rsidRPr="00426FD2">
        <w:rPr>
          <w:lang w:val="it-IT"/>
        </w:rPr>
        <w:t xml:space="preserve">La Rosa, D., Spyra, M., Inostroza, L., 2016. </w:t>
      </w:r>
      <w:r>
        <w:t>Indicators of Cultural Ecosystem Services for urban planning: A review. Ecol. Indic. 61, 74–89. https://doi.org/10.1016/j.ecolind.2015.04.028</w:t>
      </w:r>
    </w:p>
    <w:p w14:paraId="57745467" w14:textId="77777777" w:rsidR="00DF007F" w:rsidRDefault="00DF007F" w:rsidP="00DF007F">
      <w:pPr>
        <w:pStyle w:val="af0"/>
      </w:pPr>
      <w:r>
        <w:t>Lederbogen, F., Kirsch, P., Haddad, L., Streit, F., Tost, H., Schuch, P., Wüst, S., Pruessner, J.C., Rietschel, M., Deuschle, M., Meyer-Lindenberg, A., 2011. City living and urban upbringing affect neural social stress processing in humans. Nature 474, 498–501. https://doi.org/10.1038/nature10190</w:t>
      </w:r>
    </w:p>
    <w:p w14:paraId="24D6E756" w14:textId="77777777" w:rsidR="00DF007F" w:rsidRDefault="00DF007F" w:rsidP="00DF007F">
      <w:pPr>
        <w:pStyle w:val="af0"/>
      </w:pPr>
      <w:r>
        <w:t>Lee, K.H., Ehsani, R., Castle, W.S., 2010. A laser scanning system for estimating wind velocity reduction through tree windbreaks. Comput. Electron. Agric. 73, 1–6. https://doi.org/10.1016/j.compag.2010.03.007</w:t>
      </w:r>
    </w:p>
    <w:p w14:paraId="637581A4" w14:textId="77777777" w:rsidR="00DF007F" w:rsidRDefault="00DF007F" w:rsidP="00DF007F">
      <w:pPr>
        <w:pStyle w:val="af0"/>
      </w:pPr>
      <w:r>
        <w:t>Lilly, P.J., Jenkins, J.C., Carroll, M.J., 2015. Management alters C allocation in turfgrass lawns. Landsc. Urban Plan. 134, 119–126. https://doi.org/10.1016/j.landurbplan.2014.10.011</w:t>
      </w:r>
    </w:p>
    <w:p w14:paraId="2DFB61A5" w14:textId="77777777" w:rsidR="00DF007F" w:rsidRDefault="00DF007F" w:rsidP="00DF007F">
      <w:pPr>
        <w:pStyle w:val="af0"/>
      </w:pPr>
      <w:r>
        <w:t>Lin, J., Kroll, C.N., Nowak, D.J., Greenfield, E.J., 2019. A review of urban forest modeling: Implications for management and future research. Urban For. Urban Green. 43, 126366. https://doi.org/10.1016/j.ufug.2019.126366</w:t>
      </w:r>
    </w:p>
    <w:p w14:paraId="1FDDD474" w14:textId="77777777" w:rsidR="00DF007F" w:rsidRDefault="00DF007F" w:rsidP="00DF007F">
      <w:pPr>
        <w:pStyle w:val="af0"/>
      </w:pPr>
      <w:r>
        <w:t>Lindén, L., Riikonen, A., Setälä, H., Yli-Pelkonen, V., 2020. Quantifying carbon stocks in urban parks under cold climate conditions. Urban For. Urban Green. 49, 126633. https://doi.org/10.1016/j.ufug.2020.126633</w:t>
      </w:r>
    </w:p>
    <w:p w14:paraId="1C2C33FE" w14:textId="77777777" w:rsidR="00DF007F" w:rsidRDefault="00DF007F" w:rsidP="00DF007F">
      <w:pPr>
        <w:pStyle w:val="af0"/>
      </w:pPr>
      <w:r>
        <w:t>Livesley, S.J., McPherson, E.G., Calfapietra, C., 2016. The Urban Forest and Ecosystem Services: Impacts on Urban Water, Heat, and Pollution Cycles at the Tree, Street, and City Scale. J. Environ. Qual. 45, 119–124. https://doi.org/10.2134/jeq2015.11.0567</w:t>
      </w:r>
    </w:p>
    <w:p w14:paraId="66D3668C" w14:textId="77777777" w:rsidR="00DF007F" w:rsidRDefault="00DF007F" w:rsidP="00DF007F">
      <w:pPr>
        <w:pStyle w:val="af0"/>
      </w:pPr>
      <w:r>
        <w:t>Lovell, S.T., Taylor, J.R., 2013. Supplying urban ecosystem services through multifunctional green infrastructure in the United States. Landsc. Ecol. 28, 1447–1463. https://doi.org/10.1007/s10980-013-9912-y</w:t>
      </w:r>
    </w:p>
    <w:p w14:paraId="5711E971" w14:textId="77777777" w:rsidR="00DF007F" w:rsidRPr="00426FD2" w:rsidRDefault="00DF007F" w:rsidP="00DF007F">
      <w:pPr>
        <w:pStyle w:val="af0"/>
        <w:rPr>
          <w:lang w:val="it-IT"/>
        </w:rPr>
      </w:pPr>
      <w:r>
        <w:t xml:space="preserve">Luederitz, C., Brink, E., Gralla, F., Hermelingmeier, V., Meyer, M., Niven, L., Panzer, L., Partelow, S., Rau, A.-L., Sasaki, R., Abson, D.J., Lang, D.J., Wamsler, C., von Wehrden, H., 2015. A review of urban ecosystem services: six key challenges for future research. </w:t>
      </w:r>
      <w:r w:rsidRPr="00426FD2">
        <w:rPr>
          <w:lang w:val="it-IT"/>
        </w:rPr>
        <w:t>Ecosyst. Serv. 14, 98–112. https://doi.org/10.1016/j.ecoser.2015.05.001</w:t>
      </w:r>
    </w:p>
    <w:p w14:paraId="6535730F" w14:textId="77777777" w:rsidR="00DF007F" w:rsidRDefault="00DF007F" w:rsidP="00DF007F">
      <w:pPr>
        <w:pStyle w:val="af0"/>
      </w:pPr>
      <w:r w:rsidRPr="00426FD2">
        <w:rPr>
          <w:lang w:val="it-IT"/>
        </w:rPr>
        <w:t xml:space="preserve">Marando, F., Salvatori, E., Sebastiani, A., Fusaro, L., Manes, F., 2019. </w:t>
      </w:r>
      <w:r>
        <w:t>Regulating Ecosystem Services and Green Infrastructure: assessment of Urban Heat Island effect mitigation in the municipality of Rome, Italy. Ecol. Model. 392, 92–102. https://doi.org/10.1016/j.ecolmodel.2018.11.011</w:t>
      </w:r>
    </w:p>
    <w:p w14:paraId="4E8BEC93" w14:textId="77777777" w:rsidR="00DF007F" w:rsidRDefault="00DF007F" w:rsidP="00DF007F">
      <w:pPr>
        <w:pStyle w:val="af0"/>
      </w:pPr>
      <w:r>
        <w:t>Marchionni, V., Guyot, A., Tapper, N., Walker, J.P., Daly, E., 2019. Water balance and tree water use dynamics in remnant urban reserves. J. Hydrol. 575, 343–353. https://doi.org/10.1016/j.jhydrol.2019.05.022</w:t>
      </w:r>
    </w:p>
    <w:p w14:paraId="68FFB358" w14:textId="77777777" w:rsidR="00DF007F" w:rsidRPr="00426FD2" w:rsidRDefault="00DF007F" w:rsidP="00DF007F">
      <w:pPr>
        <w:pStyle w:val="af0"/>
        <w:rPr>
          <w:lang w:val="it-IT"/>
        </w:rPr>
      </w:pPr>
      <w:r>
        <w:t xml:space="preserve">Margaritis, E., Kang, J., Filipan, K., Botteldooren, D., 2018. The influence of vegetation and surrounding traffic noise parameters on the sound environment of urban parks. </w:t>
      </w:r>
      <w:r w:rsidRPr="00426FD2">
        <w:rPr>
          <w:lang w:val="it-IT"/>
        </w:rPr>
        <w:t>Appl. Geogr. 94, 199–212. https://doi.org/10.1016/j.apgeog.2018.02.017</w:t>
      </w:r>
    </w:p>
    <w:p w14:paraId="34901F0C" w14:textId="77777777" w:rsidR="00DF007F" w:rsidRPr="00426FD2" w:rsidRDefault="00DF007F" w:rsidP="00DF007F">
      <w:pPr>
        <w:pStyle w:val="af0"/>
        <w:rPr>
          <w:lang w:val="it-IT"/>
        </w:rPr>
      </w:pPr>
      <w:r w:rsidRPr="00426FD2">
        <w:rPr>
          <w:lang w:val="it-IT"/>
        </w:rPr>
        <w:t xml:space="preserve">Mascarenhas, A., Ramos, T.B., Haase, D., Santos, R., 2016. </w:t>
      </w:r>
      <w:r>
        <w:t xml:space="preserve">Participatory selection of ecosystem services for spatial planning: Insights from the Lisbon Metropolitan Area, Portugal. </w:t>
      </w:r>
      <w:r w:rsidRPr="00426FD2">
        <w:rPr>
          <w:lang w:val="it-IT"/>
        </w:rPr>
        <w:t>Ecosyst. Serv. 18, 87–99. https://doi.org/10.1016/j.ecoser.2016.02.011</w:t>
      </w:r>
    </w:p>
    <w:p w14:paraId="1803CE4D" w14:textId="77777777" w:rsidR="00DF007F" w:rsidRDefault="00DF007F" w:rsidP="00DF007F">
      <w:pPr>
        <w:pStyle w:val="af0"/>
      </w:pPr>
      <w:r w:rsidRPr="00426FD2">
        <w:rPr>
          <w:lang w:val="it-IT"/>
        </w:rPr>
        <w:t xml:space="preserve">Mesas-Carrascosa, F.J., Verdú Santano, D., Meroño, J.E., Sánchez de la Orden, M., García-Ferrer, A., 2015. </w:t>
      </w:r>
      <w:r>
        <w:t>Open source hardware to monitor environmental parameters in precision agriculture. Biosyst. Eng. 137, 73–83. https://doi.org/10.1016/j.biosystemseng.2015.07.005</w:t>
      </w:r>
    </w:p>
    <w:p w14:paraId="650E29A0" w14:textId="77777777" w:rsidR="00DF007F" w:rsidRDefault="00DF007F" w:rsidP="00DF007F">
      <w:pPr>
        <w:pStyle w:val="af0"/>
      </w:pPr>
      <w:r>
        <w:lastRenderedPageBreak/>
        <w:t>Mexia, T., Vieira, J., Príncipe, A., Anjos, A., Silva, P., Lopes, N., Freitas, C., Santos-Reis, M., Correia, O., Branquinho, C., Pinho, P., 2018. Ecosystem services: Urban parks under a magnifying glass. Environ. Res. 160, 469–478. https://doi.org/10.1016/j.envres.2017.10.023</w:t>
      </w:r>
    </w:p>
    <w:p w14:paraId="6B5FCE2B" w14:textId="77777777" w:rsidR="00DF007F" w:rsidRDefault="00DF007F" w:rsidP="00DF007F">
      <w:pPr>
        <w:pStyle w:val="af0"/>
      </w:pPr>
      <w:r w:rsidRPr="00426FD2">
        <w:rPr>
          <w:lang w:val="it-IT"/>
        </w:rPr>
        <w:t xml:space="preserve">Moghbel, M., Erfanian Salim, R., 2017. </w:t>
      </w:r>
      <w:r>
        <w:t>Environmental benefits of green roofs on microclimate of Tehran with specific focus on air temperature, humidity and CO 2 content. Urban Clim. 20, 46–58. https://doi.org/10.1016/j.uclim.2017.02.012</w:t>
      </w:r>
    </w:p>
    <w:p w14:paraId="6E445289" w14:textId="77777777" w:rsidR="00236650" w:rsidRDefault="00DF007F" w:rsidP="00DF007F">
      <w:pPr>
        <w:pStyle w:val="af0"/>
        <w:rPr>
          <w:ins w:id="497" w:author="Алексей Ярославцев" w:date="2020-05-11T14:00:00Z"/>
        </w:rPr>
      </w:pPr>
      <w:proofErr w:type="spellStart"/>
      <w:r>
        <w:t>Morakinyo</w:t>
      </w:r>
      <w:proofErr w:type="spellEnd"/>
      <w:r>
        <w:t>, T.E., Ouyang, W., Lau, K.K.-L., Ren, C., Ng, E., 2020. Right tree, right place (urban canyon): Tree species selection approach for optimum urban heat mitigation - development and evaluation. Sci. Total Environ. 719, 137461. https://doi.org/10.1016/j.scitotenv.2020.137461</w:t>
      </w:r>
    </w:p>
    <w:p w14:paraId="557528CD" w14:textId="6CFA1427" w:rsidR="00DF007F" w:rsidRDefault="00236650" w:rsidP="00DF007F">
      <w:pPr>
        <w:pStyle w:val="af0"/>
      </w:pPr>
      <w:ins w:id="498" w:author="Алексей Ярославцев" w:date="2020-05-11T13:59:00Z">
        <w:r w:rsidRPr="00236650">
          <w:t xml:space="preserve"> </w:t>
        </w:r>
        <w:proofErr w:type="spellStart"/>
        <w:r w:rsidRPr="00236650">
          <w:t>Monsi</w:t>
        </w:r>
        <w:proofErr w:type="spellEnd"/>
        <w:r w:rsidRPr="00236650">
          <w:t xml:space="preserve"> M, Saeki T. 1953. </w:t>
        </w:r>
        <w:proofErr w:type="spellStart"/>
        <w:r w:rsidRPr="00236650">
          <w:t>U¨ber</w:t>
        </w:r>
        <w:proofErr w:type="spellEnd"/>
        <w:r w:rsidRPr="00236650">
          <w:t xml:space="preserve"> den </w:t>
        </w:r>
        <w:proofErr w:type="spellStart"/>
        <w:r w:rsidRPr="00236650">
          <w:t>Lichtfaktor</w:t>
        </w:r>
        <w:proofErr w:type="spellEnd"/>
        <w:r w:rsidRPr="00236650">
          <w:t xml:space="preserve"> in den </w:t>
        </w:r>
        <w:proofErr w:type="spellStart"/>
        <w:r w:rsidRPr="00236650">
          <w:t>Pflanzengesellschaften</w:t>
        </w:r>
        <w:proofErr w:type="spellEnd"/>
        <w:r w:rsidRPr="00236650">
          <w:t xml:space="preserve"> und seine </w:t>
        </w:r>
        <w:proofErr w:type="spellStart"/>
        <w:r w:rsidRPr="00236650">
          <w:t>Bedeutung</w:t>
        </w:r>
        <w:proofErr w:type="spellEnd"/>
        <w:r w:rsidRPr="00236650">
          <w:t xml:space="preserve"> </w:t>
        </w:r>
        <w:proofErr w:type="spellStart"/>
        <w:r w:rsidRPr="00236650">
          <w:t>fu¨r</w:t>
        </w:r>
        <w:proofErr w:type="spellEnd"/>
        <w:r w:rsidRPr="00236650">
          <w:t xml:space="preserve"> die </w:t>
        </w:r>
        <w:proofErr w:type="spellStart"/>
        <w:r w:rsidRPr="00236650">
          <w:t>Stoffproduktion</w:t>
        </w:r>
        <w:proofErr w:type="spellEnd"/>
        <w:r w:rsidRPr="00236650">
          <w:t xml:space="preserve">. </w:t>
        </w:r>
        <w:proofErr w:type="spellStart"/>
        <w:r w:rsidRPr="00236650">
          <w:t>Jpn</w:t>
        </w:r>
        <w:proofErr w:type="spellEnd"/>
        <w:r w:rsidRPr="00236650">
          <w:t xml:space="preserve"> J Bot. 14:22–52. [Republished in English: </w:t>
        </w:r>
        <w:proofErr w:type="spellStart"/>
        <w:r w:rsidRPr="00236650">
          <w:t>Monsi</w:t>
        </w:r>
        <w:proofErr w:type="spellEnd"/>
        <w:r w:rsidRPr="00236650">
          <w:t xml:space="preserve"> M, Saeki T. 2005. On the factor light in plant communities and its importance for matter production. Ann Bot. 95:549–567.]</w:t>
        </w:r>
      </w:ins>
    </w:p>
    <w:p w14:paraId="4DAC4CF0" w14:textId="77777777" w:rsidR="004D4328" w:rsidRDefault="00DF007F" w:rsidP="00DF007F">
      <w:pPr>
        <w:pStyle w:val="af0"/>
        <w:rPr>
          <w:ins w:id="499" w:author="Алексей Ярославцев" w:date="2020-05-11T17:36:00Z"/>
        </w:rPr>
      </w:pPr>
      <w:r>
        <w:t>Moser, A., Rötzer, T., Pauleit, S., Pretzsch, H., 2015. Structure and ecosystem services of small-leaved lime (Tilia cordata Mill.) and black locust (Robinia pseudoacacia L.) in urban environments. Urban For. Urban Green. 14, 1110–1121. https://doi.org/10.1016/j.ufug.2015.10.005</w:t>
      </w:r>
    </w:p>
    <w:p w14:paraId="0AAB30F2" w14:textId="57255149" w:rsidR="00DF007F" w:rsidRDefault="004D4328" w:rsidP="00DF007F">
      <w:pPr>
        <w:pStyle w:val="af0"/>
      </w:pPr>
      <w:ins w:id="500" w:author="Алексей Ярославцев" w:date="2020-05-11T17:36:00Z">
        <w:r w:rsidRPr="004D4328">
          <w:t>Moser-</w:t>
        </w:r>
        <w:proofErr w:type="spellStart"/>
        <w:r w:rsidRPr="004D4328">
          <w:t>Reischl</w:t>
        </w:r>
        <w:proofErr w:type="spellEnd"/>
        <w:r w:rsidRPr="004D4328">
          <w:t xml:space="preserve">, A., Rahman, M. A., </w:t>
        </w:r>
        <w:proofErr w:type="spellStart"/>
        <w:r w:rsidRPr="004D4328">
          <w:t>Pauleit</w:t>
        </w:r>
        <w:proofErr w:type="spellEnd"/>
        <w:r w:rsidRPr="004D4328">
          <w:t xml:space="preserve">, S., </w:t>
        </w:r>
        <w:proofErr w:type="spellStart"/>
        <w:r w:rsidRPr="004D4328">
          <w:t>Pretzsch</w:t>
        </w:r>
        <w:proofErr w:type="spellEnd"/>
        <w:r w:rsidRPr="004D4328">
          <w:t xml:space="preserve">, H., &amp; </w:t>
        </w:r>
        <w:proofErr w:type="spellStart"/>
        <w:r w:rsidRPr="004D4328">
          <w:t>Rötzer</w:t>
        </w:r>
        <w:proofErr w:type="spellEnd"/>
        <w:r w:rsidRPr="004D4328">
          <w:t>, T. (2019). Growth patterns and effects of urban micro-climate on two physiologically contrasting urban tree species. Landscape and urban planning, 183, 88-99.</w:t>
        </w:r>
      </w:ins>
    </w:p>
    <w:p w14:paraId="648159AD" w14:textId="77777777" w:rsidR="00DF007F" w:rsidRDefault="00DF007F" w:rsidP="00DF007F">
      <w:pPr>
        <w:pStyle w:val="af0"/>
      </w:pPr>
      <w:r>
        <w:t>Muhammad, S., Wuyts, K., Samson, R., 2019. Atmospheric net particle accumulation on 96 plant species with contrasting morphological and anatomical leaf characteristics in a common garden experiment. Atmos. Environ. 202, 328–344. https://doi.org/10.1016/j.atmosenv.2019.01.015</w:t>
      </w:r>
    </w:p>
    <w:p w14:paraId="515A30AA" w14:textId="77777777" w:rsidR="00DF007F" w:rsidRDefault="00DF007F" w:rsidP="00DF007F">
      <w:pPr>
        <w:pStyle w:val="af0"/>
      </w:pPr>
      <w:r>
        <w:t>Müller, F., Burkhard, B., 2012. The indicator side of ecosystem services. Ecosyst. Serv. 1, 26–30. https://doi.org/10.1016/j.ecoser.2012.06.001</w:t>
      </w:r>
    </w:p>
    <w:p w14:paraId="0C09DC67" w14:textId="77777777" w:rsidR="00DF007F" w:rsidRDefault="00DF007F" w:rsidP="00DF007F">
      <w:pPr>
        <w:pStyle w:val="af0"/>
      </w:pPr>
      <w:r>
        <w:t>Mydlarz, C., Sharma, M., Lockerman, Y., Steers, B., Silva, C., Bello, J., 2019. The Life of a New York City Noise Sensor Network. Sensors 19, 1415. https://doi.org/10.3390/s19061415</w:t>
      </w:r>
    </w:p>
    <w:p w14:paraId="71590B72" w14:textId="77777777" w:rsidR="00DF007F" w:rsidRDefault="00DF007F" w:rsidP="00DF007F">
      <w:pPr>
        <w:pStyle w:val="af0"/>
      </w:pPr>
      <w:r>
        <w:t>Neinavaz, E., Skidmore, A.K., Darvishzadeh, R., Groen, T.A., 2016. Retrieval of leaf area index in different plant species using thermal hyperspectral data. ISPRS J. Photogramm. Remote Sens. 119, 390–401. https://doi.org/10.1016/j.isprsjprs.2016.07.001</w:t>
      </w:r>
    </w:p>
    <w:p w14:paraId="0018FED1" w14:textId="77777777" w:rsidR="00DF007F" w:rsidRDefault="00DF007F" w:rsidP="00DF007F">
      <w:pPr>
        <w:pStyle w:val="af0"/>
      </w:pPr>
      <w:r>
        <w:t>Neugarten, R.A., Langhammer, P.F., Osipova, E., Bagstad, K.J., Bhagabati, N., Butchart, S.H.M., Dudley, N., Elliott, V., Gerber, L.R., Gutierrez Arrellano, C., Ivanić, K.-Z., Kettunen, M., Mandle, L., Merriman, J.C., Mulligan, M., Peh, K.S.-H., Raudsepp-Hearne, C., Semmens, D.J., Stolton, S., Willcock, S., 2018. Tools for measuring, modelling, and valuing ecosystem services: guidance for Key Biodiversity Areas, natural World Heritage sites, and protected areas, 1st ed. IUCN, International Union for Conservation of Nature. https://doi.org/10.2305/IUCN.CH.2018.PAG.28.en</w:t>
      </w:r>
    </w:p>
    <w:p w14:paraId="59F448B4" w14:textId="77777777" w:rsidR="00DF007F" w:rsidRDefault="00DF007F" w:rsidP="00DF007F">
      <w:pPr>
        <w:pStyle w:val="af0"/>
      </w:pPr>
      <w:r>
        <w:t>Nitoslawski, S.A., Galle, N.J., Van Den Bosch, C.K., Steenberg, J.W.N., 2019. Smarter ecosystems for smarter cities? A review of trends, technologies, and turning points for smart urban forestry. Sustain. Cities Soc. 51, 101770. https://doi.org/10.1016/j.scs.2019.101770</w:t>
      </w:r>
    </w:p>
    <w:p w14:paraId="0B9604C0" w14:textId="77777777" w:rsidR="00DF007F" w:rsidRDefault="00DF007F" w:rsidP="00DF007F">
      <w:pPr>
        <w:pStyle w:val="af0"/>
      </w:pPr>
      <w:r>
        <w:t>Njue, N., Stenfert Kroese, J., Gräf, J., Jacobs, S.R., Weeser, B., Breuer, L., Rufino, M.C., 2019. Citizen science in hydrological monitoring and ecosystem services management: State of the art and future prospects. Sci. Total Environ. 693, 133531. https://doi.org/10.1016/j.scitotenv.2019.07.337</w:t>
      </w:r>
    </w:p>
    <w:p w14:paraId="1540F552" w14:textId="77777777" w:rsidR="00DF007F" w:rsidRPr="00426FD2" w:rsidRDefault="00DF007F" w:rsidP="00DF007F">
      <w:pPr>
        <w:pStyle w:val="af0"/>
        <w:rPr>
          <w:lang w:val="it-IT"/>
        </w:rPr>
      </w:pPr>
      <w:r>
        <w:t xml:space="preserve">Norton, L., Greene, S., Scholefield, P., Dunbar, M., 2016. The importance of scale in the development of ecosystem service indicators? </w:t>
      </w:r>
      <w:r w:rsidRPr="00426FD2">
        <w:rPr>
          <w:lang w:val="it-IT"/>
        </w:rPr>
        <w:t>Ecol. Indic. 61, 130–140. https://doi.org/10.1016/j.ecolind.2015.08.051</w:t>
      </w:r>
    </w:p>
    <w:p w14:paraId="63529018" w14:textId="77777777" w:rsidR="00116452" w:rsidRDefault="00DF007F" w:rsidP="00DF007F">
      <w:pPr>
        <w:pStyle w:val="af0"/>
        <w:rPr>
          <w:ins w:id="501" w:author="Алексей Ярославцев" w:date="2020-05-11T15:10:00Z"/>
        </w:rPr>
      </w:pPr>
      <w:r w:rsidRPr="00426FD2">
        <w:rPr>
          <w:lang w:val="it-IT"/>
        </w:rPr>
        <w:t xml:space="preserve">Nowak, D.J., Crane, D.E., 2002. </w:t>
      </w:r>
      <w:r>
        <w:t>Carbon storage and sequestration by urban trees in the USA. Environ. Pollut. 116, 381–389. https://doi.org/10.1016/S0269-7491(01)00214-7</w:t>
      </w:r>
      <w:ins w:id="502" w:author="Алексей Ярославцев" w:date="2020-05-11T15:09:00Z">
        <w:r w:rsidR="00116452" w:rsidRPr="00116452">
          <w:t xml:space="preserve"> </w:t>
        </w:r>
      </w:ins>
    </w:p>
    <w:p w14:paraId="78100DC6" w14:textId="432782BB" w:rsidR="00DF007F" w:rsidRDefault="00116452" w:rsidP="00DF007F">
      <w:pPr>
        <w:pStyle w:val="af0"/>
      </w:pPr>
      <w:ins w:id="503" w:author="Алексей Ярославцев" w:date="2020-05-11T15:09:00Z">
        <w:r w:rsidRPr="00116452">
          <w:t>Nowak, D. J., Kuroda, M., &amp; Crane, D. E. 2004. Tree mortality rates and tree population projections in Baltimore, Maryland, USA. Urban forestry &amp; urban greening, 2(3), 139-147.</w:t>
        </w:r>
      </w:ins>
    </w:p>
    <w:p w14:paraId="0D28DA1B" w14:textId="77777777" w:rsidR="00414D68" w:rsidRDefault="00DF007F" w:rsidP="00DF007F">
      <w:pPr>
        <w:pStyle w:val="af0"/>
        <w:rPr>
          <w:ins w:id="504" w:author="Алексей Ярославцев" w:date="2020-05-11T15:54:00Z"/>
        </w:rPr>
      </w:pPr>
      <w:r>
        <w:t>Nowak, D.J., Crane, D.E., Stevens, J.C., 2006. Air pollution removal by urban trees and shrubs in the United States. Urban For. Urban Green. 4, 115–123. https://doi.org/10.1016/j.ufug.2006.01.007</w:t>
      </w:r>
      <w:ins w:id="505" w:author="Алексей Ярославцев" w:date="2020-05-11T15:54:00Z">
        <w:r w:rsidR="00414D68" w:rsidRPr="00414D68">
          <w:t xml:space="preserve"> </w:t>
        </w:r>
      </w:ins>
    </w:p>
    <w:p w14:paraId="1AED4D9B" w14:textId="029C3AE6" w:rsidR="00DF007F" w:rsidRDefault="00414D68" w:rsidP="00DF007F">
      <w:pPr>
        <w:pStyle w:val="af0"/>
      </w:pPr>
      <w:ins w:id="506" w:author="Алексей Ярославцев" w:date="2020-05-11T15:54:00Z">
        <w:r w:rsidRPr="00414D68">
          <w:t xml:space="preserve">Nowak, D. J., Greenfield, E. J., Hoehn, R. E., &amp; </w:t>
        </w:r>
        <w:proofErr w:type="spellStart"/>
        <w:r w:rsidRPr="00414D68">
          <w:t>Lapoint</w:t>
        </w:r>
        <w:proofErr w:type="spellEnd"/>
        <w:r w:rsidRPr="00414D68">
          <w:t>, E. 2013. Carbon storage and sequestration by trees in urban and community areas of the United States. Environmental pollution, 178, 229-236.</w:t>
        </w:r>
      </w:ins>
    </w:p>
    <w:p w14:paraId="1CC703B6" w14:textId="77777777" w:rsidR="00DF007F" w:rsidRDefault="00DF007F" w:rsidP="00DF007F">
      <w:pPr>
        <w:pStyle w:val="af0"/>
      </w:pPr>
      <w:r>
        <w:t>Nowak, D.J., Hirabayashi, S., Doyle, M., McGovern, M., Pasher, J., 2018. Air pollution removal by urban forests in Canada and its effect on air quality and human health. Urban For. Urban Green. 29, 40–48. https://doi.org/10.1016/j.ufug.2017.10.019</w:t>
      </w:r>
    </w:p>
    <w:p w14:paraId="17C949DA" w14:textId="77777777" w:rsidR="005D429B" w:rsidRDefault="00DF007F" w:rsidP="00DF007F">
      <w:pPr>
        <w:pStyle w:val="af0"/>
        <w:rPr>
          <w:ins w:id="507" w:author="Алексей Ярославцев" w:date="2020-05-11T15:36:00Z"/>
        </w:rPr>
      </w:pPr>
      <w:r>
        <w:t>Opdam, P., Luque, S., Nassauer, J., Verburg, P.H., Wu, J., 2018. How can landscape ecology contribute to sustainability science? Landsc. Ecol. 33, 1–7. https://doi.org/10.1007/s10980-018-0610-7</w:t>
      </w:r>
      <w:ins w:id="508" w:author="Алексей Ярославцев" w:date="2020-05-11T15:36:00Z">
        <w:r w:rsidR="005D429B" w:rsidRPr="005D429B">
          <w:t xml:space="preserve"> </w:t>
        </w:r>
      </w:ins>
    </w:p>
    <w:p w14:paraId="19E60CC6" w14:textId="75213754" w:rsidR="00DF007F" w:rsidRDefault="005D429B" w:rsidP="00FD1141">
      <w:pPr>
        <w:pStyle w:val="af0"/>
      </w:pPr>
      <w:proofErr w:type="spellStart"/>
      <w:ins w:id="509" w:author="Алексей Ярославцев" w:date="2020-05-11T15:36:00Z">
        <w:r w:rsidRPr="005D429B">
          <w:lastRenderedPageBreak/>
          <w:t>Pretzsch</w:t>
        </w:r>
        <w:proofErr w:type="spellEnd"/>
        <w:r w:rsidRPr="005D429B">
          <w:t xml:space="preserve">, H., </w:t>
        </w:r>
      </w:ins>
      <w:proofErr w:type="spellStart"/>
      <w:ins w:id="510" w:author="Алексей Ярославцев" w:date="2020-05-11T15:58:00Z">
        <w:r w:rsidR="00FD1141">
          <w:t>Biber</w:t>
        </w:r>
        <w:proofErr w:type="spellEnd"/>
        <w:r w:rsidR="00FD1141">
          <w:t xml:space="preserve">, Peter, </w:t>
        </w:r>
        <w:proofErr w:type="spellStart"/>
        <w:r w:rsidR="00FD1141">
          <w:t>Uhl</w:t>
        </w:r>
        <w:proofErr w:type="spellEnd"/>
        <w:r w:rsidR="00FD1141">
          <w:t xml:space="preserve">, Enno, </w:t>
        </w:r>
        <w:proofErr w:type="spellStart"/>
        <w:r w:rsidR="00FD1141">
          <w:t>Dahlhausen</w:t>
        </w:r>
        <w:proofErr w:type="spellEnd"/>
        <w:r w:rsidR="00FD1141">
          <w:t xml:space="preserve">, Jens, </w:t>
        </w:r>
        <w:proofErr w:type="spellStart"/>
        <w:r w:rsidR="00FD1141">
          <w:t>Schütze</w:t>
        </w:r>
        <w:proofErr w:type="spellEnd"/>
        <w:r w:rsidR="00FD1141">
          <w:t xml:space="preserve">, Gerhard, Perkins, Diana, </w:t>
        </w:r>
        <w:proofErr w:type="spellStart"/>
        <w:r w:rsidR="00FD1141">
          <w:t>Rötzer</w:t>
        </w:r>
        <w:proofErr w:type="spellEnd"/>
        <w:r w:rsidR="00FD1141">
          <w:t xml:space="preserve">, Thomas, </w:t>
        </w:r>
        <w:proofErr w:type="spellStart"/>
        <w:r w:rsidR="00FD1141">
          <w:t>Caldentey</w:t>
        </w:r>
        <w:proofErr w:type="spellEnd"/>
        <w:r w:rsidR="00FD1141">
          <w:t xml:space="preserve">, Juan, Koike, Takayoshi, Con, Tran van, </w:t>
        </w:r>
        <w:proofErr w:type="spellStart"/>
        <w:r w:rsidR="00FD1141">
          <w:t>Chavanne</w:t>
        </w:r>
        <w:proofErr w:type="spellEnd"/>
        <w:r w:rsidR="00FD1141">
          <w:t xml:space="preserve">, </w:t>
        </w:r>
        <w:proofErr w:type="spellStart"/>
        <w:r w:rsidR="00FD1141">
          <w:t>Aurélia</w:t>
        </w:r>
        <w:proofErr w:type="spellEnd"/>
        <w:r w:rsidR="00FD1141">
          <w:t>, Toit, Ben du, Foster, Keith</w:t>
        </w:r>
      </w:ins>
      <w:ins w:id="511" w:author="Алексей Ярославцев" w:date="2020-05-11T15:59:00Z">
        <w:r w:rsidR="00FD1141">
          <w:t xml:space="preserve">, </w:t>
        </w:r>
      </w:ins>
      <w:proofErr w:type="spellStart"/>
      <w:ins w:id="512" w:author="Алексей Ярославцев" w:date="2020-05-11T15:58:00Z">
        <w:r w:rsidR="00FD1141">
          <w:t>Lefer</w:t>
        </w:r>
        <w:proofErr w:type="spellEnd"/>
        <w:r w:rsidR="00FD1141">
          <w:t>, Barry</w:t>
        </w:r>
      </w:ins>
      <w:ins w:id="513" w:author="Алексей Ярославцев" w:date="2020-05-11T15:36:00Z">
        <w:r w:rsidRPr="005D429B">
          <w:t xml:space="preserve"> 2017. Climate change accelerates growth of urban trees in metropolises worldwide. Scientific Reports, 7(1), 1-10.</w:t>
        </w:r>
      </w:ins>
    </w:p>
    <w:p w14:paraId="2984CF7D" w14:textId="77777777" w:rsidR="00DF007F" w:rsidRDefault="00DF007F" w:rsidP="00DF007F">
      <w:pPr>
        <w:pStyle w:val="af0"/>
      </w:pPr>
      <w:r>
        <w:t>Pereira, F.L., Gash, J.H.C., David, J.S., Valente, F., 2009. Evaporation of intercepted rainfall from isolated evergreen oak trees: Do the crowns behave as wet bulbs? Agric. For. Meteorol. 149, 667–679. https://doi.org/10.1016/j.agrformet.2008.10.013</w:t>
      </w:r>
    </w:p>
    <w:p w14:paraId="6718B3CB" w14:textId="77777777" w:rsidR="00DF007F" w:rsidRDefault="00DF007F" w:rsidP="00DF007F">
      <w:pPr>
        <w:pStyle w:val="af0"/>
      </w:pPr>
      <w:r>
        <w:t>Prasad Ghimire, C., Adrian Bruijnzeel, L., Lubczynski, M.W., Ravelona, M., Zwartendijk, B.W., van Meerveld, H.J. (Ilja), 2017. Measurement and modeling of rainfall interception by two differently aged secondary forests in upland eastern Madagascar. J. Hydrol. 545, 212–225. https://doi.org/10.1016/j.jhydrol.2016.10.032</w:t>
      </w:r>
    </w:p>
    <w:p w14:paraId="39B6543A" w14:textId="77777777" w:rsidR="00DF007F" w:rsidRDefault="00DF007F" w:rsidP="00DF007F">
      <w:pPr>
        <w:pStyle w:val="af0"/>
      </w:pPr>
      <w:r>
        <w:t>Puzachenko, Y., Sandlersky, R., Sankovski, A., 2013. Methods of Evaluating Thermodynamic Properties of Landscape Cover Using Multispectral Reflected Radiation Measurements by the Landsat Satellite. Entropy 15, 3970–3982. https://doi.org/10.3390/e15093970</w:t>
      </w:r>
    </w:p>
    <w:p w14:paraId="22CA1AFA" w14:textId="77777777" w:rsidR="00DF007F" w:rsidRDefault="00DF007F" w:rsidP="00DF007F">
      <w:pPr>
        <w:pStyle w:val="af0"/>
      </w:pPr>
      <w:r>
        <w:t>Puzachenko, Yu.G., Sandlersky, R.B., Krenke, A.N., Puzachenko, Yu.M., 2014. Multispectral remote information in forest research. Contemp. Probl. Ecol. 7, 838–854. https://doi.org/10.1134/S1995425514070087</w:t>
      </w:r>
    </w:p>
    <w:p w14:paraId="3E799D7F" w14:textId="0B1840D3" w:rsidR="00DF007F" w:rsidRDefault="00DF007F" w:rsidP="00DF007F">
      <w:pPr>
        <w:pStyle w:val="af0"/>
      </w:pPr>
      <w:r>
        <w:t>R Core Team, 20</w:t>
      </w:r>
      <w:ins w:id="514" w:author="Алексей Ярославцев" w:date="2020-05-11T14:17:00Z">
        <w:r w:rsidR="001C24E9">
          <w:t>20</w:t>
        </w:r>
      </w:ins>
      <w:del w:id="515" w:author="Алексей Ярославцев" w:date="2020-05-11T14:17:00Z">
        <w:r w:rsidDel="001C24E9">
          <w:delText>14</w:delText>
        </w:r>
      </w:del>
      <w:r>
        <w:t>. R: A language and environment for statistical computing. R Foundation for Statistical Computing, Vienna, Austria.</w:t>
      </w:r>
    </w:p>
    <w:p w14:paraId="5A9BDF36" w14:textId="77777777" w:rsidR="00DF007F" w:rsidRDefault="00DF007F" w:rsidP="00DF007F">
      <w:pPr>
        <w:pStyle w:val="af0"/>
      </w:pPr>
      <w:r>
        <w:t>Rahman, M.A., Stratopoulos, L.M.F., Moser-Reischl, A., Zölch, T., Häberle, K.-H., Rötzer, T., Pretzsch, H., Pauleit, S., 2020. Traits of trees for cooling urban heat islands: A meta-analysis. Build. Environ. 170, 106606. https://doi.org/10.1016/j.buildenv.2019.106606</w:t>
      </w:r>
    </w:p>
    <w:p w14:paraId="28CEFECC" w14:textId="77777777" w:rsidR="00DF007F" w:rsidRDefault="00DF007F" w:rsidP="00DF007F">
      <w:pPr>
        <w:pStyle w:val="af0"/>
      </w:pPr>
      <w:r>
        <w:t>Riikonen, A., Järvi, L., Nikinmaa, E., 2016. Environmental and crown related factors affecting street tree transpiration in Helsinki, Finland. Urban Ecosyst. 19, 1693–1715. https://doi.org/10.1007/s11252-016-0561-1</w:t>
      </w:r>
    </w:p>
    <w:p w14:paraId="2811AC55" w14:textId="77777777" w:rsidR="00DF007F" w:rsidRDefault="00DF007F" w:rsidP="00DF007F">
      <w:pPr>
        <w:pStyle w:val="af0"/>
      </w:pPr>
      <w:r>
        <w:t>Rötzer, T., Rahman, M.A., Moser-Reischl, A., Pauleit, S., Pretzsch, H., 2019. Process based simulation of tree growth and ecosystem services of urban trees under present and future climate conditions. Sci. Total Environ. 676, 651–664. https://doi.org/10.1016/j.scitotenv.2019.04.235</w:t>
      </w:r>
    </w:p>
    <w:p w14:paraId="490CF2A6" w14:textId="77777777" w:rsidR="00DF007F" w:rsidRDefault="00DF007F" w:rsidP="00DF007F">
      <w:pPr>
        <w:pStyle w:val="af0"/>
      </w:pPr>
      <w:r>
        <w:t>Sæbø, A., Popek, R., Nawrot, B., Hanslin, H.M., Gawronska, H., Gawronski, S.W., 2012. Plant species differences in particulate matter accumulation on leaf surfaces. Sci. Total Environ. 427–428, 347–354. https://doi.org/10.1016/j.scitotenv.2012.03.084</w:t>
      </w:r>
    </w:p>
    <w:p w14:paraId="10C5A5DF" w14:textId="77777777" w:rsidR="00DF007F" w:rsidRDefault="00DF007F" w:rsidP="00DF007F">
      <w:pPr>
        <w:pStyle w:val="af0"/>
      </w:pPr>
      <w:r>
        <w:t>Scharenbroch, B.C., Morgenroth, J., Maule, B., 2016. Tree Species Suitability to Bioswales and Impact on the Urban Water Budget. J. Environ. Qual. 45, 199–206. https://doi.org/10.2134/jeq2015.01.0060</w:t>
      </w:r>
    </w:p>
    <w:p w14:paraId="09790E24" w14:textId="77777777" w:rsidR="00DF007F" w:rsidRDefault="00DF007F" w:rsidP="00DF007F">
      <w:pPr>
        <w:pStyle w:val="af0"/>
      </w:pPr>
      <w:r>
        <w:t>Schepaschenko, D., Moltchanova, E., Shvidenko, A., Blyshchyk, V., Dmitriev, E., Martynenko, O., See, L., Kraxner, F., 2018. Improved Estimates of Biomass Expansion Factors for Russian Forests. Forests 9, 312. https://doi.org/10.3390/f9060312</w:t>
      </w:r>
    </w:p>
    <w:p w14:paraId="0420426A" w14:textId="77777777" w:rsidR="00DF007F" w:rsidRDefault="00DF007F" w:rsidP="00DF007F">
      <w:pPr>
        <w:pStyle w:val="af0"/>
      </w:pPr>
      <w:r>
        <w:t>Schröter, M., Kraemer, R., Mantel, M., Kabisch, N., Hecker, S., Richter, A., Neumeier, V., Bonn, A., 2017. Citizen science for assessing ecosystem services: Status, challenges and opportunities. Ecosyst. Serv. 28, 80–94. https://doi.org/10.1016/j.ecoser.2017.09.017</w:t>
      </w:r>
    </w:p>
    <w:p w14:paraId="64A08CFC" w14:textId="77777777" w:rsidR="00DF007F" w:rsidRDefault="00DF007F" w:rsidP="00DF007F">
      <w:pPr>
        <w:pStyle w:val="af0"/>
      </w:pPr>
      <w:r>
        <w:t>Schwilch, G., Lemann, T., Berglund, Ö., Camarotto, C., Cerdà, A., Daliakopoulos, I., Kohnová, S., Krzeminska, D., Marañón, T., Rietra, R., Siebielec, G., Thorsson, J., Tibbett, M., Valente, S., van Delden, H., van den Akker, J., Verzandvoort, S., Vrînceanu, N., Zoumides, C., Hessel, R., 2018. Assessing Impacts of Soil Management Measures on Ecosystem Services. Sustainability 10, 4416. https://doi.org/10.3390/su10124416</w:t>
      </w:r>
    </w:p>
    <w:p w14:paraId="7E4D8D63" w14:textId="77777777" w:rsidR="00DF007F" w:rsidRDefault="00DF007F" w:rsidP="00DF007F">
      <w:pPr>
        <w:pStyle w:val="af0"/>
      </w:pPr>
      <w:r>
        <w:t>Selmi, W., Weber, C., Rivière, E., Blond, N., Mehdi, L., Nowak, D., 2016. Air pollution removal by trees in public green spaces in Strasbourg city, France. Urban For. Urban Green. 17, 192–201. https://doi.org/10.1016/j.ufug.2016.04.010</w:t>
      </w:r>
    </w:p>
    <w:p w14:paraId="00361A1C" w14:textId="77777777" w:rsidR="00DF007F" w:rsidRDefault="00DF007F" w:rsidP="00DF007F">
      <w:pPr>
        <w:pStyle w:val="af0"/>
      </w:pPr>
      <w:r>
        <w:t>Seto, K.C., Guneralp, B., Hutyra, L.R., 2012. Global forecasts of urban expansion to 2030 and direct impacts on biodiversity and carbon pools. Proc. Natl. Acad. Sci. 109, 16083–16088. https://doi.org/10.1073/pnas.1211658109</w:t>
      </w:r>
    </w:p>
    <w:p w14:paraId="3694637D" w14:textId="77777777" w:rsidR="00DF007F" w:rsidRDefault="00DF007F" w:rsidP="00DF007F">
      <w:pPr>
        <w:pStyle w:val="af0"/>
      </w:pPr>
      <w:r>
        <w:t>Smets, V., Wirion, C., Bauwens, W., Hermy, M., Somers, B., Verbeiren, B., 2019. The importance of city trees for reducing net rainfall: comparing measurements and simulations. Hydrol. Earth Syst. Sci. 23, 3865–3884. https://doi.org/10.5194/hess-23-3865-2019</w:t>
      </w:r>
    </w:p>
    <w:p w14:paraId="75B9788B" w14:textId="77777777" w:rsidR="00DF007F" w:rsidRDefault="00DF007F" w:rsidP="00DF007F">
      <w:pPr>
        <w:pStyle w:val="af0"/>
      </w:pPr>
      <w:r>
        <w:t>Song, X.P., Tan, P.Y., Edwards, P., Richards, D., 2018. The economic benefits and costs of trees in urban forest stewardship: A systematic review. Urban For. Urban Green. 29, 162–170. https://doi.org/10.1016/j.ufug.2017.11.017</w:t>
      </w:r>
    </w:p>
    <w:p w14:paraId="67525552" w14:textId="77777777" w:rsidR="00DF007F" w:rsidRDefault="00DF007F" w:rsidP="00DF007F">
      <w:pPr>
        <w:pStyle w:val="af0"/>
      </w:pPr>
      <w:r>
        <w:lastRenderedPageBreak/>
        <w:t>Speak, A., Escobedo, F.J., Russo, A., Zerbe, S., 2018. An ecosystem service-disservice ratio: Using composite indicators to assess the net benefits of urban trees. Ecol. Indic. 95, 544–553. https://doi.org/10.1016/j.ecolind.2018.07.048</w:t>
      </w:r>
    </w:p>
    <w:p w14:paraId="5CA0091F" w14:textId="77777777" w:rsidR="00DF007F" w:rsidRDefault="00DF007F" w:rsidP="00DF007F">
      <w:pPr>
        <w:pStyle w:val="af0"/>
      </w:pPr>
      <w:r>
        <w:t>Spyra, M., Kleemann, J., Cetin, N.I., Vázquez Navarrete, C.J., Albert, C., Palacios-Agundez, I., Ametzaga-Arregi, I., La Rosa, D., Rozas-Vásquez, D., Adem Esmail, B., Picchi, P., Geneletti, D., König, H.J., Koo, H., Kopperoinen, L., Fürst, C., 2019. The ecosystem services concept: a new Esperanto to facilitate participatory planning processes? Landsc. Ecol. 34, 1715–1735. https://doi.org/10.1007/s10980-018-0745-6</w:t>
      </w:r>
    </w:p>
    <w:p w14:paraId="028ADE68" w14:textId="77777777" w:rsidR="00DF007F" w:rsidRDefault="00DF007F" w:rsidP="00DF007F">
      <w:pPr>
        <w:pStyle w:val="af0"/>
      </w:pPr>
      <w:r>
        <w:t>Syrbe, R.-U., Schorcht, M., Grunewald, K., Meinel, G., 2018. Indicators for a nationwide monitoring of ecosystem services in Germany exemplified by the mitigation of soil erosion by water. Ecol. Indic. 94, 46–54. https://doi.org/10.1016/j.ecolind.2017.05.035</w:t>
      </w:r>
    </w:p>
    <w:p w14:paraId="2482DDBA" w14:textId="77777777" w:rsidR="00DF007F" w:rsidRDefault="00DF007F" w:rsidP="00DF007F">
      <w:pPr>
        <w:pStyle w:val="af0"/>
      </w:pPr>
      <w:r>
        <w:t>Taheriazad, L., Moghadas, H., Sanchez-Azofeifa, A., 2019. Calculation of leaf area index in a Canadian boreal forest using adaptive voxelization and terrestrial LiDAR. Int. J. Appl. Earth Obs. Geoinformation 83, 101923. https://doi.org/10.1016/j.jag.2019.101923</w:t>
      </w:r>
    </w:p>
    <w:p w14:paraId="4B80E6EA" w14:textId="77777777" w:rsidR="00DF007F" w:rsidRPr="00426FD2" w:rsidRDefault="00DF007F" w:rsidP="00DF007F">
      <w:pPr>
        <w:pStyle w:val="af0"/>
        <w:rPr>
          <w:lang w:val="it-IT"/>
        </w:rPr>
      </w:pPr>
      <w:r>
        <w:t xml:space="preserve">Teixeira, F.Z., Bachi, L., Blanco, J., Zimmermann, I., Welle, I., Carvalho-Ribeiro, S.M., 2019. Perceived ecosystem services (ES) and ecosystem disservices (EDS) from trees: insights from three case studies in Brazil and France. </w:t>
      </w:r>
      <w:r w:rsidRPr="00426FD2">
        <w:rPr>
          <w:lang w:val="it-IT"/>
        </w:rPr>
        <w:t>Landsc. Ecol. 34, 1583–1600. https://doi.org/10.1007/s10980-019-00778-y</w:t>
      </w:r>
    </w:p>
    <w:p w14:paraId="2B276E49" w14:textId="77777777" w:rsidR="00DF007F" w:rsidRDefault="00DF007F" w:rsidP="00DF007F">
      <w:pPr>
        <w:pStyle w:val="af0"/>
      </w:pPr>
      <w:r w:rsidRPr="00426FD2">
        <w:rPr>
          <w:lang w:val="it-IT"/>
        </w:rPr>
        <w:t xml:space="preserve">Tonyaloğlu, E.E., 2020. </w:t>
      </w:r>
      <w:r>
        <w:t>Spatiotemporal dynamics of urban ecosystem services in Turkey: The case of Bornova, Izmir. Urban For. Urban Green. 49, 126631. https://doi.org/10.1016/j.ufug.2020.126631</w:t>
      </w:r>
    </w:p>
    <w:p w14:paraId="22BEA0BE" w14:textId="77777777" w:rsidR="00DF007F" w:rsidRDefault="00DF007F" w:rsidP="00DF007F">
      <w:pPr>
        <w:pStyle w:val="af0"/>
      </w:pPr>
      <w:r>
        <w:t>UNEP (Ed.), 2010. Mainstreaming the economics of nature: a synthesis of the approach, conclusions and recommendations of teeb, The economics of ecosystems &amp; biodiversity. UNEP, Geneva.</w:t>
      </w:r>
    </w:p>
    <w:p w14:paraId="062951AC" w14:textId="77777777" w:rsidR="00DF007F" w:rsidRDefault="00DF007F" w:rsidP="00DF007F">
      <w:pPr>
        <w:pStyle w:val="af0"/>
      </w:pPr>
      <w:r>
        <w:t>Urban, J., Rubtsov, A.V., Urban, A.V., Shashkin, A.V., Benkova, V.E., 2019. Canopy transpiration of a Larix sibirica and Pinus sylvestris forest in Central Siberia. Agric. For. Meteorol. 271, 64–72. https://doi.org/10.1016/j.agrformet.2019.02.038</w:t>
      </w:r>
    </w:p>
    <w:p w14:paraId="7A2EF33F" w14:textId="77777777" w:rsidR="00DF007F" w:rsidRPr="00426FD2" w:rsidRDefault="00DF007F" w:rsidP="00DF007F">
      <w:pPr>
        <w:pStyle w:val="af0"/>
        <w:rPr>
          <w:lang w:val="it-IT"/>
        </w:rPr>
      </w:pPr>
      <w:r>
        <w:t xml:space="preserve">Valente, F., Gash, J.H., Nóbrega, C., David, J.S., Pereira, F.L., 2020. Modelling rainfall interception by an olive-grove/pasture system with a sparse tree canopy. </w:t>
      </w:r>
      <w:r w:rsidRPr="00426FD2">
        <w:rPr>
          <w:lang w:val="it-IT"/>
        </w:rPr>
        <w:t>J. Hydrol. 581, 124417. https://doi.org/10.1016/j.jhydrol.2019.124417</w:t>
      </w:r>
    </w:p>
    <w:p w14:paraId="7636A7D4" w14:textId="77777777" w:rsidR="00DF007F" w:rsidRDefault="00DF007F" w:rsidP="00DF007F">
      <w:pPr>
        <w:pStyle w:val="af0"/>
      </w:pPr>
      <w:r w:rsidRPr="00426FD2">
        <w:rPr>
          <w:lang w:val="it-IT"/>
        </w:rPr>
        <w:t xml:space="preserve">Valentini, R., Belelli Marchesini, L., Gianelle, D., Sala, G., Yarovslavtsev, A., Vasenev, V., Castaldi, S., 2019. </w:t>
      </w:r>
      <w:r>
        <w:t>New tree monitoring systems: from Industry 4.0 to Nature 4.0. Ann. Silvic. Res. 43. https://doi.org/10.12899/asr-1847</w:t>
      </w:r>
    </w:p>
    <w:p w14:paraId="29D15818" w14:textId="77777777" w:rsidR="00DF007F" w:rsidRDefault="00DF007F" w:rsidP="00DF007F">
      <w:pPr>
        <w:pStyle w:val="af0"/>
      </w:pPr>
      <w:r>
        <w:t>van Oudenhoven, A.P.E., Petz, K., Alkemade, R., Hein, L., de Groot, R.S., 2012. Framework for systematic indicator selection to assess effects of land management on ecosystem services. Ecol. Indic. 21, 110–122. https://doi.org/10.1016/j.ecolind.2012.01.012</w:t>
      </w:r>
    </w:p>
    <w:p w14:paraId="5F2D4FBB" w14:textId="77777777" w:rsidR="00DF007F" w:rsidRDefault="00DF007F" w:rsidP="00DF007F">
      <w:pPr>
        <w:pStyle w:val="af0"/>
      </w:pPr>
      <w:r>
        <w:t>van Oudenhoven, A.P.E., Schröter, M., Drakou, E.G., Geijzendorffer, I.R., Jacobs, S., van Bodegom, P.M., Chazee, L., Czúcz, B., Grunewald, K., Lillebø, A.I., Mononen, L., Nogueira, A.J.A., Pacheco-Romero, M., Perennou, C., Remme, R.P., Rova, S., Syrbe, R.-U., Tratalos, J.A., Vallejos, M., Albert, C., 2018. Key criteria for developing ecosystem service indicators to inform decision making. Ecol. Indic. 95, 417–426. https://doi.org/10.1016/j.ecolind.2018.06.020</w:t>
      </w:r>
    </w:p>
    <w:p w14:paraId="6858AFEB" w14:textId="77777777" w:rsidR="00DF007F" w:rsidRDefault="00DF007F" w:rsidP="00DF007F">
      <w:pPr>
        <w:pStyle w:val="af0"/>
      </w:pPr>
      <w:r>
        <w:t>Van Reeth, W., 2013. Ecosystem Service Indicators, in: Ecosystem Services. Elsevier, pp. 41–61. https://doi.org/10.1016/B978-0-12-419964-4.00004-4</w:t>
      </w:r>
    </w:p>
    <w:p w14:paraId="2D61B54C" w14:textId="77777777" w:rsidR="00DF007F" w:rsidRDefault="00DF007F" w:rsidP="00DF007F">
      <w:pPr>
        <w:pStyle w:val="af0"/>
      </w:pPr>
      <w:r>
        <w:t>Vasenev, V.I., Yaroslavtsev, A.M., Vasenev, I.I., Demina, S.A., Dovltetyarova, E.A., 2019. Land-Use Change in New Moscow: First Outcomes after Five Years of Urbanization. Geogr. Environ. Sustain. 12, 24–34. https://doi.org/10.24057/2071-9388-2019-89</w:t>
      </w:r>
    </w:p>
    <w:p w14:paraId="1874DFCE" w14:textId="77777777" w:rsidR="00DF007F" w:rsidRDefault="00DF007F" w:rsidP="00DF007F">
      <w:pPr>
        <w:pStyle w:val="af0"/>
      </w:pPr>
      <w:r>
        <w:t>Vihervaara, P., Viinikka, A., Brander, L., Santos-Martín, F., Poikolainen, L., Nedkov, S., 2019. Methodological interlinkages for mapping ecosystem services – from data to analysis and decision-support. One Ecosyst. 4. https://doi.org/10.3897/oneeco.4.e26368</w:t>
      </w:r>
    </w:p>
    <w:p w14:paraId="56BAA858" w14:textId="77777777" w:rsidR="00DF007F" w:rsidRDefault="00DF007F" w:rsidP="00DF007F">
      <w:pPr>
        <w:pStyle w:val="af0"/>
      </w:pPr>
      <w:r>
        <w:t>von Döhren, P., Haase, D., 2019. Risk assessment concerning urban ecosystem disservices: The example of street trees in Berlin, Germany. Ecosyst. Serv. 40, 101031. https://doi.org/10.1016/j.ecoser.2019.101031</w:t>
      </w:r>
    </w:p>
    <w:p w14:paraId="51D90EE3" w14:textId="77777777" w:rsidR="00DF007F" w:rsidRDefault="00DF007F" w:rsidP="00DF007F">
      <w:pPr>
        <w:pStyle w:val="af0"/>
      </w:pPr>
      <w:r>
        <w:t>Wang, R., Chen, J.M., Luo, X., Black, A., Arain, A., 2019. Seasonality of leaf area index and photosynthetic capacity for better estimation of carbon and water fluxes in evergreen conifer forests. Agric. For. Meteorol. 279, 107708. https://doi.org/10.1016/j.agrformet.2019.107708</w:t>
      </w:r>
    </w:p>
    <w:p w14:paraId="0F1CE8EB" w14:textId="77777777" w:rsidR="00DF007F" w:rsidRDefault="00DF007F" w:rsidP="00DF007F">
      <w:pPr>
        <w:pStyle w:val="af0"/>
      </w:pPr>
      <w:r>
        <w:t>Wang, X., Liu, F., Wang, C., 2019. Towards a standardized protocol for measuring leaf area index in deciduous forests with litterfall collection. For. Ecol. Manag. 447, 87–94. https://doi.org/10.1016/j.foreco.2019.05.050</w:t>
      </w:r>
    </w:p>
    <w:p w14:paraId="632039AA" w14:textId="77777777" w:rsidR="00DF007F" w:rsidRDefault="00DF007F" w:rsidP="00DF007F">
      <w:pPr>
        <w:pStyle w:val="af0"/>
      </w:pPr>
      <w:r>
        <w:lastRenderedPageBreak/>
        <w:t>Wilkinson, C., Saarne, T., Peterson, G.D., Colding, J., 2013. Strategic Spatial Planning and the Ecosystem Services Concept - an Historical Exploration. Ecol. Soc. 18, art37. https://doi.org/10.5751/ES-05368-180137</w:t>
      </w:r>
    </w:p>
    <w:p w14:paraId="665114BC" w14:textId="77777777" w:rsidR="00DF007F" w:rsidRDefault="00DF007F" w:rsidP="00DF007F">
      <w:pPr>
        <w:pStyle w:val="af0"/>
      </w:pPr>
      <w:r>
        <w:t>Willcock, S., Hooftman, D., Sitas, N., O’Farrell, P., Hudson, M.D., Reyers, B., Eigenbrod, F., Bullock, J.M., 2016. Do ecosystem service maps and models meet stakeholders’ needs? A preliminary survey across sub-Saharan Africa. Ecosyst. Serv. 18, 110–117. https://doi.org/10.1016/j.ecoser.2016.02.038</w:t>
      </w:r>
    </w:p>
    <w:p w14:paraId="4F95524D" w14:textId="77777777" w:rsidR="00DF007F" w:rsidRDefault="00DF007F" w:rsidP="00DF007F">
      <w:pPr>
        <w:pStyle w:val="af0"/>
      </w:pPr>
      <w:r>
        <w:t>Wissen Hayek, U., Teich, M., Klein, T.M., Grêt-Regamey, A., 2016. Bringing ecosystem services indicators into spatial planning practice: Lessons from collaborative development of a web-based visualization platform. Ecol. Indic. 61, 90–99. https://doi.org/10.1016/j.ecolind.2015.03.035</w:t>
      </w:r>
    </w:p>
    <w:p w14:paraId="2E83444B" w14:textId="77777777" w:rsidR="00DF007F" w:rsidRDefault="00DF007F" w:rsidP="00DF007F">
      <w:pPr>
        <w:pStyle w:val="af0"/>
      </w:pPr>
      <w:r>
        <w:t>Wu, J., 2013. Landscape sustainability science: ecosystem services and human well-being in changing landscapes. Landsc. Ecol. 28, 999–1023. https://doi.org/10.1007/s10980-013-9894-9</w:t>
      </w:r>
    </w:p>
    <w:p w14:paraId="7CDFAF6F" w14:textId="77777777" w:rsidR="00DF007F" w:rsidRDefault="00DF007F" w:rsidP="00DF007F">
      <w:pPr>
        <w:pStyle w:val="af0"/>
      </w:pPr>
      <w:r>
        <w:t>Xiao, Q., McPherson, E.G., 2016. Surface Water Storage Capacity of Twenty Tree Species in Davis, California. J. Environ. Qual. 45, 188–198. https://doi.org/10.2134/jeq2015.02.0092</w:t>
      </w:r>
    </w:p>
    <w:p w14:paraId="2C5A2C63" w14:textId="77777777" w:rsidR="00DF007F" w:rsidRDefault="00DF007F" w:rsidP="00DF007F">
      <w:pPr>
        <w:pStyle w:val="af0"/>
      </w:pPr>
      <w:r>
        <w:t>Yan, G., Hu, R., Luo, J., Weiss, M., Jiang, H., Mu, X., Xie, D., Zhang, W., 2019. Review of indirect optical measurements of leaf area index: Recent advances, challenges, and perspectives. Agric. For. Meteorol. 265, 390–411. https://doi.org/10.1016/j.agrformet.2018.11.033</w:t>
      </w:r>
    </w:p>
    <w:p w14:paraId="1A659D92" w14:textId="77777777" w:rsidR="00DF007F" w:rsidRDefault="00DF007F" w:rsidP="00DF007F">
      <w:pPr>
        <w:pStyle w:val="af0"/>
      </w:pPr>
      <w:r>
        <w:t>Zhao, C., Sander, H.A., 2018. Assessing the sensitivity of urban ecosystem service maps to input spatial data resolution and method choice. Landsc. Urban Plan. 175, 11–22. https://doi.org/10.1016/j.landurbplan.2018.03.007</w:t>
      </w:r>
    </w:p>
    <w:p w14:paraId="475AA814" w14:textId="77777777" w:rsidR="00DF007F" w:rsidRDefault="00DF007F" w:rsidP="00DF007F">
      <w:pPr>
        <w:pStyle w:val="af0"/>
      </w:pPr>
      <w:r>
        <w:t>Zhu, X., Skidmore, A.K., Wang, T., Liu, J., Darvishzadeh, R., Shi, Y., Premier, J., Heurich, M., 2018. Improving leaf area index (LAI) estimation by correcting for clumping and woody effects using terrestrial laser scanning. Agric. For. Meteorol. 263, 276–286. https://doi.org/10.1016/j.agrformet.2018.08.026</w:t>
      </w:r>
    </w:p>
    <w:p w14:paraId="7BEEF063" w14:textId="77777777" w:rsidR="00DF007F" w:rsidRDefault="00DF007F" w:rsidP="00DF007F">
      <w:pPr>
        <w:pStyle w:val="af0"/>
      </w:pPr>
      <w:r>
        <w:t>Zölch, T., Henze, L., Keilholz, P., Pauleit, S., 2017. Regulating urban surface runoff through nature-based solutions – An assessment at the micro-scale. Environ. Res. 157, 135–144. https://doi.org/10.1016/j.envres.2017.05.023</w:t>
      </w:r>
    </w:p>
    <w:p w14:paraId="39840BD5" w14:textId="796FBE38" w:rsidR="00A944D5" w:rsidDel="00120A05" w:rsidRDefault="00A944D5" w:rsidP="00120A05">
      <w:pPr>
        <w:spacing w:after="0"/>
        <w:rPr>
          <w:del w:id="516" w:author="Алексей Ярославцев" w:date="2020-05-11T14:29:00Z"/>
          <w:rFonts w:ascii="Times New Roman" w:eastAsia="Times New Roman" w:hAnsi="Times New Roman" w:cs="Times New Roman"/>
          <w:b/>
          <w:sz w:val="24"/>
          <w:szCs w:val="24"/>
        </w:rPr>
        <w:pPrChange w:id="517" w:author="Алексей Ярославцев" w:date="2020-05-11T14:29:00Z">
          <w:pPr>
            <w:spacing w:after="0"/>
          </w:pPr>
        </w:pPrChange>
      </w:pPr>
      <w:r>
        <w:rPr>
          <w:rFonts w:ascii="Times New Roman" w:eastAsia="Times New Roman" w:hAnsi="Times New Roman" w:cs="Times New Roman"/>
          <w:b/>
          <w:sz w:val="24"/>
          <w:szCs w:val="24"/>
        </w:rPr>
        <w:fldChar w:fldCharType="end"/>
      </w:r>
      <w:del w:id="518" w:author="Алексей Ярославцев" w:date="2020-05-11T14:29:00Z">
        <w:r w:rsidDel="00120A05">
          <w:rPr>
            <w:rFonts w:ascii="Times New Roman" w:eastAsia="Times New Roman" w:hAnsi="Times New Roman" w:cs="Times New Roman"/>
            <w:b/>
            <w:sz w:val="24"/>
            <w:szCs w:val="24"/>
          </w:rPr>
          <w:delText>To add:</w:delText>
        </w:r>
      </w:del>
    </w:p>
    <w:p w14:paraId="19C6B469" w14:textId="51829CDB" w:rsidR="00A944D5" w:rsidRPr="00900D61" w:rsidDel="00120A05" w:rsidRDefault="00A944D5" w:rsidP="00120A05">
      <w:pPr>
        <w:spacing w:after="0"/>
        <w:rPr>
          <w:del w:id="519" w:author="Алексей Ярославцев" w:date="2020-05-11T14:29:00Z"/>
          <w:rFonts w:ascii="Times New Roman" w:eastAsia="Times New Roman" w:hAnsi="Times New Roman" w:cs="Times New Roman"/>
          <w:color w:val="000000"/>
          <w:sz w:val="24"/>
          <w:szCs w:val="24"/>
        </w:rPr>
        <w:pPrChange w:id="520" w:author="Алексей Ярославцев" w:date="2020-05-11T14:29:00Z">
          <w:pPr>
            <w:numPr>
              <w:numId w:val="7"/>
            </w:numPr>
            <w:pBdr>
              <w:top w:val="nil"/>
              <w:left w:val="nil"/>
              <w:bottom w:val="nil"/>
              <w:right w:val="nil"/>
              <w:between w:val="nil"/>
            </w:pBdr>
            <w:spacing w:after="0"/>
            <w:ind w:left="720" w:hanging="360"/>
          </w:pPr>
        </w:pPrChange>
      </w:pPr>
      <w:del w:id="521" w:author="Алексей Ярославцев" w:date="2020-05-11T14:29:00Z">
        <w:r w:rsidRPr="00900D61" w:rsidDel="00120A05">
          <w:rPr>
            <w:rFonts w:ascii="Times New Roman" w:hAnsi="Times New Roman" w:cs="Times New Roman"/>
            <w:sz w:val="24"/>
            <w:szCs w:val="24"/>
          </w:rPr>
          <w:delText xml:space="preserve">Monsi M, Saeki T. </w:delText>
        </w:r>
        <w:r w:rsidDel="00120A05">
          <w:rPr>
            <w:rFonts w:ascii="Times New Roman" w:hAnsi="Times New Roman" w:cs="Times New Roman"/>
            <w:sz w:val="24"/>
            <w:szCs w:val="24"/>
          </w:rPr>
          <w:delText>(</w:delText>
        </w:r>
        <w:r w:rsidRPr="00900D61" w:rsidDel="00120A05">
          <w:rPr>
            <w:rFonts w:ascii="Times New Roman" w:hAnsi="Times New Roman" w:cs="Times New Roman"/>
            <w:sz w:val="24"/>
            <w:szCs w:val="24"/>
          </w:rPr>
          <w:delText>1953</w:delText>
        </w:r>
        <w:r w:rsidDel="00120A05">
          <w:rPr>
            <w:rFonts w:ascii="Times New Roman" w:hAnsi="Times New Roman" w:cs="Times New Roman"/>
            <w:sz w:val="24"/>
            <w:szCs w:val="24"/>
          </w:rPr>
          <w:delText>)</w:delText>
        </w:r>
        <w:r w:rsidRPr="00900D61" w:rsidDel="00120A05">
          <w:rPr>
            <w:rFonts w:ascii="Times New Roman" w:hAnsi="Times New Roman" w:cs="Times New Roman"/>
            <w:sz w:val="24"/>
            <w:szCs w:val="24"/>
          </w:rPr>
          <w:delText>. U¨ber den Lichtfaktor in den Pflanzengesellschaften und seine Bedeutung fu¨r die Stoffproduktion. Jpn J Bot. 14:22–52. [Republished in English: Monsi M, Saeki T. 2005. On the factor light in plant communities and its importance for matter production. Ann Bot. 95:549–567.]</w:delText>
        </w:r>
      </w:del>
    </w:p>
    <w:p w14:paraId="7703E54D" w14:textId="78450587" w:rsidR="00A944D5" w:rsidRPr="006B5389" w:rsidDel="00120A05" w:rsidRDefault="00A944D5" w:rsidP="00120A05">
      <w:pPr>
        <w:spacing w:after="0"/>
        <w:rPr>
          <w:del w:id="522" w:author="Алексей Ярославцев" w:date="2020-05-11T14:29:00Z"/>
          <w:rFonts w:ascii="Times New Roman" w:eastAsia="Times New Roman" w:hAnsi="Times New Roman" w:cs="Times New Roman"/>
          <w:color w:val="000000"/>
          <w:sz w:val="24"/>
          <w:szCs w:val="24"/>
        </w:rPr>
        <w:pPrChange w:id="523" w:author="Алексей Ярославцев" w:date="2020-05-11T14:29:00Z">
          <w:pPr>
            <w:numPr>
              <w:numId w:val="7"/>
            </w:numPr>
            <w:pBdr>
              <w:between w:val="nil"/>
            </w:pBdr>
            <w:spacing w:after="0"/>
            <w:ind w:left="720" w:hanging="360"/>
          </w:pPr>
        </w:pPrChange>
      </w:pPr>
      <w:del w:id="524" w:author="Алексей Ярославцев" w:date="2020-05-11T14:29:00Z">
        <w:r w:rsidRPr="006B5389" w:rsidDel="00120A05">
          <w:rPr>
            <w:rFonts w:ascii="Times New Roman" w:eastAsia="Times New Roman" w:hAnsi="Times New Roman" w:cs="Times New Roman"/>
            <w:color w:val="000000"/>
            <w:sz w:val="24"/>
            <w:szCs w:val="24"/>
          </w:rPr>
          <w:delText>R Core Team (2020). R: A language and environment for statistical computing. R Foundation for Statistical Computing, Vienna, Austria. URL https://www.R-project.org/</w:delText>
        </w:r>
      </w:del>
    </w:p>
    <w:p w14:paraId="6B80ADE9" w14:textId="1E33BA1C" w:rsidR="00A944D5" w:rsidDel="00120A05" w:rsidRDefault="00A944D5" w:rsidP="00120A05">
      <w:pPr>
        <w:spacing w:after="0"/>
        <w:rPr>
          <w:del w:id="525" w:author="Алексей Ярославцев" w:date="2020-05-11T14:29:00Z"/>
          <w:rFonts w:ascii="Times New Roman" w:eastAsia="Times New Roman" w:hAnsi="Times New Roman" w:cs="Times New Roman"/>
          <w:color w:val="000000"/>
          <w:sz w:val="24"/>
          <w:szCs w:val="24"/>
        </w:rPr>
        <w:pPrChange w:id="526" w:author="Алексей Ярославцев" w:date="2020-05-11T14:29:00Z">
          <w:pPr>
            <w:numPr>
              <w:numId w:val="7"/>
            </w:numPr>
            <w:pBdr>
              <w:between w:val="nil"/>
            </w:pBdr>
            <w:spacing w:after="0"/>
            <w:ind w:left="720" w:hanging="360"/>
          </w:pPr>
        </w:pPrChange>
      </w:pPr>
      <w:del w:id="527" w:author="Алексей Ярославцев" w:date="2020-05-11T14:29:00Z">
        <w:r w:rsidDel="00120A05">
          <w:rPr>
            <w:rFonts w:ascii="Times New Roman" w:eastAsia="Times New Roman" w:hAnsi="Times New Roman" w:cs="Times New Roman"/>
            <w:color w:val="000000"/>
            <w:sz w:val="24"/>
            <w:szCs w:val="24"/>
          </w:rPr>
          <w:delText>Lovett MG (1994) Atmospheric deposition of nutrients and pollutants in North America: an ecological perspective. Ecological Applications,4(4),1994, pp. 629-650.</w:delText>
        </w:r>
      </w:del>
    </w:p>
    <w:p w14:paraId="10E1E441" w14:textId="71372F7E" w:rsidR="00C9055F" w:rsidRPr="00C9055F" w:rsidDel="00120A05" w:rsidRDefault="00C9055F" w:rsidP="00120A05">
      <w:pPr>
        <w:spacing w:after="0"/>
        <w:rPr>
          <w:del w:id="528" w:author="Алексей Ярославцев" w:date="2020-05-11T14:29:00Z"/>
          <w:rFonts w:ascii="Times New Roman" w:eastAsia="Times New Roman" w:hAnsi="Times New Roman" w:cs="Times New Roman"/>
          <w:sz w:val="24"/>
          <w:szCs w:val="24"/>
          <w:lang w:eastAsia="en-GB"/>
        </w:rPr>
        <w:pPrChange w:id="529" w:author="Алексей Ярославцев" w:date="2020-05-11T14:29:00Z">
          <w:pPr>
            <w:pStyle w:val="a5"/>
            <w:numPr>
              <w:numId w:val="7"/>
            </w:numPr>
            <w:spacing w:before="100" w:beforeAutospacing="1" w:after="100" w:afterAutospacing="1" w:line="240" w:lineRule="auto"/>
            <w:ind w:hanging="360"/>
          </w:pPr>
        </w:pPrChange>
      </w:pPr>
      <w:bookmarkStart w:id="530" w:name="_Hlk40099706"/>
      <w:del w:id="531" w:author="Алексей Ярославцев" w:date="2020-05-11T14:29:00Z">
        <w:r w:rsidRPr="00C9055F" w:rsidDel="00120A05">
          <w:rPr>
            <w:rFonts w:ascii="Times New Roman" w:eastAsia="Times New Roman" w:hAnsi="Times New Roman" w:cs="Times New Roman"/>
            <w:sz w:val="24"/>
            <w:szCs w:val="24"/>
            <w:lang w:eastAsia="en-GB"/>
          </w:rPr>
          <w:delText xml:space="preserve">Do, F. C., Isarangkool Na Ayutthaya, S., &amp; Rocheteau, A. (2011). Transient thermal dissipation method for xylem sap flow measurement: implementation with a single probe. </w:delText>
        </w:r>
        <w:r w:rsidRPr="00C9055F" w:rsidDel="00120A05">
          <w:rPr>
            <w:rFonts w:ascii="Times New Roman" w:eastAsia="Times New Roman" w:hAnsi="Times New Roman" w:cs="Times New Roman"/>
            <w:i/>
            <w:iCs/>
            <w:sz w:val="24"/>
            <w:szCs w:val="24"/>
            <w:lang w:eastAsia="en-GB"/>
          </w:rPr>
          <w:delText>Tree Physiology</w:delText>
        </w:r>
        <w:r w:rsidRPr="00C9055F" w:rsidDel="00120A05">
          <w:rPr>
            <w:rFonts w:ascii="Times New Roman" w:eastAsia="Times New Roman" w:hAnsi="Times New Roman" w:cs="Times New Roman"/>
            <w:sz w:val="24"/>
            <w:szCs w:val="24"/>
            <w:lang w:eastAsia="en-GB"/>
          </w:rPr>
          <w:delText xml:space="preserve">, </w:delText>
        </w:r>
        <w:r w:rsidRPr="00C9055F" w:rsidDel="00120A05">
          <w:rPr>
            <w:rFonts w:ascii="Times New Roman" w:eastAsia="Times New Roman" w:hAnsi="Times New Roman" w:cs="Times New Roman"/>
            <w:i/>
            <w:iCs/>
            <w:sz w:val="24"/>
            <w:szCs w:val="24"/>
            <w:lang w:eastAsia="en-GB"/>
          </w:rPr>
          <w:delText>31</w:delText>
        </w:r>
        <w:r w:rsidRPr="00C9055F" w:rsidDel="00120A05">
          <w:rPr>
            <w:rFonts w:ascii="Times New Roman" w:eastAsia="Times New Roman" w:hAnsi="Times New Roman" w:cs="Times New Roman"/>
            <w:sz w:val="24"/>
            <w:szCs w:val="24"/>
            <w:lang w:eastAsia="en-GB"/>
          </w:rPr>
          <w:delText>(4), 369–380. https://doi.org/10.1093/treephys/tpr020</w:delText>
        </w:r>
      </w:del>
    </w:p>
    <w:bookmarkEnd w:id="530"/>
    <w:p w14:paraId="144440D1" w14:textId="6D25E4CA" w:rsidR="00C9055F" w:rsidDel="00120A05" w:rsidRDefault="00C9055F" w:rsidP="00120A05">
      <w:pPr>
        <w:spacing w:after="0"/>
        <w:rPr>
          <w:del w:id="532" w:author="Алексей Ярославцев" w:date="2020-05-11T14:29:00Z"/>
          <w:rFonts w:ascii="Times New Roman" w:eastAsia="Times New Roman" w:hAnsi="Times New Roman" w:cs="Times New Roman"/>
          <w:color w:val="000000"/>
          <w:sz w:val="24"/>
          <w:szCs w:val="24"/>
        </w:rPr>
        <w:pPrChange w:id="533" w:author="Алексей Ярославцев" w:date="2020-05-11T14:29:00Z">
          <w:pPr>
            <w:pBdr>
              <w:between w:val="nil"/>
            </w:pBdr>
            <w:spacing w:after="0"/>
            <w:ind w:left="720"/>
          </w:pPr>
        </w:pPrChange>
      </w:pPr>
    </w:p>
    <w:p w14:paraId="429CB5E9" w14:textId="77777777" w:rsidR="00A944D5" w:rsidRDefault="00A944D5" w:rsidP="00A944D5">
      <w:pPr>
        <w:spacing w:after="0"/>
        <w:rPr>
          <w:rFonts w:ascii="Times New Roman" w:eastAsia="Times New Roman" w:hAnsi="Times New Roman" w:cs="Times New Roman"/>
          <w:b/>
          <w:sz w:val="24"/>
          <w:szCs w:val="24"/>
        </w:rPr>
      </w:pPr>
    </w:p>
    <w:p w14:paraId="10FB85A3" w14:textId="77777777" w:rsidR="00A944D5" w:rsidRDefault="00A944D5" w:rsidP="00A944D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1C427776" w14:textId="77777777" w:rsidR="00A944D5" w:rsidRDefault="00A944D5" w:rsidP="00A944D5">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Annex 1. Daily dynamics of the air temperature under and outside of the canopy</w:t>
      </w:r>
    </w:p>
    <w:p w14:paraId="3CEDBB04" w14:textId="1C48D504" w:rsidR="00A944D5" w:rsidRDefault="00A944D5" w:rsidP="00A944D5">
      <w:pPr>
        <w:spacing w:after="0"/>
        <w:rPr>
          <w:rFonts w:ascii="Times New Roman" w:eastAsia="Times New Roman" w:hAnsi="Times New Roman" w:cs="Times New Roman"/>
          <w:sz w:val="24"/>
          <w:szCs w:val="24"/>
        </w:rPr>
      </w:pPr>
      <w:del w:id="534" w:author="Алексей Ярославцев" w:date="2020-05-11T16:22:00Z">
        <w:r w:rsidDel="0031277C">
          <w:rPr>
            <w:rFonts w:ascii="Times New Roman" w:eastAsia="Times New Roman" w:hAnsi="Times New Roman" w:cs="Times New Roman"/>
            <w:noProof/>
            <w:sz w:val="24"/>
            <w:szCs w:val="24"/>
            <w:lang w:val="ru-RU"/>
          </w:rPr>
          <w:drawing>
            <wp:inline distT="0" distB="0" distL="0" distR="0" wp14:anchorId="2EB29A30" wp14:editId="653F0784">
              <wp:extent cx="5943600" cy="4457700"/>
              <wp:effectExtent l="0" t="0" r="0" b="0"/>
              <wp:docPr id="11" name="Рисунок 7" descr="dTair_vs_Tair_couple_days_fi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air_vs_Tair_couple_days_fill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del>
      <w:ins w:id="535" w:author="Алексей Ярославцев" w:date="2020-05-11T16:23:00Z">
        <w:r w:rsidR="0031277C">
          <w:rPr>
            <w:rFonts w:ascii="Times New Roman" w:eastAsia="Times New Roman" w:hAnsi="Times New Roman" w:cs="Times New Roman"/>
            <w:noProof/>
            <w:sz w:val="24"/>
            <w:szCs w:val="24"/>
          </w:rPr>
          <w:drawing>
            <wp:inline distT="0" distB="0" distL="0" distR="0" wp14:anchorId="675C9806" wp14:editId="637F0DFF">
              <wp:extent cx="5941060" cy="4453890"/>
              <wp:effectExtent l="0" t="0" r="254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1060" cy="4453890"/>
                      </a:xfrm>
                      <a:prstGeom prst="rect">
                        <a:avLst/>
                      </a:prstGeom>
                      <a:noFill/>
                      <a:ln>
                        <a:noFill/>
                      </a:ln>
                    </pic:spPr>
                  </pic:pic>
                </a:graphicData>
              </a:graphic>
            </wp:inline>
          </w:drawing>
        </w:r>
      </w:ins>
    </w:p>
    <w:p w14:paraId="072C576E" w14:textId="77777777" w:rsidR="00A944D5" w:rsidRPr="00B93C86" w:rsidRDefault="00A944D5" w:rsidP="00A944D5">
      <w:pPr>
        <w:spacing w:after="0"/>
        <w:rPr>
          <w:rFonts w:ascii="Times New Roman" w:eastAsia="Times New Roman" w:hAnsi="Times New Roman" w:cs="Times New Roman"/>
          <w:sz w:val="24"/>
          <w:szCs w:val="24"/>
        </w:rPr>
      </w:pPr>
      <w:r w:rsidRPr="00F5280C">
        <w:rPr>
          <w:rFonts w:ascii="Times New Roman" w:eastAsia="Times New Roman" w:hAnsi="Times New Roman" w:cs="Times New Roman"/>
          <w:sz w:val="24"/>
          <w:szCs w:val="24"/>
        </w:rPr>
        <w:t>Annex 2</w:t>
      </w:r>
      <w:r>
        <w:rPr>
          <w:rFonts w:ascii="Times New Roman" w:eastAsia="Times New Roman" w:hAnsi="Times New Roman" w:cs="Times New Roman"/>
          <w:sz w:val="24"/>
          <w:szCs w:val="24"/>
        </w:rPr>
        <w:t>. Daily and diurnal by month dynamics of the air relative humidity under and outside of the canopy</w:t>
      </w:r>
    </w:p>
    <w:p w14:paraId="4B22DBAB" w14:textId="23C31D41" w:rsidR="00A944D5" w:rsidRPr="007813BB" w:rsidRDefault="00A944D5" w:rsidP="00A944D5">
      <w:pPr>
        <w:spacing w:after="0"/>
        <w:rPr>
          <w:rFonts w:ascii="Times New Roman" w:eastAsia="Times New Roman" w:hAnsi="Times New Roman" w:cs="Times New Roman"/>
          <w:sz w:val="24"/>
          <w:szCs w:val="24"/>
          <w:lang w:val="ru-RU"/>
        </w:rPr>
      </w:pPr>
      <w:del w:id="536" w:author="Алексей Ярославцев" w:date="2020-05-11T16:23:00Z">
        <w:r w:rsidDel="0031277C">
          <w:rPr>
            <w:rFonts w:ascii="Times New Roman" w:eastAsia="Times New Roman" w:hAnsi="Times New Roman" w:cs="Times New Roman"/>
            <w:noProof/>
            <w:sz w:val="24"/>
            <w:szCs w:val="24"/>
            <w:lang w:val="ru-RU"/>
          </w:rPr>
          <w:drawing>
            <wp:inline distT="0" distB="0" distL="0" distR="0" wp14:anchorId="559E0D98" wp14:editId="521B82D3">
              <wp:extent cx="5943600" cy="4457700"/>
              <wp:effectExtent l="0" t="0" r="0" b="0"/>
              <wp:docPr id="10" name="Рисунок 8" descr="drh_vs_rh_couple_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rh_vs_rh_couple_day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del>
      <w:ins w:id="537" w:author="Алексей Ярославцев" w:date="2020-05-11T16:23:00Z">
        <w:r w:rsidR="0031277C">
          <w:rPr>
            <w:rFonts w:ascii="Times New Roman" w:eastAsia="Times New Roman" w:hAnsi="Times New Roman" w:cs="Times New Roman"/>
            <w:noProof/>
            <w:sz w:val="24"/>
            <w:szCs w:val="24"/>
            <w:lang w:val="ru-RU"/>
          </w:rPr>
          <w:drawing>
            <wp:inline distT="0" distB="0" distL="0" distR="0" wp14:anchorId="017F6CF3" wp14:editId="5E0FEB4F">
              <wp:extent cx="5941060" cy="4453890"/>
              <wp:effectExtent l="0" t="0" r="254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1060" cy="4453890"/>
                      </a:xfrm>
                      <a:prstGeom prst="rect">
                        <a:avLst/>
                      </a:prstGeom>
                      <a:noFill/>
                      <a:ln>
                        <a:noFill/>
                      </a:ln>
                    </pic:spPr>
                  </pic:pic>
                </a:graphicData>
              </a:graphic>
            </wp:inline>
          </w:drawing>
        </w:r>
      </w:ins>
    </w:p>
    <w:p w14:paraId="13521E9E" w14:textId="230034F4" w:rsidR="00A944D5" w:rsidRDefault="00A944D5" w:rsidP="00A944D5">
      <w:pPr>
        <w:spacing w:after="0"/>
        <w:rPr>
          <w:rFonts w:ascii="Times New Roman" w:eastAsia="Times New Roman" w:hAnsi="Times New Roman" w:cs="Times New Roman"/>
          <w:noProof/>
          <w:sz w:val="24"/>
          <w:szCs w:val="24"/>
        </w:rPr>
      </w:pPr>
      <w:del w:id="538" w:author="Алексей Ярославцев" w:date="2020-05-11T16:23:00Z">
        <w:r w:rsidDel="0031277C">
          <w:rPr>
            <w:rFonts w:ascii="Times New Roman" w:eastAsia="Times New Roman" w:hAnsi="Times New Roman" w:cs="Times New Roman"/>
            <w:noProof/>
            <w:sz w:val="24"/>
            <w:szCs w:val="24"/>
            <w:lang w:val="ru-RU"/>
          </w:rPr>
          <w:lastRenderedPageBreak/>
          <w:drawing>
            <wp:inline distT="0" distB="0" distL="0" distR="0" wp14:anchorId="5FCAFE43" wp14:editId="0AC05438">
              <wp:extent cx="5943600" cy="4457700"/>
              <wp:effectExtent l="0" t="0" r="0" b="0"/>
              <wp:docPr id="9" name="Рисунок 9" descr="drh_diurnal_by_mon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rh_diurnal_by_month"/>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del>
      <w:ins w:id="539" w:author="Алексей Ярославцев" w:date="2020-05-11T16:23:00Z">
        <w:r w:rsidR="0031277C">
          <w:rPr>
            <w:rFonts w:ascii="Times New Roman" w:eastAsia="Times New Roman" w:hAnsi="Times New Roman" w:cs="Times New Roman"/>
            <w:noProof/>
            <w:sz w:val="24"/>
            <w:szCs w:val="24"/>
          </w:rPr>
          <w:drawing>
            <wp:inline distT="0" distB="0" distL="0" distR="0" wp14:anchorId="2D0708FD" wp14:editId="594ABB4C">
              <wp:extent cx="5941060" cy="4453890"/>
              <wp:effectExtent l="0" t="0" r="2540" b="38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1060" cy="4453890"/>
                      </a:xfrm>
                      <a:prstGeom prst="rect">
                        <a:avLst/>
                      </a:prstGeom>
                      <a:noFill/>
                      <a:ln>
                        <a:noFill/>
                      </a:ln>
                    </pic:spPr>
                  </pic:pic>
                </a:graphicData>
              </a:graphic>
            </wp:inline>
          </w:drawing>
        </w:r>
      </w:ins>
    </w:p>
    <w:p w14:paraId="506D51AA" w14:textId="77777777" w:rsidR="00A944D5" w:rsidRDefault="00A944D5" w:rsidP="00A944D5">
      <w:pPr>
        <w:spacing w:after="0"/>
        <w:rPr>
          <w:rFonts w:ascii="Times New Roman" w:eastAsia="Times New Roman" w:hAnsi="Times New Roman" w:cs="Times New Roman"/>
          <w:noProof/>
          <w:sz w:val="24"/>
          <w:szCs w:val="24"/>
        </w:rPr>
      </w:pPr>
    </w:p>
    <w:p w14:paraId="6D1B6009" w14:textId="77777777" w:rsidR="00A944D5" w:rsidRDefault="00A944D5" w:rsidP="00D06565">
      <w:pPr>
        <w:spacing w:after="0"/>
        <w:ind w:firstLine="540"/>
        <w:jc w:val="both"/>
        <w:rPr>
          <w:rFonts w:ascii="Times New Roman" w:eastAsia="Times New Roman" w:hAnsi="Times New Roman" w:cs="Times New Roman"/>
          <w:bCs/>
          <w:color w:val="000000"/>
          <w:sz w:val="24"/>
          <w:szCs w:val="20"/>
        </w:rPr>
      </w:pPr>
    </w:p>
    <w:p w14:paraId="4E401FB2" w14:textId="77777777" w:rsidR="00A944D5" w:rsidRDefault="00A944D5" w:rsidP="00D06565">
      <w:pPr>
        <w:spacing w:after="0"/>
        <w:ind w:firstLine="540"/>
        <w:jc w:val="both"/>
        <w:rPr>
          <w:rFonts w:ascii="Times New Roman" w:eastAsia="Times New Roman" w:hAnsi="Times New Roman" w:cs="Times New Roman"/>
          <w:bCs/>
          <w:color w:val="000000"/>
          <w:sz w:val="24"/>
          <w:szCs w:val="20"/>
        </w:rPr>
        <w:sectPr w:rsidR="00A944D5">
          <w:pgSz w:w="11906" w:h="16838"/>
          <w:pgMar w:top="850" w:right="850" w:bottom="824" w:left="1701" w:header="708" w:footer="708" w:gutter="0"/>
          <w:pgNumType w:start="1"/>
          <w:cols w:space="720" w:equalWidth="0">
            <w:col w:w="9689"/>
          </w:cols>
        </w:sectPr>
      </w:pPr>
    </w:p>
    <w:tbl>
      <w:tblPr>
        <w:tblW w:w="15099" w:type="dxa"/>
        <w:tblInd w:w="93" w:type="dxa"/>
        <w:tblLayout w:type="fixed"/>
        <w:tblLook w:val="04A0" w:firstRow="1" w:lastRow="0" w:firstColumn="1" w:lastColumn="0" w:noHBand="0" w:noVBand="1"/>
      </w:tblPr>
      <w:tblGrid>
        <w:gridCol w:w="1008"/>
        <w:gridCol w:w="755"/>
        <w:gridCol w:w="580"/>
        <w:gridCol w:w="595"/>
        <w:gridCol w:w="580"/>
        <w:gridCol w:w="595"/>
        <w:gridCol w:w="343"/>
        <w:gridCol w:w="521"/>
        <w:gridCol w:w="595"/>
        <w:gridCol w:w="595"/>
        <w:gridCol w:w="656"/>
        <w:gridCol w:w="595"/>
        <w:gridCol w:w="680"/>
        <w:gridCol w:w="647"/>
        <w:gridCol w:w="656"/>
        <w:gridCol w:w="600"/>
        <w:gridCol w:w="600"/>
        <w:gridCol w:w="754"/>
        <w:gridCol w:w="656"/>
        <w:gridCol w:w="656"/>
        <w:gridCol w:w="656"/>
        <w:gridCol w:w="600"/>
        <w:gridCol w:w="600"/>
        <w:gridCol w:w="576"/>
        <w:tblGridChange w:id="540">
          <w:tblGrid>
            <w:gridCol w:w="1008"/>
            <w:gridCol w:w="755"/>
            <w:gridCol w:w="580"/>
            <w:gridCol w:w="595"/>
            <w:gridCol w:w="580"/>
            <w:gridCol w:w="595"/>
            <w:gridCol w:w="343"/>
            <w:gridCol w:w="521"/>
            <w:gridCol w:w="595"/>
            <w:gridCol w:w="595"/>
            <w:gridCol w:w="656"/>
            <w:gridCol w:w="595"/>
            <w:gridCol w:w="680"/>
            <w:gridCol w:w="647"/>
            <w:gridCol w:w="656"/>
            <w:gridCol w:w="600"/>
            <w:gridCol w:w="600"/>
            <w:gridCol w:w="754"/>
            <w:gridCol w:w="656"/>
            <w:gridCol w:w="656"/>
            <w:gridCol w:w="656"/>
            <w:gridCol w:w="600"/>
            <w:gridCol w:w="600"/>
            <w:gridCol w:w="576"/>
          </w:tblGrid>
        </w:tblGridChange>
      </w:tblGrid>
      <w:tr w:rsidR="00F307EE" w:rsidRPr="00F307EE" w14:paraId="7EAFEBE8" w14:textId="77777777" w:rsidTr="00F307EE">
        <w:trPr>
          <w:trHeight w:val="315"/>
        </w:trPr>
        <w:tc>
          <w:tcPr>
            <w:tcW w:w="15099" w:type="dxa"/>
            <w:gridSpan w:val="24"/>
            <w:tcBorders>
              <w:top w:val="single" w:sz="8" w:space="0" w:color="auto"/>
              <w:left w:val="single" w:sz="8" w:space="0" w:color="auto"/>
              <w:bottom w:val="single" w:sz="8" w:space="0" w:color="auto"/>
              <w:right w:val="single" w:sz="8" w:space="0" w:color="000000"/>
            </w:tcBorders>
            <w:shd w:val="clear" w:color="000000" w:fill="FFFFFF"/>
            <w:vAlign w:val="center"/>
            <w:hideMark/>
          </w:tcPr>
          <w:p w14:paraId="38D92D69" w14:textId="308A6922" w:rsidR="00F307EE" w:rsidRPr="00F307EE" w:rsidRDefault="00C9055F" w:rsidP="00F307EE">
            <w:pPr>
              <w:spacing w:after="0" w:line="240" w:lineRule="auto"/>
              <w:jc w:val="center"/>
              <w:rPr>
                <w:rFonts w:ascii="Times New Roman" w:eastAsia="Times New Roman" w:hAnsi="Times New Roman" w:cs="Times New Roman"/>
                <w:b/>
                <w:bCs/>
                <w:color w:val="000000"/>
                <w:sz w:val="16"/>
                <w:szCs w:val="16"/>
              </w:rPr>
            </w:pPr>
            <w:r>
              <w:rPr>
                <w:rFonts w:ascii="Times New Roman" w:eastAsia="Times New Roman" w:hAnsi="Times New Roman" w:cs="Times New Roman"/>
                <w:b/>
                <w:bCs/>
                <w:color w:val="000000"/>
                <w:sz w:val="16"/>
                <w:szCs w:val="16"/>
              </w:rPr>
              <w:lastRenderedPageBreak/>
              <w:t>Annex</w:t>
            </w:r>
            <w:r w:rsidR="00F307EE" w:rsidRPr="00F307EE">
              <w:rPr>
                <w:rFonts w:ascii="Times New Roman" w:eastAsia="Times New Roman" w:hAnsi="Times New Roman" w:cs="Times New Roman"/>
                <w:b/>
                <w:bCs/>
                <w:color w:val="000000"/>
                <w:sz w:val="16"/>
                <w:szCs w:val="16"/>
              </w:rPr>
              <w:t xml:space="preserve"> 3. Tree description and summative of ecosystem services produced by each tree per investigated period (July-November,2019)</w:t>
            </w:r>
          </w:p>
        </w:tc>
      </w:tr>
      <w:tr w:rsidR="00F307EE" w:rsidRPr="00F307EE" w14:paraId="3A24A35A" w14:textId="77777777" w:rsidTr="00F307EE">
        <w:trPr>
          <w:trHeight w:val="435"/>
        </w:trPr>
        <w:tc>
          <w:tcPr>
            <w:tcW w:w="1008" w:type="dxa"/>
            <w:tcBorders>
              <w:top w:val="nil"/>
              <w:left w:val="single" w:sz="8" w:space="0" w:color="auto"/>
              <w:bottom w:val="single" w:sz="8" w:space="0" w:color="auto"/>
              <w:right w:val="single" w:sz="8" w:space="0" w:color="auto"/>
            </w:tcBorders>
            <w:shd w:val="clear" w:color="000000" w:fill="FFFFFF"/>
            <w:vAlign w:val="center"/>
            <w:hideMark/>
          </w:tcPr>
          <w:p w14:paraId="3DFA3086" w14:textId="77777777" w:rsidR="00F307EE" w:rsidRPr="00F307EE" w:rsidRDefault="00F307EE" w:rsidP="00F307EE">
            <w:pPr>
              <w:spacing w:after="0" w:line="240" w:lineRule="auto"/>
              <w:jc w:val="center"/>
              <w:rPr>
                <w:rFonts w:ascii="Times New Roman" w:eastAsia="Times New Roman" w:hAnsi="Times New Roman" w:cs="Times New Roman"/>
                <w:b/>
                <w:bCs/>
                <w:color w:val="000000"/>
                <w:sz w:val="16"/>
                <w:szCs w:val="16"/>
              </w:rPr>
            </w:pPr>
            <w:r w:rsidRPr="00F307EE">
              <w:rPr>
                <w:rFonts w:ascii="Times New Roman" w:eastAsia="Times New Roman" w:hAnsi="Times New Roman" w:cs="Times New Roman"/>
                <w:b/>
                <w:bCs/>
                <w:color w:val="000000"/>
                <w:sz w:val="16"/>
                <w:szCs w:val="16"/>
              </w:rPr>
              <w:t> </w:t>
            </w:r>
          </w:p>
        </w:tc>
        <w:tc>
          <w:tcPr>
            <w:tcW w:w="6410" w:type="dxa"/>
            <w:gridSpan w:val="11"/>
            <w:tcBorders>
              <w:top w:val="single" w:sz="8" w:space="0" w:color="auto"/>
              <w:left w:val="nil"/>
              <w:bottom w:val="single" w:sz="8" w:space="0" w:color="auto"/>
              <w:right w:val="single" w:sz="8" w:space="0" w:color="000000"/>
            </w:tcBorders>
            <w:shd w:val="clear" w:color="000000" w:fill="FFFFFF"/>
            <w:vAlign w:val="center"/>
            <w:hideMark/>
          </w:tcPr>
          <w:p w14:paraId="4224474B" w14:textId="77777777" w:rsidR="00F307EE" w:rsidRPr="00F307EE" w:rsidRDefault="00F307EE" w:rsidP="00F307EE">
            <w:pPr>
              <w:spacing w:after="0" w:line="240" w:lineRule="auto"/>
              <w:jc w:val="center"/>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rPr>
              <w:t>Trees description</w:t>
            </w:r>
          </w:p>
        </w:tc>
        <w:tc>
          <w:tcPr>
            <w:tcW w:w="1327" w:type="dxa"/>
            <w:gridSpan w:val="2"/>
            <w:tcBorders>
              <w:top w:val="single" w:sz="8" w:space="0" w:color="auto"/>
              <w:left w:val="nil"/>
              <w:bottom w:val="single" w:sz="8" w:space="0" w:color="auto"/>
              <w:right w:val="single" w:sz="8" w:space="0" w:color="000000"/>
            </w:tcBorders>
            <w:shd w:val="clear" w:color="000000" w:fill="FFFFFF"/>
            <w:noWrap/>
            <w:vAlign w:val="center"/>
            <w:hideMark/>
          </w:tcPr>
          <w:p w14:paraId="04CFCE15" w14:textId="77777777" w:rsidR="00F307EE" w:rsidRPr="00F307EE" w:rsidRDefault="00F307EE" w:rsidP="00F307EE">
            <w:pPr>
              <w:spacing w:after="0" w:line="240" w:lineRule="auto"/>
              <w:jc w:val="center"/>
              <w:rPr>
                <w:rFonts w:ascii="Times New Roman" w:eastAsia="Times New Roman" w:hAnsi="Times New Roman" w:cs="Times New Roman"/>
                <w:b/>
                <w:bCs/>
                <w:color w:val="000000"/>
                <w:sz w:val="16"/>
                <w:szCs w:val="16"/>
                <w:lang w:val="ru-RU"/>
              </w:rPr>
            </w:pPr>
            <w:proofErr w:type="spellStart"/>
            <w:r w:rsidRPr="00F307EE">
              <w:rPr>
                <w:rFonts w:ascii="Times New Roman" w:eastAsia="Times New Roman" w:hAnsi="Times New Roman" w:cs="Times New Roman"/>
                <w:b/>
                <w:bCs/>
                <w:color w:val="000000"/>
                <w:sz w:val="16"/>
                <w:szCs w:val="16"/>
                <w:lang w:val="ru-RU"/>
              </w:rPr>
              <w:t>Biomass</w:t>
            </w:r>
            <w:proofErr w:type="spellEnd"/>
            <w:r w:rsidRPr="00F307EE">
              <w:rPr>
                <w:rFonts w:ascii="Times New Roman" w:eastAsia="Times New Roman" w:hAnsi="Times New Roman" w:cs="Times New Roman"/>
                <w:b/>
                <w:bCs/>
                <w:color w:val="000000"/>
                <w:sz w:val="16"/>
                <w:szCs w:val="16"/>
                <w:lang w:val="ru-RU"/>
              </w:rPr>
              <w:t xml:space="preserve"> </w:t>
            </w:r>
            <w:proofErr w:type="spellStart"/>
            <w:r w:rsidRPr="00F307EE">
              <w:rPr>
                <w:rFonts w:ascii="Times New Roman" w:eastAsia="Times New Roman" w:hAnsi="Times New Roman" w:cs="Times New Roman"/>
                <w:b/>
                <w:bCs/>
                <w:color w:val="000000"/>
                <w:sz w:val="16"/>
                <w:szCs w:val="16"/>
                <w:lang w:val="ru-RU"/>
              </w:rPr>
              <w:t>carbon</w:t>
            </w:r>
            <w:proofErr w:type="spellEnd"/>
          </w:p>
        </w:tc>
        <w:tc>
          <w:tcPr>
            <w:tcW w:w="1856" w:type="dxa"/>
            <w:gridSpan w:val="3"/>
            <w:tcBorders>
              <w:top w:val="single" w:sz="8" w:space="0" w:color="auto"/>
              <w:left w:val="nil"/>
              <w:bottom w:val="single" w:sz="8" w:space="0" w:color="auto"/>
              <w:right w:val="single" w:sz="8" w:space="0" w:color="000000"/>
            </w:tcBorders>
            <w:shd w:val="clear" w:color="000000" w:fill="FFFFFF"/>
            <w:vAlign w:val="center"/>
            <w:hideMark/>
          </w:tcPr>
          <w:p w14:paraId="3321BA32" w14:textId="77777777" w:rsidR="00F307EE" w:rsidRPr="00F307EE" w:rsidRDefault="00F307EE" w:rsidP="00F307EE">
            <w:pPr>
              <w:spacing w:after="0" w:line="240" w:lineRule="auto"/>
              <w:jc w:val="center"/>
              <w:rPr>
                <w:rFonts w:ascii="Times New Roman" w:eastAsia="Times New Roman" w:hAnsi="Times New Roman" w:cs="Times New Roman"/>
                <w:b/>
                <w:bCs/>
                <w:color w:val="000000"/>
                <w:sz w:val="16"/>
                <w:szCs w:val="16"/>
                <w:lang w:val="ru-RU"/>
              </w:rPr>
            </w:pPr>
            <w:proofErr w:type="spellStart"/>
            <w:r w:rsidRPr="00F307EE">
              <w:rPr>
                <w:rFonts w:ascii="Times New Roman" w:eastAsia="Times New Roman" w:hAnsi="Times New Roman" w:cs="Times New Roman"/>
                <w:b/>
                <w:bCs/>
                <w:color w:val="000000"/>
                <w:sz w:val="16"/>
                <w:szCs w:val="16"/>
                <w:lang w:val="ru-RU"/>
              </w:rPr>
              <w:t>Transpiration</w:t>
            </w:r>
            <w:proofErr w:type="spellEnd"/>
            <w:r w:rsidRPr="00F307EE">
              <w:rPr>
                <w:rFonts w:ascii="Times New Roman" w:eastAsia="Times New Roman" w:hAnsi="Times New Roman" w:cs="Times New Roman"/>
                <w:b/>
                <w:bCs/>
                <w:color w:val="000000"/>
                <w:sz w:val="16"/>
                <w:szCs w:val="16"/>
                <w:lang w:val="ru-RU"/>
              </w:rPr>
              <w:t xml:space="preserve"> </w:t>
            </w:r>
            <w:proofErr w:type="spellStart"/>
            <w:r w:rsidRPr="00F307EE">
              <w:rPr>
                <w:rFonts w:ascii="Times New Roman" w:eastAsia="Times New Roman" w:hAnsi="Times New Roman" w:cs="Times New Roman"/>
                <w:b/>
                <w:bCs/>
                <w:color w:val="000000"/>
                <w:sz w:val="16"/>
                <w:szCs w:val="16"/>
                <w:lang w:val="ru-RU"/>
              </w:rPr>
              <w:t>and</w:t>
            </w:r>
            <w:proofErr w:type="spellEnd"/>
            <w:r w:rsidRPr="00F307EE">
              <w:rPr>
                <w:rFonts w:ascii="Times New Roman" w:eastAsia="Times New Roman" w:hAnsi="Times New Roman" w:cs="Times New Roman"/>
                <w:b/>
                <w:bCs/>
                <w:color w:val="000000"/>
                <w:sz w:val="16"/>
                <w:szCs w:val="16"/>
                <w:lang w:val="ru-RU"/>
              </w:rPr>
              <w:t xml:space="preserve"> </w:t>
            </w:r>
            <w:proofErr w:type="spellStart"/>
            <w:r w:rsidRPr="00F307EE">
              <w:rPr>
                <w:rFonts w:ascii="Times New Roman" w:eastAsia="Times New Roman" w:hAnsi="Times New Roman" w:cs="Times New Roman"/>
                <w:b/>
                <w:bCs/>
                <w:color w:val="000000"/>
                <w:sz w:val="16"/>
                <w:szCs w:val="16"/>
                <w:lang w:val="ru-RU"/>
              </w:rPr>
              <w:t>precipitation</w:t>
            </w:r>
            <w:proofErr w:type="spellEnd"/>
          </w:p>
        </w:tc>
        <w:tc>
          <w:tcPr>
            <w:tcW w:w="754" w:type="dxa"/>
            <w:tcBorders>
              <w:top w:val="nil"/>
              <w:left w:val="nil"/>
              <w:bottom w:val="single" w:sz="8" w:space="0" w:color="auto"/>
              <w:right w:val="single" w:sz="8" w:space="0" w:color="auto"/>
            </w:tcBorders>
            <w:shd w:val="clear" w:color="000000" w:fill="FFFFFF"/>
            <w:vAlign w:val="center"/>
            <w:hideMark/>
          </w:tcPr>
          <w:p w14:paraId="2FF0DD57" w14:textId="77777777" w:rsidR="00F307EE" w:rsidRPr="00F307EE" w:rsidRDefault="00F307EE" w:rsidP="00F307EE">
            <w:pPr>
              <w:spacing w:after="0" w:line="240" w:lineRule="auto"/>
              <w:jc w:val="center"/>
              <w:rPr>
                <w:rFonts w:ascii="Times New Roman" w:eastAsia="Times New Roman" w:hAnsi="Times New Roman" w:cs="Times New Roman"/>
                <w:b/>
                <w:bCs/>
                <w:color w:val="000000"/>
                <w:sz w:val="16"/>
                <w:szCs w:val="16"/>
                <w:lang w:val="ru-RU"/>
              </w:rPr>
            </w:pPr>
            <w:proofErr w:type="spellStart"/>
            <w:r w:rsidRPr="00F307EE">
              <w:rPr>
                <w:rFonts w:ascii="Times New Roman" w:eastAsia="Times New Roman" w:hAnsi="Times New Roman" w:cs="Times New Roman"/>
                <w:b/>
                <w:bCs/>
                <w:color w:val="000000"/>
                <w:sz w:val="16"/>
                <w:szCs w:val="16"/>
                <w:lang w:val="ru-RU"/>
              </w:rPr>
              <w:t>Energy</w:t>
            </w:r>
            <w:proofErr w:type="spellEnd"/>
            <w:r w:rsidRPr="00F307EE">
              <w:rPr>
                <w:rFonts w:ascii="Times New Roman" w:eastAsia="Times New Roman" w:hAnsi="Times New Roman" w:cs="Times New Roman"/>
                <w:b/>
                <w:bCs/>
                <w:color w:val="000000"/>
                <w:sz w:val="16"/>
                <w:szCs w:val="16"/>
                <w:lang w:val="ru-RU"/>
              </w:rPr>
              <w:t xml:space="preserve"> </w:t>
            </w:r>
            <w:proofErr w:type="spellStart"/>
            <w:r w:rsidRPr="00F307EE">
              <w:rPr>
                <w:rFonts w:ascii="Times New Roman" w:eastAsia="Times New Roman" w:hAnsi="Times New Roman" w:cs="Times New Roman"/>
                <w:b/>
                <w:bCs/>
                <w:color w:val="000000"/>
                <w:sz w:val="16"/>
                <w:szCs w:val="16"/>
                <w:lang w:val="ru-RU"/>
              </w:rPr>
              <w:t>asborbed</w:t>
            </w:r>
            <w:proofErr w:type="spellEnd"/>
          </w:p>
        </w:tc>
        <w:tc>
          <w:tcPr>
            <w:tcW w:w="1968" w:type="dxa"/>
            <w:gridSpan w:val="3"/>
            <w:tcBorders>
              <w:top w:val="single" w:sz="8" w:space="0" w:color="auto"/>
              <w:left w:val="nil"/>
              <w:bottom w:val="single" w:sz="8" w:space="0" w:color="auto"/>
              <w:right w:val="single" w:sz="8" w:space="0" w:color="000000"/>
            </w:tcBorders>
            <w:shd w:val="clear" w:color="000000" w:fill="FFFFFF"/>
            <w:vAlign w:val="center"/>
            <w:hideMark/>
          </w:tcPr>
          <w:p w14:paraId="46682FE4" w14:textId="77777777" w:rsidR="00F307EE" w:rsidRPr="00F307EE" w:rsidRDefault="00F307EE" w:rsidP="00F307EE">
            <w:pPr>
              <w:spacing w:after="0" w:line="240" w:lineRule="auto"/>
              <w:jc w:val="center"/>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 xml:space="preserve">PM10 </w:t>
            </w:r>
            <w:proofErr w:type="spellStart"/>
            <w:r w:rsidRPr="00F307EE">
              <w:rPr>
                <w:rFonts w:ascii="Times New Roman" w:eastAsia="Times New Roman" w:hAnsi="Times New Roman" w:cs="Times New Roman"/>
                <w:b/>
                <w:bCs/>
                <w:color w:val="000000"/>
                <w:sz w:val="16"/>
                <w:szCs w:val="16"/>
                <w:lang w:val="ru-RU"/>
              </w:rPr>
              <w:t>particles</w:t>
            </w:r>
            <w:proofErr w:type="spellEnd"/>
            <w:r w:rsidRPr="00F307EE">
              <w:rPr>
                <w:rFonts w:ascii="Times New Roman" w:eastAsia="Times New Roman" w:hAnsi="Times New Roman" w:cs="Times New Roman"/>
                <w:b/>
                <w:bCs/>
                <w:color w:val="000000"/>
                <w:sz w:val="16"/>
                <w:szCs w:val="16"/>
                <w:lang w:val="ru-RU"/>
              </w:rPr>
              <w:t xml:space="preserve"> </w:t>
            </w:r>
            <w:proofErr w:type="spellStart"/>
            <w:r w:rsidRPr="00F307EE">
              <w:rPr>
                <w:rFonts w:ascii="Times New Roman" w:eastAsia="Times New Roman" w:hAnsi="Times New Roman" w:cs="Times New Roman"/>
                <w:b/>
                <w:bCs/>
                <w:color w:val="000000"/>
                <w:sz w:val="16"/>
                <w:szCs w:val="16"/>
                <w:lang w:val="ru-RU"/>
              </w:rPr>
              <w:t>absorbed</w:t>
            </w:r>
            <w:proofErr w:type="spellEnd"/>
            <w:r w:rsidRPr="00F307EE">
              <w:rPr>
                <w:rFonts w:ascii="Times New Roman" w:eastAsia="Times New Roman" w:hAnsi="Times New Roman" w:cs="Times New Roman"/>
                <w:b/>
                <w:bCs/>
                <w:color w:val="000000"/>
                <w:sz w:val="16"/>
                <w:szCs w:val="16"/>
                <w:lang w:val="ru-RU"/>
              </w:rPr>
              <w:t>, g</w:t>
            </w:r>
          </w:p>
        </w:tc>
        <w:tc>
          <w:tcPr>
            <w:tcW w:w="1776" w:type="dxa"/>
            <w:gridSpan w:val="3"/>
            <w:tcBorders>
              <w:top w:val="single" w:sz="8" w:space="0" w:color="auto"/>
              <w:left w:val="nil"/>
              <w:bottom w:val="single" w:sz="8" w:space="0" w:color="auto"/>
              <w:right w:val="single" w:sz="8" w:space="0" w:color="000000"/>
            </w:tcBorders>
            <w:shd w:val="clear" w:color="000000" w:fill="FFFFFF"/>
            <w:vAlign w:val="center"/>
            <w:hideMark/>
          </w:tcPr>
          <w:p w14:paraId="26021D24" w14:textId="77777777" w:rsidR="00F307EE" w:rsidRPr="00F307EE" w:rsidRDefault="00F307EE" w:rsidP="00F307EE">
            <w:pPr>
              <w:spacing w:after="0" w:line="240" w:lineRule="auto"/>
              <w:jc w:val="center"/>
              <w:rPr>
                <w:rFonts w:ascii="Times New Roman" w:eastAsia="Times New Roman" w:hAnsi="Times New Roman" w:cs="Times New Roman"/>
                <w:b/>
                <w:bCs/>
                <w:color w:val="000000"/>
                <w:sz w:val="16"/>
                <w:szCs w:val="16"/>
                <w:lang w:val="ru-RU"/>
              </w:rPr>
            </w:pPr>
            <w:proofErr w:type="spellStart"/>
            <w:r w:rsidRPr="00F307EE">
              <w:rPr>
                <w:rFonts w:ascii="Times New Roman" w:eastAsia="Times New Roman" w:hAnsi="Times New Roman" w:cs="Times New Roman"/>
                <w:b/>
                <w:bCs/>
                <w:color w:val="000000"/>
                <w:sz w:val="16"/>
                <w:szCs w:val="16"/>
                <w:lang w:val="ru-RU"/>
              </w:rPr>
              <w:t>Leaf</w:t>
            </w:r>
            <w:proofErr w:type="spellEnd"/>
            <w:r w:rsidRPr="00F307EE">
              <w:rPr>
                <w:rFonts w:ascii="Times New Roman" w:eastAsia="Times New Roman" w:hAnsi="Times New Roman" w:cs="Times New Roman"/>
                <w:b/>
                <w:bCs/>
                <w:color w:val="000000"/>
                <w:sz w:val="16"/>
                <w:szCs w:val="16"/>
                <w:lang w:val="ru-RU"/>
              </w:rPr>
              <w:t xml:space="preserve"> </w:t>
            </w:r>
            <w:proofErr w:type="spellStart"/>
            <w:r w:rsidRPr="00F307EE">
              <w:rPr>
                <w:rFonts w:ascii="Times New Roman" w:eastAsia="Times New Roman" w:hAnsi="Times New Roman" w:cs="Times New Roman"/>
                <w:b/>
                <w:bCs/>
                <w:color w:val="000000"/>
                <w:sz w:val="16"/>
                <w:szCs w:val="16"/>
                <w:lang w:val="ru-RU"/>
              </w:rPr>
              <w:t>and</w:t>
            </w:r>
            <w:proofErr w:type="spellEnd"/>
            <w:r w:rsidRPr="00F307EE">
              <w:rPr>
                <w:rFonts w:ascii="Times New Roman" w:eastAsia="Times New Roman" w:hAnsi="Times New Roman" w:cs="Times New Roman"/>
                <w:b/>
                <w:bCs/>
                <w:color w:val="000000"/>
                <w:sz w:val="16"/>
                <w:szCs w:val="16"/>
                <w:lang w:val="ru-RU"/>
              </w:rPr>
              <w:t xml:space="preserve"> </w:t>
            </w:r>
            <w:proofErr w:type="spellStart"/>
            <w:r w:rsidRPr="00F307EE">
              <w:rPr>
                <w:rFonts w:ascii="Times New Roman" w:eastAsia="Times New Roman" w:hAnsi="Times New Roman" w:cs="Times New Roman"/>
                <w:b/>
                <w:bCs/>
                <w:color w:val="000000"/>
                <w:sz w:val="16"/>
                <w:szCs w:val="16"/>
                <w:lang w:val="ru-RU"/>
              </w:rPr>
              <w:t>wood</w:t>
            </w:r>
            <w:proofErr w:type="spellEnd"/>
            <w:r w:rsidRPr="00F307EE">
              <w:rPr>
                <w:rFonts w:ascii="Times New Roman" w:eastAsia="Times New Roman" w:hAnsi="Times New Roman" w:cs="Times New Roman"/>
                <w:b/>
                <w:bCs/>
                <w:color w:val="000000"/>
                <w:sz w:val="16"/>
                <w:szCs w:val="16"/>
                <w:lang w:val="ru-RU"/>
              </w:rPr>
              <w:t xml:space="preserve"> </w:t>
            </w:r>
            <w:proofErr w:type="spellStart"/>
            <w:r w:rsidRPr="00F307EE">
              <w:rPr>
                <w:rFonts w:ascii="Times New Roman" w:eastAsia="Times New Roman" w:hAnsi="Times New Roman" w:cs="Times New Roman"/>
                <w:b/>
                <w:bCs/>
                <w:color w:val="000000"/>
                <w:sz w:val="16"/>
                <w:szCs w:val="16"/>
                <w:lang w:val="ru-RU"/>
              </w:rPr>
              <w:t>indexes</w:t>
            </w:r>
            <w:proofErr w:type="spellEnd"/>
          </w:p>
        </w:tc>
      </w:tr>
      <w:tr w:rsidR="00F307EE" w:rsidRPr="00F307EE" w14:paraId="428EBBCC" w14:textId="77777777" w:rsidTr="00F307EE">
        <w:trPr>
          <w:cantSplit/>
          <w:trHeight w:val="1161"/>
        </w:trPr>
        <w:tc>
          <w:tcPr>
            <w:tcW w:w="1008" w:type="dxa"/>
            <w:tcBorders>
              <w:top w:val="nil"/>
              <w:left w:val="single" w:sz="8" w:space="0" w:color="auto"/>
              <w:bottom w:val="single" w:sz="8" w:space="0" w:color="auto"/>
              <w:right w:val="single" w:sz="8" w:space="0" w:color="auto"/>
            </w:tcBorders>
            <w:shd w:val="clear" w:color="000000" w:fill="FFFFFF"/>
            <w:vAlign w:val="center"/>
            <w:hideMark/>
          </w:tcPr>
          <w:p w14:paraId="2A9B9328" w14:textId="77777777" w:rsidR="00F307EE" w:rsidRPr="00F307EE" w:rsidRDefault="00F307EE" w:rsidP="00F307EE">
            <w:pPr>
              <w:spacing w:after="0" w:line="240" w:lineRule="auto"/>
              <w:jc w:val="center"/>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 </w:t>
            </w:r>
            <w:proofErr w:type="spellStart"/>
            <w:r w:rsidRPr="00F307EE">
              <w:rPr>
                <w:rFonts w:ascii="Times New Roman" w:eastAsia="Times New Roman" w:hAnsi="Times New Roman" w:cs="Times New Roman"/>
                <w:b/>
                <w:bCs/>
                <w:color w:val="000000"/>
                <w:sz w:val="16"/>
                <w:szCs w:val="16"/>
                <w:lang w:val="ru-RU"/>
              </w:rPr>
              <w:t>id</w:t>
            </w:r>
            <w:proofErr w:type="spellEnd"/>
          </w:p>
        </w:tc>
        <w:tc>
          <w:tcPr>
            <w:tcW w:w="755" w:type="dxa"/>
            <w:tcBorders>
              <w:top w:val="nil"/>
              <w:left w:val="nil"/>
              <w:bottom w:val="single" w:sz="8" w:space="0" w:color="auto"/>
              <w:right w:val="single" w:sz="8" w:space="0" w:color="auto"/>
            </w:tcBorders>
            <w:shd w:val="clear" w:color="000000" w:fill="FFFFFF"/>
            <w:textDirection w:val="btLr"/>
            <w:vAlign w:val="center"/>
            <w:hideMark/>
          </w:tcPr>
          <w:p w14:paraId="2D6928BE" w14:textId="77777777" w:rsidR="00F307EE" w:rsidRPr="00F307EE" w:rsidRDefault="00F307EE" w:rsidP="00F307EE">
            <w:pPr>
              <w:spacing w:after="0" w:line="240" w:lineRule="auto"/>
              <w:jc w:val="center"/>
              <w:rPr>
                <w:rFonts w:ascii="Times New Roman" w:eastAsia="Times New Roman" w:hAnsi="Times New Roman" w:cs="Times New Roman"/>
                <w:b/>
                <w:bCs/>
                <w:color w:val="000000"/>
                <w:sz w:val="16"/>
                <w:szCs w:val="16"/>
                <w:lang w:val="ru-RU"/>
              </w:rPr>
            </w:pPr>
            <w:proofErr w:type="spellStart"/>
            <w:r w:rsidRPr="00F307EE">
              <w:rPr>
                <w:rFonts w:ascii="Times New Roman" w:eastAsia="Times New Roman" w:hAnsi="Times New Roman" w:cs="Times New Roman"/>
                <w:b/>
                <w:bCs/>
                <w:color w:val="000000"/>
                <w:sz w:val="16"/>
                <w:szCs w:val="16"/>
                <w:lang w:val="ru-RU"/>
              </w:rPr>
              <w:t>Age</w:t>
            </w:r>
            <w:proofErr w:type="spellEnd"/>
            <w:r w:rsidRPr="00F307EE">
              <w:rPr>
                <w:rFonts w:ascii="Times New Roman" w:eastAsia="Times New Roman" w:hAnsi="Times New Roman" w:cs="Times New Roman"/>
                <w:b/>
                <w:bCs/>
                <w:color w:val="000000"/>
                <w:sz w:val="16"/>
                <w:szCs w:val="16"/>
                <w:lang w:val="ru-RU"/>
              </w:rPr>
              <w:t xml:space="preserve"> </w:t>
            </w:r>
            <w:proofErr w:type="spellStart"/>
            <w:r w:rsidRPr="00F307EE">
              <w:rPr>
                <w:rFonts w:ascii="Times New Roman" w:eastAsia="Times New Roman" w:hAnsi="Times New Roman" w:cs="Times New Roman"/>
                <w:b/>
                <w:bCs/>
                <w:color w:val="000000"/>
                <w:sz w:val="16"/>
                <w:szCs w:val="16"/>
                <w:lang w:val="ru-RU"/>
              </w:rPr>
              <w:t>group</w:t>
            </w:r>
            <w:proofErr w:type="spellEnd"/>
          </w:p>
        </w:tc>
        <w:tc>
          <w:tcPr>
            <w:tcW w:w="580" w:type="dxa"/>
            <w:tcBorders>
              <w:top w:val="nil"/>
              <w:left w:val="nil"/>
              <w:bottom w:val="single" w:sz="8" w:space="0" w:color="auto"/>
              <w:right w:val="single" w:sz="8" w:space="0" w:color="auto"/>
            </w:tcBorders>
            <w:shd w:val="clear" w:color="000000" w:fill="FFFFFF"/>
            <w:textDirection w:val="btLr"/>
            <w:vAlign w:val="center"/>
            <w:hideMark/>
          </w:tcPr>
          <w:p w14:paraId="364CD83E" w14:textId="77777777" w:rsidR="00F307EE" w:rsidRPr="00F307EE" w:rsidRDefault="00F307EE" w:rsidP="00F307EE">
            <w:pPr>
              <w:spacing w:after="0" w:line="240" w:lineRule="auto"/>
              <w:jc w:val="center"/>
              <w:rPr>
                <w:rFonts w:ascii="Times New Roman" w:eastAsia="Times New Roman" w:hAnsi="Times New Roman" w:cs="Times New Roman"/>
                <w:b/>
                <w:bCs/>
                <w:color w:val="000000"/>
                <w:sz w:val="16"/>
                <w:szCs w:val="16"/>
                <w:lang w:val="ru-RU"/>
              </w:rPr>
            </w:pPr>
            <w:proofErr w:type="spellStart"/>
            <w:r w:rsidRPr="00F307EE">
              <w:rPr>
                <w:rFonts w:ascii="Times New Roman" w:eastAsia="Times New Roman" w:hAnsi="Times New Roman" w:cs="Times New Roman"/>
                <w:b/>
                <w:bCs/>
                <w:color w:val="000000"/>
                <w:sz w:val="16"/>
                <w:szCs w:val="16"/>
                <w:lang w:val="ru-RU"/>
              </w:rPr>
              <w:t>Tree</w:t>
            </w:r>
            <w:proofErr w:type="spellEnd"/>
            <w:r w:rsidRPr="00F307EE">
              <w:rPr>
                <w:rFonts w:ascii="Times New Roman" w:eastAsia="Times New Roman" w:hAnsi="Times New Roman" w:cs="Times New Roman"/>
                <w:b/>
                <w:bCs/>
                <w:color w:val="000000"/>
                <w:sz w:val="16"/>
                <w:szCs w:val="16"/>
                <w:lang w:val="ru-RU"/>
              </w:rPr>
              <w:t xml:space="preserve"> </w:t>
            </w:r>
            <w:proofErr w:type="spellStart"/>
            <w:r w:rsidRPr="00F307EE">
              <w:rPr>
                <w:rFonts w:ascii="Times New Roman" w:eastAsia="Times New Roman" w:hAnsi="Times New Roman" w:cs="Times New Roman"/>
                <w:b/>
                <w:bCs/>
                <w:color w:val="000000"/>
                <w:sz w:val="16"/>
                <w:szCs w:val="16"/>
                <w:lang w:val="ru-RU"/>
              </w:rPr>
              <w:t>height</w:t>
            </w:r>
            <w:proofErr w:type="spellEnd"/>
            <w:r w:rsidRPr="00F307EE">
              <w:rPr>
                <w:rFonts w:ascii="Times New Roman" w:eastAsia="Times New Roman" w:hAnsi="Times New Roman" w:cs="Times New Roman"/>
                <w:b/>
                <w:bCs/>
                <w:color w:val="000000"/>
                <w:sz w:val="16"/>
                <w:szCs w:val="16"/>
                <w:lang w:val="ru-RU"/>
              </w:rPr>
              <w:t>, m</w:t>
            </w:r>
          </w:p>
        </w:tc>
        <w:tc>
          <w:tcPr>
            <w:tcW w:w="595" w:type="dxa"/>
            <w:tcBorders>
              <w:top w:val="nil"/>
              <w:left w:val="nil"/>
              <w:bottom w:val="single" w:sz="8" w:space="0" w:color="auto"/>
              <w:right w:val="single" w:sz="8" w:space="0" w:color="auto"/>
            </w:tcBorders>
            <w:shd w:val="clear" w:color="000000" w:fill="FFFFFF"/>
            <w:textDirection w:val="btLr"/>
            <w:vAlign w:val="center"/>
            <w:hideMark/>
          </w:tcPr>
          <w:p w14:paraId="3D10867C" w14:textId="77777777" w:rsidR="00F307EE" w:rsidRPr="00F307EE" w:rsidRDefault="00F307EE" w:rsidP="00F307EE">
            <w:pPr>
              <w:spacing w:after="0" w:line="240" w:lineRule="auto"/>
              <w:jc w:val="center"/>
              <w:rPr>
                <w:rFonts w:ascii="Times New Roman" w:eastAsia="Times New Roman" w:hAnsi="Times New Roman" w:cs="Times New Roman"/>
                <w:b/>
                <w:bCs/>
                <w:color w:val="000000"/>
                <w:sz w:val="16"/>
                <w:szCs w:val="16"/>
                <w:lang w:val="ru-RU"/>
              </w:rPr>
            </w:pPr>
            <w:proofErr w:type="spellStart"/>
            <w:r w:rsidRPr="00F307EE">
              <w:rPr>
                <w:rFonts w:ascii="Times New Roman" w:eastAsia="Times New Roman" w:hAnsi="Times New Roman" w:cs="Times New Roman"/>
                <w:b/>
                <w:bCs/>
                <w:color w:val="000000"/>
                <w:sz w:val="16"/>
                <w:szCs w:val="16"/>
                <w:lang w:val="ru-RU"/>
              </w:rPr>
              <w:t>Trunk</w:t>
            </w:r>
            <w:proofErr w:type="spellEnd"/>
            <w:r w:rsidRPr="00F307EE">
              <w:rPr>
                <w:rFonts w:ascii="Times New Roman" w:eastAsia="Times New Roman" w:hAnsi="Times New Roman" w:cs="Times New Roman"/>
                <w:b/>
                <w:bCs/>
                <w:color w:val="000000"/>
                <w:sz w:val="16"/>
                <w:szCs w:val="16"/>
                <w:lang w:val="ru-RU"/>
              </w:rPr>
              <w:t xml:space="preserve"> </w:t>
            </w:r>
            <w:proofErr w:type="spellStart"/>
            <w:r w:rsidRPr="00F307EE">
              <w:rPr>
                <w:rFonts w:ascii="Times New Roman" w:eastAsia="Times New Roman" w:hAnsi="Times New Roman" w:cs="Times New Roman"/>
                <w:b/>
                <w:bCs/>
                <w:color w:val="000000"/>
                <w:sz w:val="16"/>
                <w:szCs w:val="16"/>
                <w:lang w:val="ru-RU"/>
              </w:rPr>
              <w:t>diameter,cm</w:t>
            </w:r>
            <w:proofErr w:type="spellEnd"/>
          </w:p>
        </w:tc>
        <w:tc>
          <w:tcPr>
            <w:tcW w:w="580" w:type="dxa"/>
            <w:tcBorders>
              <w:top w:val="nil"/>
              <w:left w:val="nil"/>
              <w:bottom w:val="single" w:sz="8" w:space="0" w:color="auto"/>
              <w:right w:val="single" w:sz="8" w:space="0" w:color="auto"/>
            </w:tcBorders>
            <w:shd w:val="clear" w:color="000000" w:fill="FFFFFF"/>
            <w:textDirection w:val="btLr"/>
            <w:vAlign w:val="center"/>
            <w:hideMark/>
          </w:tcPr>
          <w:p w14:paraId="3E041338" w14:textId="77777777" w:rsidR="00F307EE" w:rsidRPr="00F307EE" w:rsidRDefault="00F307EE" w:rsidP="00F307EE">
            <w:pPr>
              <w:spacing w:after="0" w:line="240" w:lineRule="auto"/>
              <w:jc w:val="center"/>
              <w:rPr>
                <w:rFonts w:ascii="Times New Roman" w:eastAsia="Times New Roman" w:hAnsi="Times New Roman" w:cs="Times New Roman"/>
                <w:b/>
                <w:bCs/>
                <w:color w:val="000000"/>
                <w:sz w:val="16"/>
                <w:szCs w:val="16"/>
                <w:lang w:val="ru-RU"/>
              </w:rPr>
            </w:pPr>
            <w:proofErr w:type="spellStart"/>
            <w:r w:rsidRPr="00F307EE">
              <w:rPr>
                <w:rFonts w:ascii="Times New Roman" w:eastAsia="Times New Roman" w:hAnsi="Times New Roman" w:cs="Times New Roman"/>
                <w:b/>
                <w:bCs/>
                <w:color w:val="000000"/>
                <w:sz w:val="16"/>
                <w:szCs w:val="16"/>
                <w:lang w:val="ru-RU"/>
              </w:rPr>
              <w:t>Trunk</w:t>
            </w:r>
            <w:proofErr w:type="spellEnd"/>
            <w:r w:rsidRPr="00F307EE">
              <w:rPr>
                <w:rFonts w:ascii="Times New Roman" w:eastAsia="Times New Roman" w:hAnsi="Times New Roman" w:cs="Times New Roman"/>
                <w:b/>
                <w:bCs/>
                <w:color w:val="000000"/>
                <w:sz w:val="16"/>
                <w:szCs w:val="16"/>
                <w:lang w:val="ru-RU"/>
              </w:rPr>
              <w:t xml:space="preserve"> </w:t>
            </w:r>
            <w:proofErr w:type="spellStart"/>
            <w:r w:rsidRPr="00F307EE">
              <w:rPr>
                <w:rFonts w:ascii="Times New Roman" w:eastAsia="Times New Roman" w:hAnsi="Times New Roman" w:cs="Times New Roman"/>
                <w:b/>
                <w:bCs/>
                <w:color w:val="000000"/>
                <w:sz w:val="16"/>
                <w:szCs w:val="16"/>
                <w:lang w:val="ru-RU"/>
              </w:rPr>
              <w:t>growth,mm</w:t>
            </w:r>
            <w:proofErr w:type="spellEnd"/>
          </w:p>
        </w:tc>
        <w:tc>
          <w:tcPr>
            <w:tcW w:w="595" w:type="dxa"/>
            <w:tcBorders>
              <w:top w:val="nil"/>
              <w:left w:val="nil"/>
              <w:bottom w:val="single" w:sz="8" w:space="0" w:color="auto"/>
              <w:right w:val="single" w:sz="8" w:space="0" w:color="auto"/>
            </w:tcBorders>
            <w:shd w:val="clear" w:color="000000" w:fill="FFFFFF"/>
            <w:textDirection w:val="btLr"/>
            <w:vAlign w:val="center"/>
            <w:hideMark/>
          </w:tcPr>
          <w:p w14:paraId="3D6232D2" w14:textId="77777777" w:rsidR="00F307EE" w:rsidRPr="00F307EE" w:rsidRDefault="00F307EE" w:rsidP="00F307EE">
            <w:pPr>
              <w:spacing w:after="0" w:line="240" w:lineRule="auto"/>
              <w:jc w:val="center"/>
              <w:rPr>
                <w:rFonts w:ascii="Times New Roman" w:eastAsia="Times New Roman" w:hAnsi="Times New Roman" w:cs="Times New Roman"/>
                <w:b/>
                <w:bCs/>
                <w:color w:val="000000"/>
                <w:sz w:val="16"/>
                <w:szCs w:val="16"/>
                <w:lang w:val="ru-RU"/>
              </w:rPr>
            </w:pPr>
            <w:proofErr w:type="spellStart"/>
            <w:r w:rsidRPr="00F307EE">
              <w:rPr>
                <w:rFonts w:ascii="Times New Roman" w:eastAsia="Times New Roman" w:hAnsi="Times New Roman" w:cs="Times New Roman"/>
                <w:b/>
                <w:bCs/>
                <w:color w:val="000000"/>
                <w:sz w:val="16"/>
                <w:szCs w:val="16"/>
                <w:lang w:val="ru-RU"/>
              </w:rPr>
              <w:t>Canopy</w:t>
            </w:r>
            <w:proofErr w:type="spellEnd"/>
            <w:r w:rsidRPr="00F307EE">
              <w:rPr>
                <w:rFonts w:ascii="Times New Roman" w:eastAsia="Times New Roman" w:hAnsi="Times New Roman" w:cs="Times New Roman"/>
                <w:b/>
                <w:bCs/>
                <w:color w:val="000000"/>
                <w:sz w:val="16"/>
                <w:szCs w:val="16"/>
                <w:lang w:val="ru-RU"/>
              </w:rPr>
              <w:t xml:space="preserve"> </w:t>
            </w:r>
            <w:proofErr w:type="spellStart"/>
            <w:r w:rsidRPr="00F307EE">
              <w:rPr>
                <w:rFonts w:ascii="Times New Roman" w:eastAsia="Times New Roman" w:hAnsi="Times New Roman" w:cs="Times New Roman"/>
                <w:b/>
                <w:bCs/>
                <w:color w:val="000000"/>
                <w:sz w:val="16"/>
                <w:szCs w:val="16"/>
                <w:lang w:val="ru-RU"/>
              </w:rPr>
              <w:t>area</w:t>
            </w:r>
            <w:proofErr w:type="spellEnd"/>
            <w:r w:rsidRPr="00F307EE">
              <w:rPr>
                <w:rFonts w:ascii="Times New Roman" w:eastAsia="Times New Roman" w:hAnsi="Times New Roman" w:cs="Times New Roman"/>
                <w:b/>
                <w:bCs/>
                <w:color w:val="000000"/>
                <w:sz w:val="16"/>
                <w:szCs w:val="16"/>
                <w:lang w:val="ru-RU"/>
              </w:rPr>
              <w:t>, m</w:t>
            </w:r>
            <w:r w:rsidRPr="00F307EE">
              <w:rPr>
                <w:rFonts w:ascii="Times New Roman" w:eastAsia="Times New Roman" w:hAnsi="Times New Roman" w:cs="Times New Roman"/>
                <w:b/>
                <w:bCs/>
                <w:color w:val="000000"/>
                <w:sz w:val="16"/>
                <w:szCs w:val="16"/>
                <w:vertAlign w:val="superscript"/>
                <w:lang w:val="ru-RU"/>
              </w:rPr>
              <w:t>2</w:t>
            </w:r>
          </w:p>
        </w:tc>
        <w:tc>
          <w:tcPr>
            <w:tcW w:w="343" w:type="dxa"/>
            <w:tcBorders>
              <w:top w:val="nil"/>
              <w:left w:val="nil"/>
              <w:bottom w:val="single" w:sz="8" w:space="0" w:color="auto"/>
              <w:right w:val="single" w:sz="8" w:space="0" w:color="auto"/>
            </w:tcBorders>
            <w:shd w:val="clear" w:color="000000" w:fill="FFFFFF"/>
            <w:textDirection w:val="btLr"/>
            <w:vAlign w:val="center"/>
            <w:hideMark/>
          </w:tcPr>
          <w:p w14:paraId="7B447635" w14:textId="77777777" w:rsidR="00F307EE" w:rsidRPr="00F307EE" w:rsidRDefault="00F307EE" w:rsidP="00F307EE">
            <w:pPr>
              <w:spacing w:after="0" w:line="240" w:lineRule="auto"/>
              <w:jc w:val="center"/>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VTA</w:t>
            </w:r>
          </w:p>
        </w:tc>
        <w:tc>
          <w:tcPr>
            <w:tcW w:w="521" w:type="dxa"/>
            <w:tcBorders>
              <w:top w:val="nil"/>
              <w:left w:val="nil"/>
              <w:bottom w:val="single" w:sz="8" w:space="0" w:color="auto"/>
              <w:right w:val="single" w:sz="8" w:space="0" w:color="auto"/>
            </w:tcBorders>
            <w:shd w:val="clear" w:color="000000" w:fill="FFFFFF"/>
            <w:textDirection w:val="btLr"/>
            <w:vAlign w:val="center"/>
            <w:hideMark/>
          </w:tcPr>
          <w:p w14:paraId="0C77B9E1" w14:textId="77777777" w:rsidR="00F307EE" w:rsidRPr="00F307EE" w:rsidRDefault="00F307EE" w:rsidP="00F307EE">
            <w:pPr>
              <w:spacing w:after="0" w:line="240" w:lineRule="auto"/>
              <w:jc w:val="center"/>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BEF</w:t>
            </w:r>
          </w:p>
        </w:tc>
        <w:tc>
          <w:tcPr>
            <w:tcW w:w="595" w:type="dxa"/>
            <w:tcBorders>
              <w:top w:val="nil"/>
              <w:left w:val="nil"/>
              <w:bottom w:val="single" w:sz="8" w:space="0" w:color="auto"/>
              <w:right w:val="single" w:sz="8" w:space="0" w:color="auto"/>
            </w:tcBorders>
            <w:shd w:val="clear" w:color="000000" w:fill="FFFFFF"/>
            <w:textDirection w:val="btLr"/>
            <w:vAlign w:val="center"/>
            <w:hideMark/>
          </w:tcPr>
          <w:p w14:paraId="6822B27F" w14:textId="77777777" w:rsidR="00F307EE" w:rsidRPr="00F307EE" w:rsidRDefault="00F307EE" w:rsidP="00F307EE">
            <w:pPr>
              <w:spacing w:after="0" w:line="240" w:lineRule="auto"/>
              <w:jc w:val="center"/>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BCEF</w:t>
            </w:r>
          </w:p>
        </w:tc>
        <w:tc>
          <w:tcPr>
            <w:tcW w:w="595" w:type="dxa"/>
            <w:tcBorders>
              <w:top w:val="nil"/>
              <w:left w:val="nil"/>
              <w:bottom w:val="single" w:sz="8" w:space="0" w:color="auto"/>
              <w:right w:val="single" w:sz="8" w:space="0" w:color="auto"/>
            </w:tcBorders>
            <w:shd w:val="clear" w:color="000000" w:fill="FFFFFF"/>
            <w:textDirection w:val="btLr"/>
            <w:vAlign w:val="center"/>
            <w:hideMark/>
          </w:tcPr>
          <w:p w14:paraId="1626901A" w14:textId="77777777" w:rsidR="00F307EE" w:rsidRPr="00F307EE" w:rsidRDefault="00F307EE" w:rsidP="00F307EE">
            <w:pPr>
              <w:spacing w:after="0" w:line="240" w:lineRule="auto"/>
              <w:jc w:val="center"/>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R/S</w:t>
            </w:r>
          </w:p>
        </w:tc>
        <w:tc>
          <w:tcPr>
            <w:tcW w:w="656" w:type="dxa"/>
            <w:tcBorders>
              <w:top w:val="nil"/>
              <w:left w:val="nil"/>
              <w:bottom w:val="single" w:sz="8" w:space="0" w:color="auto"/>
              <w:right w:val="single" w:sz="8" w:space="0" w:color="auto"/>
            </w:tcBorders>
            <w:shd w:val="clear" w:color="000000" w:fill="FFFFFF"/>
            <w:textDirection w:val="btLr"/>
            <w:vAlign w:val="center"/>
            <w:hideMark/>
          </w:tcPr>
          <w:p w14:paraId="6072E061" w14:textId="77777777" w:rsidR="00F307EE" w:rsidRPr="00F307EE" w:rsidRDefault="00F307EE" w:rsidP="00F307EE">
            <w:pPr>
              <w:spacing w:after="0" w:line="240" w:lineRule="auto"/>
              <w:jc w:val="center"/>
              <w:rPr>
                <w:rFonts w:ascii="Times New Roman" w:eastAsia="Times New Roman" w:hAnsi="Times New Roman" w:cs="Times New Roman"/>
                <w:b/>
                <w:bCs/>
                <w:color w:val="000000"/>
                <w:sz w:val="16"/>
                <w:szCs w:val="16"/>
                <w:lang w:val="ru-RU"/>
              </w:rPr>
            </w:pPr>
            <w:proofErr w:type="spellStart"/>
            <w:r w:rsidRPr="00F307EE">
              <w:rPr>
                <w:rFonts w:ascii="Times New Roman" w:eastAsia="Times New Roman" w:hAnsi="Times New Roman" w:cs="Times New Roman"/>
                <w:b/>
                <w:bCs/>
                <w:color w:val="000000"/>
                <w:sz w:val="16"/>
                <w:szCs w:val="16"/>
                <w:lang w:val="ru-RU"/>
              </w:rPr>
              <w:t>Total</w:t>
            </w:r>
            <w:proofErr w:type="spellEnd"/>
            <w:r w:rsidRPr="00F307EE">
              <w:rPr>
                <w:rFonts w:ascii="Times New Roman" w:eastAsia="Times New Roman" w:hAnsi="Times New Roman" w:cs="Times New Roman"/>
                <w:b/>
                <w:bCs/>
                <w:color w:val="000000"/>
                <w:sz w:val="16"/>
                <w:szCs w:val="16"/>
                <w:lang w:val="ru-RU"/>
              </w:rPr>
              <w:t xml:space="preserve"> </w:t>
            </w:r>
            <w:proofErr w:type="spellStart"/>
            <w:r w:rsidRPr="00F307EE">
              <w:rPr>
                <w:rFonts w:ascii="Times New Roman" w:eastAsia="Times New Roman" w:hAnsi="Times New Roman" w:cs="Times New Roman"/>
                <w:b/>
                <w:bCs/>
                <w:color w:val="000000"/>
                <w:sz w:val="16"/>
                <w:szCs w:val="16"/>
                <w:lang w:val="ru-RU"/>
              </w:rPr>
              <w:t>tree</w:t>
            </w:r>
            <w:proofErr w:type="spellEnd"/>
            <w:r w:rsidRPr="00F307EE">
              <w:rPr>
                <w:rFonts w:ascii="Times New Roman" w:eastAsia="Times New Roman" w:hAnsi="Times New Roman" w:cs="Times New Roman"/>
                <w:b/>
                <w:bCs/>
                <w:color w:val="000000"/>
                <w:sz w:val="16"/>
                <w:szCs w:val="16"/>
                <w:lang w:val="ru-RU"/>
              </w:rPr>
              <w:t xml:space="preserve"> </w:t>
            </w:r>
            <w:proofErr w:type="spellStart"/>
            <w:r w:rsidRPr="00F307EE">
              <w:rPr>
                <w:rFonts w:ascii="Times New Roman" w:eastAsia="Times New Roman" w:hAnsi="Times New Roman" w:cs="Times New Roman"/>
                <w:b/>
                <w:bCs/>
                <w:color w:val="000000"/>
                <w:sz w:val="16"/>
                <w:szCs w:val="16"/>
                <w:lang w:val="ru-RU"/>
              </w:rPr>
              <w:t>carbon</w:t>
            </w:r>
            <w:proofErr w:type="spellEnd"/>
            <w:r w:rsidRPr="00F307EE">
              <w:rPr>
                <w:rFonts w:ascii="Times New Roman" w:eastAsia="Times New Roman" w:hAnsi="Times New Roman" w:cs="Times New Roman"/>
                <w:b/>
                <w:bCs/>
                <w:color w:val="000000"/>
                <w:sz w:val="16"/>
                <w:szCs w:val="16"/>
                <w:lang w:val="ru-RU"/>
              </w:rPr>
              <w:t xml:space="preserve">, </w:t>
            </w:r>
            <w:proofErr w:type="spellStart"/>
            <w:r w:rsidRPr="00F307EE">
              <w:rPr>
                <w:rFonts w:ascii="Times New Roman" w:eastAsia="Times New Roman" w:hAnsi="Times New Roman" w:cs="Times New Roman"/>
                <w:b/>
                <w:bCs/>
                <w:color w:val="000000"/>
                <w:sz w:val="16"/>
                <w:szCs w:val="16"/>
                <w:lang w:val="ru-RU"/>
              </w:rPr>
              <w:t>kg</w:t>
            </w:r>
            <w:proofErr w:type="spellEnd"/>
          </w:p>
        </w:tc>
        <w:tc>
          <w:tcPr>
            <w:tcW w:w="595" w:type="dxa"/>
            <w:tcBorders>
              <w:top w:val="nil"/>
              <w:left w:val="nil"/>
              <w:bottom w:val="single" w:sz="8" w:space="0" w:color="auto"/>
              <w:right w:val="single" w:sz="8" w:space="0" w:color="auto"/>
            </w:tcBorders>
            <w:shd w:val="clear" w:color="000000" w:fill="FFFFFF"/>
            <w:textDirection w:val="btLr"/>
            <w:vAlign w:val="center"/>
            <w:hideMark/>
          </w:tcPr>
          <w:p w14:paraId="3216C627" w14:textId="77777777" w:rsidR="00F307EE" w:rsidRPr="00F307EE" w:rsidRDefault="00F307EE" w:rsidP="00F307EE">
            <w:pPr>
              <w:spacing w:after="0" w:line="240" w:lineRule="auto"/>
              <w:jc w:val="center"/>
              <w:rPr>
                <w:rFonts w:ascii="Times New Roman" w:eastAsia="Times New Roman" w:hAnsi="Times New Roman" w:cs="Times New Roman"/>
                <w:b/>
                <w:bCs/>
                <w:color w:val="000000"/>
                <w:sz w:val="16"/>
                <w:szCs w:val="16"/>
              </w:rPr>
            </w:pPr>
            <w:r w:rsidRPr="00F307EE">
              <w:rPr>
                <w:rFonts w:ascii="Times New Roman" w:eastAsia="Times New Roman" w:hAnsi="Times New Roman" w:cs="Times New Roman"/>
                <w:b/>
                <w:bCs/>
                <w:color w:val="000000"/>
                <w:sz w:val="16"/>
                <w:szCs w:val="16"/>
              </w:rPr>
              <w:t>Average annual tree carbon increment, kg</w:t>
            </w:r>
          </w:p>
        </w:tc>
        <w:tc>
          <w:tcPr>
            <w:tcW w:w="680" w:type="dxa"/>
            <w:tcBorders>
              <w:top w:val="nil"/>
              <w:left w:val="nil"/>
              <w:bottom w:val="single" w:sz="8" w:space="0" w:color="auto"/>
              <w:right w:val="single" w:sz="8" w:space="0" w:color="auto"/>
            </w:tcBorders>
            <w:shd w:val="clear" w:color="000000" w:fill="FFFFFF"/>
            <w:textDirection w:val="btLr"/>
            <w:vAlign w:val="center"/>
            <w:hideMark/>
          </w:tcPr>
          <w:p w14:paraId="2EBC82A3" w14:textId="77777777" w:rsidR="00F307EE" w:rsidRPr="00F307EE" w:rsidRDefault="00F307EE" w:rsidP="00F307EE">
            <w:pPr>
              <w:spacing w:after="0" w:line="240" w:lineRule="auto"/>
              <w:jc w:val="center"/>
              <w:rPr>
                <w:rFonts w:ascii="Times New Roman" w:eastAsia="Times New Roman" w:hAnsi="Times New Roman" w:cs="Times New Roman"/>
                <w:b/>
                <w:bCs/>
                <w:color w:val="000000"/>
                <w:sz w:val="16"/>
                <w:szCs w:val="16"/>
                <w:lang w:val="ru-RU"/>
              </w:rPr>
            </w:pPr>
            <w:proofErr w:type="spellStart"/>
            <w:r w:rsidRPr="00F307EE">
              <w:rPr>
                <w:rFonts w:ascii="Times New Roman" w:eastAsia="Times New Roman" w:hAnsi="Times New Roman" w:cs="Times New Roman"/>
                <w:b/>
                <w:bCs/>
                <w:color w:val="000000"/>
                <w:sz w:val="16"/>
                <w:szCs w:val="16"/>
                <w:lang w:val="ru-RU"/>
              </w:rPr>
              <w:t>Carbon</w:t>
            </w:r>
            <w:proofErr w:type="spellEnd"/>
            <w:r w:rsidRPr="00F307EE">
              <w:rPr>
                <w:rFonts w:ascii="Times New Roman" w:eastAsia="Times New Roman" w:hAnsi="Times New Roman" w:cs="Times New Roman"/>
                <w:b/>
                <w:bCs/>
                <w:color w:val="000000"/>
                <w:sz w:val="16"/>
                <w:szCs w:val="16"/>
                <w:lang w:val="ru-RU"/>
              </w:rPr>
              <w:t xml:space="preserve"> </w:t>
            </w:r>
            <w:proofErr w:type="spellStart"/>
            <w:r w:rsidRPr="00F307EE">
              <w:rPr>
                <w:rFonts w:ascii="Times New Roman" w:eastAsia="Times New Roman" w:hAnsi="Times New Roman" w:cs="Times New Roman"/>
                <w:b/>
                <w:bCs/>
                <w:color w:val="000000"/>
                <w:sz w:val="16"/>
                <w:szCs w:val="16"/>
                <w:lang w:val="ru-RU"/>
              </w:rPr>
              <w:t>stored</w:t>
            </w:r>
            <w:proofErr w:type="spellEnd"/>
            <w:r w:rsidRPr="00F307EE">
              <w:rPr>
                <w:rFonts w:ascii="Times New Roman" w:eastAsia="Times New Roman" w:hAnsi="Times New Roman" w:cs="Times New Roman"/>
                <w:b/>
                <w:bCs/>
                <w:color w:val="000000"/>
                <w:sz w:val="16"/>
                <w:szCs w:val="16"/>
                <w:lang w:val="ru-RU"/>
              </w:rPr>
              <w:t xml:space="preserve">, </w:t>
            </w:r>
            <w:proofErr w:type="spellStart"/>
            <w:r w:rsidRPr="00F307EE">
              <w:rPr>
                <w:rFonts w:ascii="Times New Roman" w:eastAsia="Times New Roman" w:hAnsi="Times New Roman" w:cs="Times New Roman"/>
                <w:b/>
                <w:bCs/>
                <w:color w:val="000000"/>
                <w:sz w:val="16"/>
                <w:szCs w:val="16"/>
                <w:lang w:val="ru-RU"/>
              </w:rPr>
              <w:t>kg</w:t>
            </w:r>
            <w:proofErr w:type="spellEnd"/>
          </w:p>
        </w:tc>
        <w:tc>
          <w:tcPr>
            <w:tcW w:w="647" w:type="dxa"/>
            <w:tcBorders>
              <w:top w:val="nil"/>
              <w:left w:val="nil"/>
              <w:bottom w:val="single" w:sz="8" w:space="0" w:color="auto"/>
              <w:right w:val="single" w:sz="8" w:space="0" w:color="auto"/>
            </w:tcBorders>
            <w:shd w:val="clear" w:color="000000" w:fill="FFFFFF"/>
            <w:textDirection w:val="btLr"/>
            <w:vAlign w:val="center"/>
            <w:hideMark/>
          </w:tcPr>
          <w:p w14:paraId="10EC7119" w14:textId="77777777" w:rsidR="00F307EE" w:rsidRPr="00F307EE" w:rsidRDefault="00F307EE" w:rsidP="00F307EE">
            <w:pPr>
              <w:spacing w:after="0" w:line="240" w:lineRule="auto"/>
              <w:jc w:val="center"/>
              <w:rPr>
                <w:rFonts w:ascii="Times New Roman" w:eastAsia="Times New Roman" w:hAnsi="Times New Roman" w:cs="Times New Roman"/>
                <w:b/>
                <w:bCs/>
                <w:color w:val="000000"/>
                <w:sz w:val="16"/>
                <w:szCs w:val="16"/>
              </w:rPr>
            </w:pPr>
            <w:r w:rsidRPr="00F307EE">
              <w:rPr>
                <w:rFonts w:ascii="Times New Roman" w:eastAsia="Times New Roman" w:hAnsi="Times New Roman" w:cs="Times New Roman"/>
                <w:b/>
                <w:bCs/>
                <w:color w:val="000000"/>
                <w:sz w:val="16"/>
                <w:szCs w:val="16"/>
              </w:rPr>
              <w:t>Carbon stored per canopy area, kg m</w:t>
            </w:r>
            <w:r w:rsidRPr="00F307EE">
              <w:rPr>
                <w:rFonts w:ascii="Times New Roman" w:eastAsia="Times New Roman" w:hAnsi="Times New Roman" w:cs="Times New Roman"/>
                <w:b/>
                <w:bCs/>
                <w:color w:val="000000"/>
                <w:sz w:val="16"/>
                <w:szCs w:val="16"/>
                <w:vertAlign w:val="superscript"/>
              </w:rPr>
              <w:t>-2</w:t>
            </w:r>
          </w:p>
        </w:tc>
        <w:tc>
          <w:tcPr>
            <w:tcW w:w="656" w:type="dxa"/>
            <w:tcBorders>
              <w:top w:val="nil"/>
              <w:left w:val="nil"/>
              <w:bottom w:val="single" w:sz="8" w:space="0" w:color="auto"/>
              <w:right w:val="single" w:sz="8" w:space="0" w:color="auto"/>
            </w:tcBorders>
            <w:shd w:val="clear" w:color="000000" w:fill="FFFFFF"/>
            <w:textDirection w:val="btLr"/>
            <w:vAlign w:val="center"/>
            <w:hideMark/>
          </w:tcPr>
          <w:p w14:paraId="59BB834E" w14:textId="77777777" w:rsidR="00F307EE" w:rsidRPr="00F307EE" w:rsidRDefault="00F307EE" w:rsidP="00F307EE">
            <w:pPr>
              <w:spacing w:after="0" w:line="240" w:lineRule="auto"/>
              <w:jc w:val="center"/>
              <w:rPr>
                <w:rFonts w:ascii="Times New Roman" w:eastAsia="Times New Roman" w:hAnsi="Times New Roman" w:cs="Times New Roman"/>
                <w:b/>
                <w:bCs/>
                <w:color w:val="000000"/>
                <w:sz w:val="16"/>
                <w:szCs w:val="16"/>
                <w:lang w:val="ru-RU"/>
              </w:rPr>
            </w:pPr>
            <w:proofErr w:type="spellStart"/>
            <w:r w:rsidRPr="00F307EE">
              <w:rPr>
                <w:rFonts w:ascii="Times New Roman" w:eastAsia="Times New Roman" w:hAnsi="Times New Roman" w:cs="Times New Roman"/>
                <w:b/>
                <w:bCs/>
                <w:color w:val="000000"/>
                <w:sz w:val="16"/>
                <w:szCs w:val="16"/>
                <w:lang w:val="ru-RU"/>
              </w:rPr>
              <w:t>Transpiration</w:t>
            </w:r>
            <w:proofErr w:type="spellEnd"/>
            <w:r w:rsidRPr="00F307EE">
              <w:rPr>
                <w:rFonts w:ascii="Times New Roman" w:eastAsia="Times New Roman" w:hAnsi="Times New Roman" w:cs="Times New Roman"/>
                <w:b/>
                <w:bCs/>
                <w:color w:val="000000"/>
                <w:sz w:val="16"/>
                <w:szCs w:val="16"/>
                <w:lang w:val="ru-RU"/>
              </w:rPr>
              <w:t xml:space="preserve">, </w:t>
            </w:r>
            <w:proofErr w:type="spellStart"/>
            <w:r w:rsidRPr="00F307EE">
              <w:rPr>
                <w:rFonts w:ascii="Times New Roman" w:eastAsia="Times New Roman" w:hAnsi="Times New Roman" w:cs="Times New Roman"/>
                <w:b/>
                <w:bCs/>
                <w:color w:val="000000"/>
                <w:sz w:val="16"/>
                <w:szCs w:val="16"/>
                <w:lang w:val="ru-RU"/>
              </w:rPr>
              <w:t>mm</w:t>
            </w:r>
            <w:proofErr w:type="spellEnd"/>
          </w:p>
        </w:tc>
        <w:tc>
          <w:tcPr>
            <w:tcW w:w="600" w:type="dxa"/>
            <w:tcBorders>
              <w:top w:val="nil"/>
              <w:left w:val="nil"/>
              <w:bottom w:val="single" w:sz="8" w:space="0" w:color="auto"/>
              <w:right w:val="single" w:sz="8" w:space="0" w:color="auto"/>
            </w:tcBorders>
            <w:shd w:val="clear" w:color="000000" w:fill="FFFFFF"/>
            <w:textDirection w:val="btLr"/>
            <w:vAlign w:val="center"/>
            <w:hideMark/>
          </w:tcPr>
          <w:p w14:paraId="09A91C29" w14:textId="77777777" w:rsidR="00F307EE" w:rsidRPr="00F307EE" w:rsidRDefault="00F307EE" w:rsidP="00F307EE">
            <w:pPr>
              <w:spacing w:after="0" w:line="240" w:lineRule="auto"/>
              <w:jc w:val="center"/>
              <w:rPr>
                <w:rFonts w:ascii="Times New Roman" w:eastAsia="Times New Roman" w:hAnsi="Times New Roman" w:cs="Times New Roman"/>
                <w:b/>
                <w:bCs/>
                <w:color w:val="000000"/>
                <w:sz w:val="16"/>
                <w:szCs w:val="16"/>
                <w:lang w:val="ru-RU"/>
              </w:rPr>
            </w:pPr>
            <w:proofErr w:type="spellStart"/>
            <w:r w:rsidRPr="00F307EE">
              <w:rPr>
                <w:rFonts w:ascii="Times New Roman" w:eastAsia="Times New Roman" w:hAnsi="Times New Roman" w:cs="Times New Roman"/>
                <w:b/>
                <w:bCs/>
                <w:color w:val="000000"/>
                <w:sz w:val="16"/>
                <w:szCs w:val="16"/>
                <w:lang w:val="ru-RU"/>
              </w:rPr>
              <w:t>Precipitation</w:t>
            </w:r>
            <w:proofErr w:type="spellEnd"/>
            <w:r w:rsidRPr="00F307EE">
              <w:rPr>
                <w:rFonts w:ascii="Times New Roman" w:eastAsia="Times New Roman" w:hAnsi="Times New Roman" w:cs="Times New Roman"/>
                <w:b/>
                <w:bCs/>
                <w:color w:val="000000"/>
                <w:sz w:val="16"/>
                <w:szCs w:val="16"/>
                <w:lang w:val="ru-RU"/>
              </w:rPr>
              <w:t xml:space="preserve">, </w:t>
            </w:r>
            <w:proofErr w:type="spellStart"/>
            <w:r w:rsidRPr="00F307EE">
              <w:rPr>
                <w:rFonts w:ascii="Times New Roman" w:eastAsia="Times New Roman" w:hAnsi="Times New Roman" w:cs="Times New Roman"/>
                <w:b/>
                <w:bCs/>
                <w:color w:val="000000"/>
                <w:sz w:val="16"/>
                <w:szCs w:val="16"/>
                <w:lang w:val="ru-RU"/>
              </w:rPr>
              <w:t>mm</w:t>
            </w:r>
            <w:proofErr w:type="spellEnd"/>
          </w:p>
        </w:tc>
        <w:tc>
          <w:tcPr>
            <w:tcW w:w="600" w:type="dxa"/>
            <w:tcBorders>
              <w:top w:val="nil"/>
              <w:left w:val="nil"/>
              <w:bottom w:val="single" w:sz="8" w:space="0" w:color="auto"/>
              <w:right w:val="single" w:sz="8" w:space="0" w:color="auto"/>
            </w:tcBorders>
            <w:shd w:val="clear" w:color="000000" w:fill="FFFFFF"/>
            <w:textDirection w:val="btLr"/>
            <w:vAlign w:val="center"/>
            <w:hideMark/>
          </w:tcPr>
          <w:p w14:paraId="37A9F5AF" w14:textId="77777777" w:rsidR="00F307EE" w:rsidRPr="00F307EE" w:rsidRDefault="00F307EE" w:rsidP="00F307EE">
            <w:pPr>
              <w:spacing w:after="0" w:line="240" w:lineRule="auto"/>
              <w:jc w:val="center"/>
              <w:rPr>
                <w:rFonts w:ascii="Times New Roman" w:eastAsia="Times New Roman" w:hAnsi="Times New Roman" w:cs="Times New Roman"/>
                <w:b/>
                <w:bCs/>
                <w:color w:val="000000"/>
                <w:sz w:val="16"/>
                <w:szCs w:val="16"/>
              </w:rPr>
            </w:pPr>
            <w:r w:rsidRPr="00F307EE">
              <w:rPr>
                <w:rFonts w:ascii="Times New Roman" w:eastAsia="Times New Roman" w:hAnsi="Times New Roman" w:cs="Times New Roman"/>
                <w:b/>
                <w:bCs/>
                <w:color w:val="000000"/>
                <w:sz w:val="16"/>
                <w:szCs w:val="16"/>
              </w:rPr>
              <w:t>Ratio of precipitation evaporated, mm</w:t>
            </w:r>
          </w:p>
        </w:tc>
        <w:tc>
          <w:tcPr>
            <w:tcW w:w="754" w:type="dxa"/>
            <w:tcBorders>
              <w:top w:val="nil"/>
              <w:left w:val="nil"/>
              <w:bottom w:val="single" w:sz="8" w:space="0" w:color="auto"/>
              <w:right w:val="single" w:sz="8" w:space="0" w:color="auto"/>
            </w:tcBorders>
            <w:shd w:val="clear" w:color="000000" w:fill="FFFFFF"/>
            <w:textDirection w:val="btLr"/>
            <w:vAlign w:val="center"/>
            <w:hideMark/>
          </w:tcPr>
          <w:p w14:paraId="0E431B89" w14:textId="77777777" w:rsidR="00F307EE" w:rsidRPr="00F307EE" w:rsidRDefault="00F307EE" w:rsidP="00F307EE">
            <w:pPr>
              <w:spacing w:after="0" w:line="240" w:lineRule="auto"/>
              <w:jc w:val="center"/>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 xml:space="preserve">L, </w:t>
            </w:r>
            <w:proofErr w:type="spellStart"/>
            <w:r w:rsidRPr="00F307EE">
              <w:rPr>
                <w:rFonts w:ascii="Times New Roman" w:eastAsia="Times New Roman" w:hAnsi="Times New Roman" w:cs="Times New Roman"/>
                <w:b/>
                <w:bCs/>
                <w:color w:val="000000"/>
                <w:sz w:val="16"/>
                <w:szCs w:val="16"/>
                <w:lang w:val="ru-RU"/>
              </w:rPr>
              <w:t>kWh</w:t>
            </w:r>
            <w:proofErr w:type="spellEnd"/>
          </w:p>
        </w:tc>
        <w:tc>
          <w:tcPr>
            <w:tcW w:w="656" w:type="dxa"/>
            <w:tcBorders>
              <w:top w:val="nil"/>
              <w:left w:val="nil"/>
              <w:bottom w:val="single" w:sz="8" w:space="0" w:color="auto"/>
              <w:right w:val="single" w:sz="8" w:space="0" w:color="auto"/>
            </w:tcBorders>
            <w:shd w:val="clear" w:color="000000" w:fill="FFFFFF"/>
            <w:textDirection w:val="btLr"/>
            <w:vAlign w:val="center"/>
            <w:hideMark/>
          </w:tcPr>
          <w:p w14:paraId="3F840BE5" w14:textId="77777777" w:rsidR="00F307EE" w:rsidRPr="00F307EE" w:rsidRDefault="00F307EE" w:rsidP="00F307EE">
            <w:pPr>
              <w:spacing w:after="0" w:line="240" w:lineRule="auto"/>
              <w:jc w:val="center"/>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PM</w:t>
            </w:r>
            <w:r w:rsidRPr="00F307EE">
              <w:rPr>
                <w:rFonts w:ascii="Times New Roman" w:eastAsia="Times New Roman" w:hAnsi="Times New Roman" w:cs="Times New Roman"/>
                <w:b/>
                <w:bCs/>
                <w:color w:val="000000"/>
                <w:sz w:val="16"/>
                <w:szCs w:val="16"/>
                <w:vertAlign w:val="subscript"/>
                <w:lang w:val="ru-RU"/>
              </w:rPr>
              <w:t>10max</w:t>
            </w:r>
          </w:p>
        </w:tc>
        <w:tc>
          <w:tcPr>
            <w:tcW w:w="656" w:type="dxa"/>
            <w:tcBorders>
              <w:top w:val="nil"/>
              <w:left w:val="nil"/>
              <w:bottom w:val="single" w:sz="8" w:space="0" w:color="auto"/>
              <w:right w:val="single" w:sz="8" w:space="0" w:color="auto"/>
            </w:tcBorders>
            <w:shd w:val="clear" w:color="000000" w:fill="FFFFFF"/>
            <w:textDirection w:val="btLr"/>
            <w:vAlign w:val="center"/>
            <w:hideMark/>
          </w:tcPr>
          <w:p w14:paraId="47C921B7" w14:textId="77777777" w:rsidR="00F307EE" w:rsidRPr="00F307EE" w:rsidRDefault="00F307EE" w:rsidP="00F307EE">
            <w:pPr>
              <w:spacing w:after="0" w:line="240" w:lineRule="auto"/>
              <w:jc w:val="center"/>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PM</w:t>
            </w:r>
            <w:r w:rsidRPr="00F307EE">
              <w:rPr>
                <w:rFonts w:ascii="Times New Roman" w:eastAsia="Times New Roman" w:hAnsi="Times New Roman" w:cs="Times New Roman"/>
                <w:b/>
                <w:bCs/>
                <w:color w:val="000000"/>
                <w:sz w:val="16"/>
                <w:szCs w:val="16"/>
                <w:vertAlign w:val="subscript"/>
                <w:lang w:val="ru-RU"/>
              </w:rPr>
              <w:t>10avg</w:t>
            </w:r>
          </w:p>
        </w:tc>
        <w:tc>
          <w:tcPr>
            <w:tcW w:w="656" w:type="dxa"/>
            <w:tcBorders>
              <w:top w:val="nil"/>
              <w:left w:val="nil"/>
              <w:bottom w:val="single" w:sz="8" w:space="0" w:color="auto"/>
              <w:right w:val="single" w:sz="8" w:space="0" w:color="auto"/>
            </w:tcBorders>
            <w:shd w:val="clear" w:color="000000" w:fill="FFFFFF"/>
            <w:textDirection w:val="btLr"/>
            <w:vAlign w:val="center"/>
            <w:hideMark/>
          </w:tcPr>
          <w:p w14:paraId="0A1F34F0" w14:textId="77777777" w:rsidR="00F307EE" w:rsidRPr="00F307EE" w:rsidRDefault="00F307EE" w:rsidP="00F307EE">
            <w:pPr>
              <w:spacing w:after="0" w:line="240" w:lineRule="auto"/>
              <w:jc w:val="center"/>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PM</w:t>
            </w:r>
            <w:r w:rsidRPr="00F307EE">
              <w:rPr>
                <w:rFonts w:ascii="Times New Roman" w:eastAsia="Times New Roman" w:hAnsi="Times New Roman" w:cs="Times New Roman"/>
                <w:b/>
                <w:bCs/>
                <w:color w:val="000000"/>
                <w:sz w:val="16"/>
                <w:szCs w:val="16"/>
                <w:vertAlign w:val="subscript"/>
                <w:lang w:val="ru-RU"/>
              </w:rPr>
              <w:t>10min</w:t>
            </w:r>
          </w:p>
        </w:tc>
        <w:tc>
          <w:tcPr>
            <w:tcW w:w="600" w:type="dxa"/>
            <w:tcBorders>
              <w:top w:val="nil"/>
              <w:left w:val="nil"/>
              <w:bottom w:val="single" w:sz="8" w:space="0" w:color="auto"/>
              <w:right w:val="single" w:sz="8" w:space="0" w:color="auto"/>
            </w:tcBorders>
            <w:shd w:val="clear" w:color="000000" w:fill="FFFFFF"/>
            <w:textDirection w:val="btLr"/>
            <w:vAlign w:val="center"/>
            <w:hideMark/>
          </w:tcPr>
          <w:p w14:paraId="6A3E8B4A" w14:textId="77777777" w:rsidR="00F307EE" w:rsidRPr="00F307EE" w:rsidRDefault="00F307EE" w:rsidP="00F307EE">
            <w:pPr>
              <w:spacing w:after="0" w:line="240" w:lineRule="auto"/>
              <w:jc w:val="center"/>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PAI, m</w:t>
            </w:r>
            <w:r w:rsidRPr="00F307EE">
              <w:rPr>
                <w:rFonts w:ascii="Times New Roman" w:eastAsia="Times New Roman" w:hAnsi="Times New Roman" w:cs="Times New Roman"/>
                <w:b/>
                <w:bCs/>
                <w:color w:val="000000"/>
                <w:sz w:val="16"/>
                <w:szCs w:val="16"/>
                <w:vertAlign w:val="superscript"/>
                <w:lang w:val="ru-RU"/>
              </w:rPr>
              <w:t>2</w:t>
            </w:r>
            <w:r w:rsidRPr="00F307EE">
              <w:rPr>
                <w:rFonts w:ascii="Times New Roman" w:eastAsia="Times New Roman" w:hAnsi="Times New Roman" w:cs="Times New Roman"/>
                <w:b/>
                <w:bCs/>
                <w:color w:val="000000"/>
                <w:sz w:val="16"/>
                <w:szCs w:val="16"/>
                <w:lang w:val="ru-RU"/>
              </w:rPr>
              <w:t>m</w:t>
            </w:r>
            <w:r w:rsidRPr="00F307EE">
              <w:rPr>
                <w:rFonts w:ascii="Times New Roman" w:eastAsia="Times New Roman" w:hAnsi="Times New Roman" w:cs="Times New Roman"/>
                <w:b/>
                <w:bCs/>
                <w:color w:val="000000"/>
                <w:sz w:val="16"/>
                <w:szCs w:val="16"/>
                <w:vertAlign w:val="superscript"/>
                <w:lang w:val="ru-RU"/>
              </w:rPr>
              <w:t>-2</w:t>
            </w:r>
          </w:p>
        </w:tc>
        <w:tc>
          <w:tcPr>
            <w:tcW w:w="600" w:type="dxa"/>
            <w:tcBorders>
              <w:top w:val="nil"/>
              <w:left w:val="nil"/>
              <w:bottom w:val="single" w:sz="8" w:space="0" w:color="auto"/>
              <w:right w:val="single" w:sz="8" w:space="0" w:color="auto"/>
            </w:tcBorders>
            <w:shd w:val="clear" w:color="000000" w:fill="FFFFFF"/>
            <w:textDirection w:val="btLr"/>
            <w:vAlign w:val="center"/>
            <w:hideMark/>
          </w:tcPr>
          <w:p w14:paraId="7C72873F" w14:textId="77777777" w:rsidR="00F307EE" w:rsidRPr="00F307EE" w:rsidRDefault="00F307EE" w:rsidP="00F307EE">
            <w:pPr>
              <w:spacing w:after="0" w:line="240" w:lineRule="auto"/>
              <w:jc w:val="center"/>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WAI, m</w:t>
            </w:r>
            <w:r w:rsidRPr="00F307EE">
              <w:rPr>
                <w:rFonts w:ascii="Times New Roman" w:eastAsia="Times New Roman" w:hAnsi="Times New Roman" w:cs="Times New Roman"/>
                <w:b/>
                <w:bCs/>
                <w:color w:val="000000"/>
                <w:sz w:val="16"/>
                <w:szCs w:val="16"/>
                <w:vertAlign w:val="superscript"/>
                <w:lang w:val="ru-RU"/>
              </w:rPr>
              <w:t>2</w:t>
            </w:r>
            <w:r w:rsidRPr="00F307EE">
              <w:rPr>
                <w:rFonts w:ascii="Times New Roman" w:eastAsia="Times New Roman" w:hAnsi="Times New Roman" w:cs="Times New Roman"/>
                <w:b/>
                <w:bCs/>
                <w:color w:val="000000"/>
                <w:sz w:val="16"/>
                <w:szCs w:val="16"/>
                <w:lang w:val="ru-RU"/>
              </w:rPr>
              <w:t>m</w:t>
            </w:r>
            <w:r w:rsidRPr="00F307EE">
              <w:rPr>
                <w:rFonts w:ascii="Times New Roman" w:eastAsia="Times New Roman" w:hAnsi="Times New Roman" w:cs="Times New Roman"/>
                <w:b/>
                <w:bCs/>
                <w:color w:val="000000"/>
                <w:sz w:val="16"/>
                <w:szCs w:val="16"/>
                <w:vertAlign w:val="superscript"/>
                <w:lang w:val="ru-RU"/>
              </w:rPr>
              <w:t>-2</w:t>
            </w:r>
          </w:p>
        </w:tc>
        <w:tc>
          <w:tcPr>
            <w:tcW w:w="576" w:type="dxa"/>
            <w:tcBorders>
              <w:top w:val="nil"/>
              <w:left w:val="nil"/>
              <w:bottom w:val="single" w:sz="8" w:space="0" w:color="auto"/>
              <w:right w:val="single" w:sz="8" w:space="0" w:color="auto"/>
            </w:tcBorders>
            <w:shd w:val="clear" w:color="000000" w:fill="FFFFFF"/>
            <w:textDirection w:val="btLr"/>
            <w:vAlign w:val="center"/>
            <w:hideMark/>
          </w:tcPr>
          <w:p w14:paraId="50BB7545" w14:textId="77777777" w:rsidR="00F307EE" w:rsidRPr="00F307EE" w:rsidRDefault="00F307EE" w:rsidP="00F307EE">
            <w:pPr>
              <w:spacing w:after="0" w:line="240" w:lineRule="auto"/>
              <w:jc w:val="center"/>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LAI, m</w:t>
            </w:r>
            <w:r w:rsidRPr="00F307EE">
              <w:rPr>
                <w:rFonts w:ascii="Times New Roman" w:eastAsia="Times New Roman" w:hAnsi="Times New Roman" w:cs="Times New Roman"/>
                <w:b/>
                <w:bCs/>
                <w:color w:val="000000"/>
                <w:sz w:val="16"/>
                <w:szCs w:val="16"/>
                <w:vertAlign w:val="superscript"/>
                <w:lang w:val="ru-RU"/>
              </w:rPr>
              <w:t>2</w:t>
            </w:r>
            <w:r w:rsidRPr="00F307EE">
              <w:rPr>
                <w:rFonts w:ascii="Times New Roman" w:eastAsia="Times New Roman" w:hAnsi="Times New Roman" w:cs="Times New Roman"/>
                <w:b/>
                <w:bCs/>
                <w:color w:val="000000"/>
                <w:sz w:val="16"/>
                <w:szCs w:val="16"/>
                <w:lang w:val="ru-RU"/>
              </w:rPr>
              <w:t>m</w:t>
            </w:r>
            <w:r w:rsidRPr="00F307EE">
              <w:rPr>
                <w:rFonts w:ascii="Times New Roman" w:eastAsia="Times New Roman" w:hAnsi="Times New Roman" w:cs="Times New Roman"/>
                <w:b/>
                <w:bCs/>
                <w:color w:val="000000"/>
                <w:sz w:val="16"/>
                <w:szCs w:val="16"/>
                <w:vertAlign w:val="superscript"/>
                <w:lang w:val="ru-RU"/>
              </w:rPr>
              <w:t>-2</w:t>
            </w:r>
          </w:p>
        </w:tc>
      </w:tr>
      <w:tr w:rsidR="00F307EE" w:rsidRPr="00F307EE" w14:paraId="119D1D9A" w14:textId="77777777" w:rsidTr="00F307EE">
        <w:trPr>
          <w:trHeight w:val="170"/>
        </w:trPr>
        <w:tc>
          <w:tcPr>
            <w:tcW w:w="15099" w:type="dxa"/>
            <w:gridSpan w:val="24"/>
            <w:tcBorders>
              <w:top w:val="single" w:sz="8" w:space="0" w:color="auto"/>
              <w:left w:val="single" w:sz="8" w:space="0" w:color="auto"/>
              <w:bottom w:val="single" w:sz="8" w:space="0" w:color="auto"/>
              <w:right w:val="single" w:sz="8" w:space="0" w:color="000000"/>
            </w:tcBorders>
            <w:shd w:val="clear" w:color="000000" w:fill="FFFFFF"/>
            <w:vAlign w:val="center"/>
            <w:hideMark/>
          </w:tcPr>
          <w:p w14:paraId="78C751E1" w14:textId="77777777" w:rsidR="00F307EE" w:rsidRPr="00F307EE" w:rsidRDefault="00F307EE" w:rsidP="00F307EE">
            <w:pPr>
              <w:spacing w:after="0" w:line="240" w:lineRule="auto"/>
              <w:jc w:val="center"/>
              <w:rPr>
                <w:rFonts w:ascii="Times New Roman" w:eastAsia="Times New Roman" w:hAnsi="Times New Roman" w:cs="Times New Roman"/>
                <w:b/>
                <w:bCs/>
                <w:i/>
                <w:iCs/>
                <w:color w:val="000000"/>
                <w:sz w:val="16"/>
                <w:szCs w:val="16"/>
                <w:lang w:val="ru-RU"/>
              </w:rPr>
            </w:pPr>
            <w:r w:rsidRPr="00F307EE">
              <w:rPr>
                <w:rFonts w:ascii="Times New Roman" w:eastAsia="Times New Roman" w:hAnsi="Times New Roman" w:cs="Times New Roman"/>
                <w:b/>
                <w:bCs/>
                <w:i/>
                <w:iCs/>
                <w:color w:val="000000"/>
                <w:sz w:val="16"/>
                <w:szCs w:val="16"/>
                <w:lang w:val="ru-RU"/>
              </w:rPr>
              <w:t>Acer platanoides</w:t>
            </w:r>
          </w:p>
        </w:tc>
      </w:tr>
      <w:tr w:rsidR="00F34A4A" w:rsidRPr="00F307EE" w14:paraId="74522F05" w14:textId="77777777" w:rsidTr="00A64F98">
        <w:tblPrEx>
          <w:tblW w:w="15099" w:type="dxa"/>
          <w:tblInd w:w="93" w:type="dxa"/>
          <w:tblLayout w:type="fixed"/>
          <w:tblPrExChange w:id="541" w:author="Алексей Ярославцев" w:date="2020-05-11T17:23:00Z">
            <w:tblPrEx>
              <w:tblW w:w="15099" w:type="dxa"/>
              <w:tblInd w:w="93" w:type="dxa"/>
              <w:tblLayout w:type="fixed"/>
            </w:tblPrEx>
          </w:tblPrExChange>
        </w:tblPrEx>
        <w:trPr>
          <w:trHeight w:val="170"/>
          <w:trPrChange w:id="542" w:author="Алексей Ярославцев" w:date="2020-05-11T17:23:00Z">
            <w:trPr>
              <w:trHeight w:val="170"/>
            </w:trPr>
          </w:trPrChange>
        </w:trPr>
        <w:tc>
          <w:tcPr>
            <w:tcW w:w="1008" w:type="dxa"/>
            <w:tcBorders>
              <w:top w:val="nil"/>
              <w:left w:val="single" w:sz="8" w:space="0" w:color="auto"/>
              <w:bottom w:val="single" w:sz="8" w:space="0" w:color="auto"/>
              <w:right w:val="single" w:sz="8" w:space="0" w:color="auto"/>
            </w:tcBorders>
            <w:shd w:val="clear" w:color="000000" w:fill="FFFFFF"/>
            <w:vAlign w:val="center"/>
            <w:hideMark/>
            <w:tcPrChange w:id="543" w:author="Алексей Ярославцев" w:date="2020-05-11T17:23:00Z">
              <w:tcPr>
                <w:tcW w:w="1008" w:type="dxa"/>
                <w:tcBorders>
                  <w:top w:val="nil"/>
                  <w:left w:val="single" w:sz="8" w:space="0" w:color="auto"/>
                  <w:bottom w:val="single" w:sz="8" w:space="0" w:color="auto"/>
                  <w:right w:val="single" w:sz="8" w:space="0" w:color="auto"/>
                </w:tcBorders>
                <w:shd w:val="clear" w:color="000000" w:fill="FFFFFF"/>
                <w:vAlign w:val="center"/>
                <w:hideMark/>
              </w:tcPr>
            </w:tcPrChange>
          </w:tcPr>
          <w:p w14:paraId="53854FF8" w14:textId="77777777" w:rsidR="00F34A4A" w:rsidRPr="00F307EE" w:rsidRDefault="00F34A4A" w:rsidP="00F34A4A">
            <w:pPr>
              <w:spacing w:after="0" w:line="240" w:lineRule="auto"/>
              <w:jc w:val="right"/>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218A0077</w:t>
            </w:r>
          </w:p>
        </w:tc>
        <w:tc>
          <w:tcPr>
            <w:tcW w:w="755" w:type="dxa"/>
            <w:tcBorders>
              <w:top w:val="nil"/>
              <w:left w:val="nil"/>
              <w:bottom w:val="single" w:sz="8" w:space="0" w:color="auto"/>
              <w:right w:val="single" w:sz="8" w:space="0" w:color="auto"/>
            </w:tcBorders>
            <w:shd w:val="clear" w:color="000000" w:fill="FFFFFF"/>
            <w:vAlign w:val="center"/>
            <w:hideMark/>
            <w:tcPrChange w:id="544" w:author="Алексей Ярославцев" w:date="2020-05-11T17:23:00Z">
              <w:tcPr>
                <w:tcW w:w="755" w:type="dxa"/>
                <w:tcBorders>
                  <w:top w:val="nil"/>
                  <w:left w:val="nil"/>
                  <w:bottom w:val="single" w:sz="8" w:space="0" w:color="auto"/>
                  <w:right w:val="single" w:sz="8" w:space="0" w:color="auto"/>
                </w:tcBorders>
                <w:shd w:val="clear" w:color="000000" w:fill="FFFFFF"/>
                <w:vAlign w:val="center"/>
                <w:hideMark/>
              </w:tcPr>
            </w:tcPrChange>
          </w:tcPr>
          <w:p w14:paraId="3C59D1AF"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50-60</w:t>
            </w:r>
          </w:p>
        </w:tc>
        <w:tc>
          <w:tcPr>
            <w:tcW w:w="580" w:type="dxa"/>
            <w:tcBorders>
              <w:top w:val="nil"/>
              <w:left w:val="nil"/>
              <w:bottom w:val="single" w:sz="8" w:space="0" w:color="auto"/>
              <w:right w:val="single" w:sz="8" w:space="0" w:color="auto"/>
            </w:tcBorders>
            <w:shd w:val="clear" w:color="000000" w:fill="FFFFFF"/>
            <w:vAlign w:val="center"/>
            <w:hideMark/>
            <w:tcPrChange w:id="545" w:author="Алексей Ярославцев" w:date="2020-05-11T17:23:00Z">
              <w:tcPr>
                <w:tcW w:w="580" w:type="dxa"/>
                <w:tcBorders>
                  <w:top w:val="nil"/>
                  <w:left w:val="nil"/>
                  <w:bottom w:val="single" w:sz="8" w:space="0" w:color="auto"/>
                  <w:right w:val="single" w:sz="8" w:space="0" w:color="auto"/>
                </w:tcBorders>
                <w:shd w:val="clear" w:color="000000" w:fill="FFFFFF"/>
                <w:vAlign w:val="center"/>
                <w:hideMark/>
              </w:tcPr>
            </w:tcPrChange>
          </w:tcPr>
          <w:p w14:paraId="5CCDF253"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20</w:t>
            </w:r>
          </w:p>
        </w:tc>
        <w:tc>
          <w:tcPr>
            <w:tcW w:w="595" w:type="dxa"/>
            <w:tcBorders>
              <w:top w:val="nil"/>
              <w:left w:val="nil"/>
              <w:bottom w:val="single" w:sz="8" w:space="0" w:color="auto"/>
              <w:right w:val="single" w:sz="8" w:space="0" w:color="auto"/>
            </w:tcBorders>
            <w:shd w:val="clear" w:color="000000" w:fill="FFFFFF"/>
            <w:vAlign w:val="center"/>
            <w:hideMark/>
            <w:tcPrChange w:id="546" w:author="Алексей Ярославцев" w:date="2020-05-11T17:23:00Z">
              <w:tcPr>
                <w:tcW w:w="595" w:type="dxa"/>
                <w:tcBorders>
                  <w:top w:val="nil"/>
                  <w:left w:val="nil"/>
                  <w:bottom w:val="single" w:sz="8" w:space="0" w:color="auto"/>
                  <w:right w:val="single" w:sz="8" w:space="0" w:color="auto"/>
                </w:tcBorders>
                <w:shd w:val="clear" w:color="000000" w:fill="FFFFFF"/>
                <w:vAlign w:val="center"/>
                <w:hideMark/>
              </w:tcPr>
            </w:tcPrChange>
          </w:tcPr>
          <w:p w14:paraId="63D64C7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35.65</w:t>
            </w:r>
          </w:p>
        </w:tc>
        <w:tc>
          <w:tcPr>
            <w:tcW w:w="580" w:type="dxa"/>
            <w:tcBorders>
              <w:top w:val="nil"/>
              <w:left w:val="nil"/>
              <w:bottom w:val="single" w:sz="8" w:space="0" w:color="auto"/>
              <w:right w:val="single" w:sz="8" w:space="0" w:color="auto"/>
            </w:tcBorders>
            <w:shd w:val="clear" w:color="000000" w:fill="FFFFFF"/>
            <w:vAlign w:val="center"/>
            <w:hideMark/>
            <w:tcPrChange w:id="547" w:author="Алексей Ярославцев" w:date="2020-05-11T17:23:00Z">
              <w:tcPr>
                <w:tcW w:w="580" w:type="dxa"/>
                <w:tcBorders>
                  <w:top w:val="nil"/>
                  <w:left w:val="nil"/>
                  <w:bottom w:val="single" w:sz="8" w:space="0" w:color="auto"/>
                  <w:right w:val="single" w:sz="8" w:space="0" w:color="auto"/>
                </w:tcBorders>
                <w:shd w:val="clear" w:color="000000" w:fill="FFFFFF"/>
                <w:vAlign w:val="center"/>
                <w:hideMark/>
              </w:tcPr>
            </w:tcPrChange>
          </w:tcPr>
          <w:p w14:paraId="2F415EA8"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3.36</w:t>
            </w:r>
          </w:p>
        </w:tc>
        <w:tc>
          <w:tcPr>
            <w:tcW w:w="595" w:type="dxa"/>
            <w:tcBorders>
              <w:top w:val="nil"/>
              <w:left w:val="nil"/>
              <w:bottom w:val="single" w:sz="8" w:space="0" w:color="auto"/>
              <w:right w:val="single" w:sz="8" w:space="0" w:color="auto"/>
            </w:tcBorders>
            <w:shd w:val="clear" w:color="000000" w:fill="FFFFFF"/>
            <w:vAlign w:val="center"/>
            <w:hideMark/>
            <w:tcPrChange w:id="548" w:author="Алексей Ярославцев" w:date="2020-05-11T17:23:00Z">
              <w:tcPr>
                <w:tcW w:w="595" w:type="dxa"/>
                <w:tcBorders>
                  <w:top w:val="nil"/>
                  <w:left w:val="nil"/>
                  <w:bottom w:val="single" w:sz="8" w:space="0" w:color="auto"/>
                  <w:right w:val="single" w:sz="8" w:space="0" w:color="auto"/>
                </w:tcBorders>
                <w:shd w:val="clear" w:color="000000" w:fill="FFFFFF"/>
                <w:vAlign w:val="center"/>
                <w:hideMark/>
              </w:tcPr>
            </w:tcPrChange>
          </w:tcPr>
          <w:p w14:paraId="79D9278C"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55.7</w:t>
            </w:r>
          </w:p>
        </w:tc>
        <w:tc>
          <w:tcPr>
            <w:tcW w:w="343" w:type="dxa"/>
            <w:tcBorders>
              <w:top w:val="nil"/>
              <w:left w:val="nil"/>
              <w:bottom w:val="single" w:sz="8" w:space="0" w:color="auto"/>
              <w:right w:val="single" w:sz="8" w:space="0" w:color="auto"/>
            </w:tcBorders>
            <w:shd w:val="clear" w:color="000000" w:fill="FFFFFF"/>
            <w:vAlign w:val="center"/>
            <w:hideMark/>
            <w:tcPrChange w:id="549" w:author="Алексей Ярославцев" w:date="2020-05-11T17:23:00Z">
              <w:tcPr>
                <w:tcW w:w="343" w:type="dxa"/>
                <w:tcBorders>
                  <w:top w:val="nil"/>
                  <w:left w:val="nil"/>
                  <w:bottom w:val="single" w:sz="8" w:space="0" w:color="auto"/>
                  <w:right w:val="single" w:sz="8" w:space="0" w:color="auto"/>
                </w:tcBorders>
                <w:shd w:val="clear" w:color="000000" w:fill="FFFFFF"/>
                <w:vAlign w:val="center"/>
                <w:hideMark/>
              </w:tcPr>
            </w:tcPrChange>
          </w:tcPr>
          <w:p w14:paraId="1ACF21D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w:t>
            </w:r>
          </w:p>
        </w:tc>
        <w:tc>
          <w:tcPr>
            <w:tcW w:w="521" w:type="dxa"/>
            <w:tcBorders>
              <w:top w:val="nil"/>
              <w:left w:val="nil"/>
              <w:bottom w:val="single" w:sz="8" w:space="0" w:color="auto"/>
              <w:right w:val="single" w:sz="8" w:space="0" w:color="auto"/>
            </w:tcBorders>
            <w:shd w:val="clear" w:color="000000" w:fill="FFFFFF"/>
            <w:vAlign w:val="center"/>
            <w:hideMark/>
            <w:tcPrChange w:id="550" w:author="Алексей Ярославцев" w:date="2020-05-11T17:23:00Z">
              <w:tcPr>
                <w:tcW w:w="521" w:type="dxa"/>
                <w:tcBorders>
                  <w:top w:val="nil"/>
                  <w:left w:val="nil"/>
                  <w:bottom w:val="single" w:sz="8" w:space="0" w:color="auto"/>
                  <w:right w:val="single" w:sz="8" w:space="0" w:color="auto"/>
                </w:tcBorders>
                <w:shd w:val="clear" w:color="000000" w:fill="FFFFFF"/>
                <w:vAlign w:val="center"/>
                <w:hideMark/>
              </w:tcPr>
            </w:tcPrChange>
          </w:tcPr>
          <w:p w14:paraId="17530CC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1.31</w:t>
            </w:r>
          </w:p>
        </w:tc>
        <w:tc>
          <w:tcPr>
            <w:tcW w:w="595" w:type="dxa"/>
            <w:tcBorders>
              <w:top w:val="nil"/>
              <w:left w:val="nil"/>
              <w:bottom w:val="single" w:sz="8" w:space="0" w:color="auto"/>
              <w:right w:val="single" w:sz="8" w:space="0" w:color="auto"/>
            </w:tcBorders>
            <w:shd w:val="clear" w:color="000000" w:fill="FFFFFF"/>
            <w:vAlign w:val="center"/>
            <w:hideMark/>
            <w:tcPrChange w:id="551" w:author="Алексей Ярославцев" w:date="2020-05-11T17:23:00Z">
              <w:tcPr>
                <w:tcW w:w="595" w:type="dxa"/>
                <w:tcBorders>
                  <w:top w:val="nil"/>
                  <w:left w:val="nil"/>
                  <w:bottom w:val="single" w:sz="8" w:space="0" w:color="auto"/>
                  <w:right w:val="single" w:sz="8" w:space="0" w:color="auto"/>
                </w:tcBorders>
                <w:shd w:val="clear" w:color="000000" w:fill="FFFFFF"/>
                <w:vAlign w:val="center"/>
                <w:hideMark/>
              </w:tcPr>
            </w:tcPrChange>
          </w:tcPr>
          <w:p w14:paraId="681EF56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1.05</w:t>
            </w:r>
          </w:p>
        </w:tc>
        <w:tc>
          <w:tcPr>
            <w:tcW w:w="595" w:type="dxa"/>
            <w:tcBorders>
              <w:top w:val="nil"/>
              <w:left w:val="nil"/>
              <w:bottom w:val="single" w:sz="8" w:space="0" w:color="auto"/>
              <w:right w:val="single" w:sz="8" w:space="0" w:color="auto"/>
            </w:tcBorders>
            <w:shd w:val="clear" w:color="000000" w:fill="FFFFFF"/>
            <w:vAlign w:val="center"/>
            <w:hideMark/>
            <w:tcPrChange w:id="552" w:author="Алексей Ярославцев" w:date="2020-05-11T17:23:00Z">
              <w:tcPr>
                <w:tcW w:w="595" w:type="dxa"/>
                <w:tcBorders>
                  <w:top w:val="nil"/>
                  <w:left w:val="nil"/>
                  <w:bottom w:val="single" w:sz="8" w:space="0" w:color="auto"/>
                  <w:right w:val="single" w:sz="8" w:space="0" w:color="auto"/>
                </w:tcBorders>
                <w:shd w:val="clear" w:color="000000" w:fill="FFFFFF"/>
                <w:vAlign w:val="center"/>
                <w:hideMark/>
              </w:tcPr>
            </w:tcPrChange>
          </w:tcPr>
          <w:p w14:paraId="06BA5874"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0.317</w:t>
            </w:r>
          </w:p>
        </w:tc>
        <w:tc>
          <w:tcPr>
            <w:tcW w:w="656" w:type="dxa"/>
            <w:tcBorders>
              <w:top w:val="nil"/>
              <w:left w:val="nil"/>
              <w:bottom w:val="single" w:sz="8" w:space="0" w:color="auto"/>
              <w:right w:val="single" w:sz="8" w:space="0" w:color="auto"/>
            </w:tcBorders>
            <w:shd w:val="clear" w:color="000000" w:fill="FFFFFF"/>
            <w:vAlign w:val="center"/>
            <w:hideMark/>
            <w:tcPrChange w:id="553" w:author="Алексей Ярославцев" w:date="2020-05-11T17:23:00Z">
              <w:tcPr>
                <w:tcW w:w="656" w:type="dxa"/>
                <w:tcBorders>
                  <w:top w:val="nil"/>
                  <w:left w:val="nil"/>
                  <w:bottom w:val="single" w:sz="8" w:space="0" w:color="auto"/>
                  <w:right w:val="single" w:sz="8" w:space="0" w:color="auto"/>
                </w:tcBorders>
                <w:shd w:val="clear" w:color="000000" w:fill="FFFFFF"/>
                <w:vAlign w:val="center"/>
                <w:hideMark/>
              </w:tcPr>
            </w:tcPrChange>
          </w:tcPr>
          <w:p w14:paraId="35E0054D"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580.02</w:t>
            </w:r>
          </w:p>
        </w:tc>
        <w:tc>
          <w:tcPr>
            <w:tcW w:w="595" w:type="dxa"/>
            <w:tcBorders>
              <w:top w:val="nil"/>
              <w:left w:val="nil"/>
              <w:bottom w:val="single" w:sz="8" w:space="0" w:color="auto"/>
              <w:right w:val="single" w:sz="8" w:space="0" w:color="auto"/>
            </w:tcBorders>
            <w:shd w:val="clear" w:color="000000" w:fill="FFFFFF"/>
            <w:vAlign w:val="center"/>
            <w:hideMark/>
            <w:tcPrChange w:id="554" w:author="Алексей Ярославцев" w:date="2020-05-11T17:23:00Z">
              <w:tcPr>
                <w:tcW w:w="595" w:type="dxa"/>
                <w:tcBorders>
                  <w:top w:val="nil"/>
                  <w:left w:val="nil"/>
                  <w:bottom w:val="single" w:sz="8" w:space="0" w:color="auto"/>
                  <w:right w:val="single" w:sz="8" w:space="0" w:color="auto"/>
                </w:tcBorders>
                <w:shd w:val="clear" w:color="000000" w:fill="FFFFFF"/>
                <w:vAlign w:val="center"/>
                <w:hideMark/>
              </w:tcPr>
            </w:tcPrChange>
          </w:tcPr>
          <w:p w14:paraId="6E38266C"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10.55</w:t>
            </w:r>
          </w:p>
        </w:tc>
        <w:tc>
          <w:tcPr>
            <w:tcW w:w="680" w:type="dxa"/>
            <w:tcBorders>
              <w:top w:val="nil"/>
              <w:left w:val="nil"/>
              <w:bottom w:val="single" w:sz="8" w:space="0" w:color="auto"/>
              <w:right w:val="single" w:sz="8" w:space="0" w:color="auto"/>
            </w:tcBorders>
            <w:shd w:val="clear" w:color="000000" w:fill="FFFFFF"/>
            <w:noWrap/>
            <w:vAlign w:val="center"/>
            <w:hideMark/>
            <w:tcPrChange w:id="555" w:author="Алексей Ярославцев" w:date="2020-05-11T17:23:00Z">
              <w:tcPr>
                <w:tcW w:w="680" w:type="dxa"/>
                <w:tcBorders>
                  <w:top w:val="nil"/>
                  <w:left w:val="nil"/>
                  <w:bottom w:val="single" w:sz="8" w:space="0" w:color="auto"/>
                  <w:right w:val="single" w:sz="8" w:space="0" w:color="auto"/>
                </w:tcBorders>
                <w:shd w:val="clear" w:color="000000" w:fill="FFFFFF"/>
                <w:noWrap/>
                <w:vAlign w:val="center"/>
                <w:hideMark/>
              </w:tcPr>
            </w:tcPrChange>
          </w:tcPr>
          <w:p w14:paraId="7B26FA1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12.95</w:t>
            </w:r>
          </w:p>
        </w:tc>
        <w:tc>
          <w:tcPr>
            <w:tcW w:w="647" w:type="dxa"/>
            <w:tcBorders>
              <w:top w:val="nil"/>
              <w:left w:val="nil"/>
              <w:bottom w:val="single" w:sz="8" w:space="0" w:color="auto"/>
              <w:right w:val="single" w:sz="8" w:space="0" w:color="auto"/>
            </w:tcBorders>
            <w:shd w:val="clear" w:color="000000" w:fill="FFFFFF"/>
            <w:noWrap/>
            <w:vAlign w:val="center"/>
            <w:hideMark/>
            <w:tcPrChange w:id="556" w:author="Алексей Ярославцев" w:date="2020-05-11T17:23:00Z">
              <w:tcPr>
                <w:tcW w:w="647" w:type="dxa"/>
                <w:tcBorders>
                  <w:top w:val="nil"/>
                  <w:left w:val="nil"/>
                  <w:bottom w:val="single" w:sz="8" w:space="0" w:color="auto"/>
                  <w:right w:val="single" w:sz="8" w:space="0" w:color="auto"/>
                </w:tcBorders>
                <w:shd w:val="clear" w:color="000000" w:fill="FFFFFF"/>
                <w:noWrap/>
                <w:vAlign w:val="center"/>
                <w:hideMark/>
              </w:tcPr>
            </w:tcPrChange>
          </w:tcPr>
          <w:p w14:paraId="2154292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0.23</w:t>
            </w:r>
          </w:p>
        </w:tc>
        <w:tc>
          <w:tcPr>
            <w:tcW w:w="656" w:type="dxa"/>
            <w:tcBorders>
              <w:top w:val="nil"/>
              <w:left w:val="nil"/>
              <w:bottom w:val="single" w:sz="8" w:space="0" w:color="auto"/>
              <w:right w:val="single" w:sz="8" w:space="0" w:color="auto"/>
            </w:tcBorders>
            <w:shd w:val="clear" w:color="000000" w:fill="FFFFFF"/>
            <w:vAlign w:val="center"/>
            <w:hideMark/>
            <w:tcPrChange w:id="557" w:author="Алексей Ярославцев" w:date="2020-05-11T17:23:00Z">
              <w:tcPr>
                <w:tcW w:w="656" w:type="dxa"/>
                <w:tcBorders>
                  <w:top w:val="nil"/>
                  <w:left w:val="nil"/>
                  <w:bottom w:val="single" w:sz="8" w:space="0" w:color="auto"/>
                  <w:right w:val="single" w:sz="8" w:space="0" w:color="auto"/>
                </w:tcBorders>
                <w:shd w:val="clear" w:color="000000" w:fill="FFFFFF"/>
                <w:vAlign w:val="center"/>
                <w:hideMark/>
              </w:tcPr>
            </w:tcPrChange>
          </w:tcPr>
          <w:p w14:paraId="34BC9CCF"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83.59</w:t>
            </w:r>
          </w:p>
        </w:tc>
        <w:tc>
          <w:tcPr>
            <w:tcW w:w="600" w:type="dxa"/>
            <w:tcBorders>
              <w:top w:val="nil"/>
              <w:left w:val="nil"/>
              <w:bottom w:val="single" w:sz="8" w:space="0" w:color="auto"/>
              <w:right w:val="single" w:sz="8" w:space="0" w:color="auto"/>
            </w:tcBorders>
            <w:shd w:val="clear" w:color="000000" w:fill="FFFFFF"/>
            <w:noWrap/>
            <w:vAlign w:val="center"/>
            <w:hideMark/>
            <w:tcPrChange w:id="558" w:author="Алексей Ярославцев" w:date="2020-05-11T17:23:00Z">
              <w:tcPr>
                <w:tcW w:w="600" w:type="dxa"/>
                <w:tcBorders>
                  <w:top w:val="nil"/>
                  <w:left w:val="nil"/>
                  <w:bottom w:val="single" w:sz="8" w:space="0" w:color="auto"/>
                  <w:right w:val="single" w:sz="8" w:space="0" w:color="auto"/>
                </w:tcBorders>
                <w:shd w:val="clear" w:color="000000" w:fill="FFFFFF"/>
                <w:noWrap/>
                <w:vAlign w:val="center"/>
                <w:hideMark/>
              </w:tcPr>
            </w:tcPrChange>
          </w:tcPr>
          <w:p w14:paraId="42D8758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183.5</w:t>
            </w:r>
          </w:p>
        </w:tc>
        <w:tc>
          <w:tcPr>
            <w:tcW w:w="600" w:type="dxa"/>
            <w:tcBorders>
              <w:top w:val="nil"/>
              <w:left w:val="nil"/>
              <w:bottom w:val="single" w:sz="8" w:space="0" w:color="auto"/>
              <w:right w:val="single" w:sz="8" w:space="0" w:color="auto"/>
            </w:tcBorders>
            <w:shd w:val="clear" w:color="000000" w:fill="FFFFFF"/>
            <w:noWrap/>
            <w:vAlign w:val="center"/>
            <w:hideMark/>
            <w:tcPrChange w:id="559" w:author="Алексей Ярославцев" w:date="2020-05-11T17:23:00Z">
              <w:tcPr>
                <w:tcW w:w="600" w:type="dxa"/>
                <w:tcBorders>
                  <w:top w:val="nil"/>
                  <w:left w:val="nil"/>
                  <w:bottom w:val="single" w:sz="8" w:space="0" w:color="auto"/>
                  <w:right w:val="single" w:sz="8" w:space="0" w:color="auto"/>
                </w:tcBorders>
                <w:shd w:val="clear" w:color="000000" w:fill="FFFFFF"/>
                <w:noWrap/>
                <w:vAlign w:val="center"/>
                <w:hideMark/>
              </w:tcPr>
            </w:tcPrChange>
          </w:tcPr>
          <w:p w14:paraId="0521D56D"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0.46</w:t>
            </w:r>
          </w:p>
        </w:tc>
        <w:tc>
          <w:tcPr>
            <w:tcW w:w="754" w:type="dxa"/>
            <w:tcBorders>
              <w:top w:val="nil"/>
              <w:left w:val="nil"/>
              <w:bottom w:val="single" w:sz="8" w:space="0" w:color="auto"/>
              <w:right w:val="single" w:sz="8" w:space="0" w:color="auto"/>
            </w:tcBorders>
            <w:shd w:val="clear" w:color="000000" w:fill="FFFFFF"/>
            <w:vAlign w:val="center"/>
            <w:hideMark/>
            <w:tcPrChange w:id="560" w:author="Алексей Ярославцев" w:date="2020-05-11T17:23:00Z">
              <w:tcPr>
                <w:tcW w:w="754" w:type="dxa"/>
                <w:tcBorders>
                  <w:top w:val="nil"/>
                  <w:left w:val="nil"/>
                  <w:bottom w:val="single" w:sz="8" w:space="0" w:color="auto"/>
                  <w:right w:val="single" w:sz="8" w:space="0" w:color="auto"/>
                </w:tcBorders>
                <w:shd w:val="clear" w:color="000000" w:fill="FFFFFF"/>
                <w:vAlign w:val="center"/>
                <w:hideMark/>
              </w:tcPr>
            </w:tcPrChange>
          </w:tcPr>
          <w:p w14:paraId="7E05631A"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2454</w:t>
            </w:r>
          </w:p>
        </w:tc>
        <w:tc>
          <w:tcPr>
            <w:tcW w:w="656" w:type="dxa"/>
            <w:tcBorders>
              <w:top w:val="nil"/>
              <w:left w:val="nil"/>
              <w:bottom w:val="single" w:sz="8" w:space="0" w:color="auto"/>
              <w:right w:val="single" w:sz="8" w:space="0" w:color="auto"/>
            </w:tcBorders>
            <w:shd w:val="clear" w:color="000000" w:fill="FFFFFF"/>
            <w:vAlign w:val="center"/>
            <w:hideMark/>
            <w:tcPrChange w:id="561" w:author="Алексей Ярославцев" w:date="2020-05-11T17:23:00Z">
              <w:tcPr>
                <w:tcW w:w="656" w:type="dxa"/>
                <w:tcBorders>
                  <w:top w:val="nil"/>
                  <w:left w:val="nil"/>
                  <w:bottom w:val="single" w:sz="8" w:space="0" w:color="auto"/>
                  <w:right w:val="single" w:sz="8" w:space="0" w:color="auto"/>
                </w:tcBorders>
                <w:shd w:val="clear" w:color="000000" w:fill="FFFFFF"/>
                <w:vAlign w:val="center"/>
                <w:hideMark/>
              </w:tcPr>
            </w:tcPrChange>
          </w:tcPr>
          <w:p w14:paraId="2FB7D89A"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17976</w:t>
            </w:r>
          </w:p>
        </w:tc>
        <w:tc>
          <w:tcPr>
            <w:tcW w:w="656" w:type="dxa"/>
            <w:tcBorders>
              <w:top w:val="nil"/>
              <w:left w:val="nil"/>
              <w:bottom w:val="single" w:sz="8" w:space="0" w:color="auto"/>
              <w:right w:val="single" w:sz="8" w:space="0" w:color="auto"/>
            </w:tcBorders>
            <w:shd w:val="clear" w:color="000000" w:fill="FFFFFF"/>
            <w:vAlign w:val="center"/>
            <w:hideMark/>
            <w:tcPrChange w:id="562" w:author="Алексей Ярославцев" w:date="2020-05-11T17:23:00Z">
              <w:tcPr>
                <w:tcW w:w="656" w:type="dxa"/>
                <w:tcBorders>
                  <w:top w:val="nil"/>
                  <w:left w:val="nil"/>
                  <w:bottom w:val="single" w:sz="8" w:space="0" w:color="auto"/>
                  <w:right w:val="single" w:sz="8" w:space="0" w:color="auto"/>
                </w:tcBorders>
                <w:shd w:val="clear" w:color="000000" w:fill="FFFFFF"/>
                <w:vAlign w:val="center"/>
                <w:hideMark/>
              </w:tcPr>
            </w:tcPrChange>
          </w:tcPr>
          <w:p w14:paraId="3AFD650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11504</w:t>
            </w:r>
          </w:p>
        </w:tc>
        <w:tc>
          <w:tcPr>
            <w:tcW w:w="656" w:type="dxa"/>
            <w:tcBorders>
              <w:top w:val="nil"/>
              <w:left w:val="nil"/>
              <w:bottom w:val="single" w:sz="8" w:space="0" w:color="auto"/>
              <w:right w:val="single" w:sz="8" w:space="0" w:color="auto"/>
            </w:tcBorders>
            <w:shd w:val="clear" w:color="000000" w:fill="FFFFFF"/>
            <w:vAlign w:val="center"/>
            <w:hideMark/>
            <w:tcPrChange w:id="563" w:author="Алексей Ярославцев" w:date="2020-05-11T17:23:00Z">
              <w:tcPr>
                <w:tcW w:w="656" w:type="dxa"/>
                <w:tcBorders>
                  <w:top w:val="nil"/>
                  <w:left w:val="nil"/>
                  <w:bottom w:val="single" w:sz="8" w:space="0" w:color="auto"/>
                  <w:right w:val="single" w:sz="8" w:space="0" w:color="auto"/>
                </w:tcBorders>
                <w:shd w:val="clear" w:color="000000" w:fill="FFFFFF"/>
                <w:vAlign w:val="center"/>
                <w:hideMark/>
              </w:tcPr>
            </w:tcPrChange>
          </w:tcPr>
          <w:p w14:paraId="2619E2FD"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4494</w:t>
            </w:r>
          </w:p>
        </w:tc>
        <w:tc>
          <w:tcPr>
            <w:tcW w:w="600" w:type="dxa"/>
            <w:tcBorders>
              <w:top w:val="nil"/>
              <w:left w:val="nil"/>
              <w:bottom w:val="single" w:sz="8" w:space="0" w:color="auto"/>
              <w:right w:val="single" w:sz="8" w:space="0" w:color="auto"/>
            </w:tcBorders>
            <w:shd w:val="clear" w:color="000000" w:fill="FFFFFF"/>
            <w:hideMark/>
            <w:tcPrChange w:id="564" w:author="Алексей Ярославцев" w:date="2020-05-11T17:23:00Z">
              <w:tcPr>
                <w:tcW w:w="600" w:type="dxa"/>
                <w:tcBorders>
                  <w:top w:val="nil"/>
                  <w:left w:val="nil"/>
                  <w:bottom w:val="single" w:sz="8" w:space="0" w:color="auto"/>
                  <w:right w:val="single" w:sz="8" w:space="0" w:color="auto"/>
                </w:tcBorders>
                <w:shd w:val="clear" w:color="000000" w:fill="FFFFFF"/>
                <w:vAlign w:val="center"/>
                <w:hideMark/>
              </w:tcPr>
            </w:tcPrChange>
          </w:tcPr>
          <w:p w14:paraId="4A25B9C9" w14:textId="70BE7830"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565" w:author="Алексей Ярославцев" w:date="2020-05-11T17:23:00Z">
                  <w:rPr>
                    <w:rFonts w:ascii="Times New Roman" w:eastAsia="Times New Roman" w:hAnsi="Times New Roman" w:cs="Times New Roman"/>
                    <w:color w:val="000000"/>
                    <w:sz w:val="16"/>
                    <w:szCs w:val="16"/>
                    <w:lang w:val="ru-RU"/>
                  </w:rPr>
                </w:rPrChange>
              </w:rPr>
            </w:pPr>
            <w:ins w:id="566" w:author="Алексей Ярославцев" w:date="2020-05-11T17:23:00Z">
              <w:r w:rsidRPr="00F34A4A">
                <w:rPr>
                  <w:rFonts w:ascii="Times New Roman" w:hAnsi="Times New Roman" w:cs="Times New Roman"/>
                  <w:sz w:val="16"/>
                  <w:szCs w:val="16"/>
                  <w:rPrChange w:id="567" w:author="Алексей Ярославцев" w:date="2020-05-11T17:23:00Z">
                    <w:rPr/>
                  </w:rPrChange>
                </w:rPr>
                <w:t>4.81</w:t>
              </w:r>
            </w:ins>
            <w:del w:id="568" w:author="Алексей Ярославцев" w:date="2020-05-11T17:23:00Z">
              <w:r w:rsidRPr="00F34A4A" w:rsidDel="0025411B">
                <w:rPr>
                  <w:rFonts w:ascii="Times New Roman" w:eastAsia="Times New Roman" w:hAnsi="Times New Roman" w:cs="Times New Roman"/>
                  <w:color w:val="000000"/>
                  <w:sz w:val="16"/>
                  <w:szCs w:val="16"/>
                  <w:lang w:val="ru-RU"/>
                  <w:rPrChange w:id="569" w:author="Алексей Ярославцев" w:date="2020-05-11T17:23:00Z">
                    <w:rPr>
                      <w:rFonts w:ascii="Times New Roman" w:eastAsia="Times New Roman" w:hAnsi="Times New Roman" w:cs="Times New Roman"/>
                      <w:color w:val="000000"/>
                      <w:sz w:val="16"/>
                      <w:szCs w:val="16"/>
                      <w:lang w:val="ru-RU"/>
                    </w:rPr>
                  </w:rPrChange>
                </w:rPr>
                <w:delText>4.21</w:delText>
              </w:r>
            </w:del>
          </w:p>
        </w:tc>
        <w:tc>
          <w:tcPr>
            <w:tcW w:w="600" w:type="dxa"/>
            <w:tcBorders>
              <w:top w:val="nil"/>
              <w:left w:val="nil"/>
              <w:bottom w:val="single" w:sz="8" w:space="0" w:color="auto"/>
              <w:right w:val="single" w:sz="8" w:space="0" w:color="auto"/>
            </w:tcBorders>
            <w:shd w:val="clear" w:color="000000" w:fill="FFFFFF"/>
            <w:hideMark/>
            <w:tcPrChange w:id="570" w:author="Алексей Ярославцев" w:date="2020-05-11T17:23:00Z">
              <w:tcPr>
                <w:tcW w:w="600" w:type="dxa"/>
                <w:tcBorders>
                  <w:top w:val="nil"/>
                  <w:left w:val="nil"/>
                  <w:bottom w:val="single" w:sz="8" w:space="0" w:color="auto"/>
                  <w:right w:val="single" w:sz="8" w:space="0" w:color="auto"/>
                </w:tcBorders>
                <w:shd w:val="clear" w:color="000000" w:fill="FFFFFF"/>
                <w:vAlign w:val="center"/>
                <w:hideMark/>
              </w:tcPr>
            </w:tcPrChange>
          </w:tcPr>
          <w:p w14:paraId="24551E80" w14:textId="1B97F954"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571" w:author="Алексей Ярославцев" w:date="2020-05-11T17:23:00Z">
                  <w:rPr>
                    <w:rFonts w:ascii="Times New Roman" w:eastAsia="Times New Roman" w:hAnsi="Times New Roman" w:cs="Times New Roman"/>
                    <w:color w:val="000000"/>
                    <w:sz w:val="16"/>
                    <w:szCs w:val="16"/>
                    <w:lang w:val="ru-RU"/>
                  </w:rPr>
                </w:rPrChange>
              </w:rPr>
            </w:pPr>
            <w:ins w:id="572" w:author="Алексей Ярославцев" w:date="2020-05-11T17:23:00Z">
              <w:r w:rsidRPr="00F34A4A">
                <w:rPr>
                  <w:rFonts w:ascii="Times New Roman" w:hAnsi="Times New Roman" w:cs="Times New Roman"/>
                  <w:sz w:val="16"/>
                  <w:szCs w:val="16"/>
                  <w:rPrChange w:id="573" w:author="Алексей Ярославцев" w:date="2020-05-11T17:23:00Z">
                    <w:rPr/>
                  </w:rPrChange>
                </w:rPr>
                <w:t>0.47</w:t>
              </w:r>
            </w:ins>
            <w:del w:id="574" w:author="Алексей Ярославцев" w:date="2020-05-11T17:23:00Z">
              <w:r w:rsidRPr="00F34A4A" w:rsidDel="0025411B">
                <w:rPr>
                  <w:rFonts w:ascii="Times New Roman" w:eastAsia="Times New Roman" w:hAnsi="Times New Roman" w:cs="Times New Roman"/>
                  <w:color w:val="000000"/>
                  <w:sz w:val="16"/>
                  <w:szCs w:val="16"/>
                  <w:lang w:val="ru-RU"/>
                  <w:rPrChange w:id="575" w:author="Алексей Ярославцев" w:date="2020-05-11T17:23:00Z">
                    <w:rPr>
                      <w:rFonts w:ascii="Times New Roman" w:eastAsia="Times New Roman" w:hAnsi="Times New Roman" w:cs="Times New Roman"/>
                      <w:color w:val="000000"/>
                      <w:sz w:val="16"/>
                      <w:szCs w:val="16"/>
                      <w:lang w:val="ru-RU"/>
                    </w:rPr>
                  </w:rPrChange>
                </w:rPr>
                <w:delText>0.47</w:delText>
              </w:r>
            </w:del>
          </w:p>
        </w:tc>
        <w:tc>
          <w:tcPr>
            <w:tcW w:w="576" w:type="dxa"/>
            <w:tcBorders>
              <w:top w:val="nil"/>
              <w:left w:val="nil"/>
              <w:bottom w:val="single" w:sz="8" w:space="0" w:color="auto"/>
              <w:right w:val="single" w:sz="8" w:space="0" w:color="auto"/>
            </w:tcBorders>
            <w:shd w:val="clear" w:color="000000" w:fill="FFFFFF"/>
            <w:hideMark/>
            <w:tcPrChange w:id="576" w:author="Алексей Ярославцев" w:date="2020-05-11T17:23:00Z">
              <w:tcPr>
                <w:tcW w:w="576" w:type="dxa"/>
                <w:tcBorders>
                  <w:top w:val="nil"/>
                  <w:left w:val="nil"/>
                  <w:bottom w:val="single" w:sz="8" w:space="0" w:color="auto"/>
                  <w:right w:val="single" w:sz="8" w:space="0" w:color="auto"/>
                </w:tcBorders>
                <w:shd w:val="clear" w:color="000000" w:fill="FFFFFF"/>
                <w:vAlign w:val="center"/>
                <w:hideMark/>
              </w:tcPr>
            </w:tcPrChange>
          </w:tcPr>
          <w:p w14:paraId="707FDD1A" w14:textId="5C005E2C"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577" w:author="Алексей Ярославцев" w:date="2020-05-11T17:23:00Z">
                  <w:rPr>
                    <w:rFonts w:ascii="Times New Roman" w:eastAsia="Times New Roman" w:hAnsi="Times New Roman" w:cs="Times New Roman"/>
                    <w:color w:val="000000"/>
                    <w:sz w:val="16"/>
                    <w:szCs w:val="16"/>
                    <w:lang w:val="ru-RU"/>
                  </w:rPr>
                </w:rPrChange>
              </w:rPr>
            </w:pPr>
            <w:ins w:id="578" w:author="Алексей Ярославцев" w:date="2020-05-11T17:23:00Z">
              <w:r w:rsidRPr="00F34A4A">
                <w:rPr>
                  <w:rFonts w:ascii="Times New Roman" w:hAnsi="Times New Roman" w:cs="Times New Roman"/>
                  <w:sz w:val="16"/>
                  <w:szCs w:val="16"/>
                  <w:rPrChange w:id="579" w:author="Алексей Ярославцев" w:date="2020-05-11T17:23:00Z">
                    <w:rPr/>
                  </w:rPrChange>
                </w:rPr>
                <w:t>4.34</w:t>
              </w:r>
            </w:ins>
            <w:del w:id="580" w:author="Алексей Ярославцев" w:date="2020-05-11T17:23:00Z">
              <w:r w:rsidRPr="00F34A4A" w:rsidDel="0025411B">
                <w:rPr>
                  <w:rFonts w:ascii="Times New Roman" w:eastAsia="Times New Roman" w:hAnsi="Times New Roman" w:cs="Times New Roman"/>
                  <w:color w:val="000000"/>
                  <w:sz w:val="16"/>
                  <w:szCs w:val="16"/>
                  <w:lang w:val="ru-RU"/>
                  <w:rPrChange w:id="581" w:author="Алексей Ярославцев" w:date="2020-05-11T17:23:00Z">
                    <w:rPr>
                      <w:rFonts w:ascii="Times New Roman" w:eastAsia="Times New Roman" w:hAnsi="Times New Roman" w:cs="Times New Roman"/>
                      <w:color w:val="000000"/>
                      <w:sz w:val="16"/>
                      <w:szCs w:val="16"/>
                      <w:lang w:val="ru-RU"/>
                    </w:rPr>
                  </w:rPrChange>
                </w:rPr>
                <w:delText>3.74</w:delText>
              </w:r>
            </w:del>
          </w:p>
        </w:tc>
      </w:tr>
      <w:tr w:rsidR="00F34A4A" w:rsidRPr="00F307EE" w14:paraId="702E9321" w14:textId="77777777" w:rsidTr="00A64F98">
        <w:tblPrEx>
          <w:tblW w:w="15099" w:type="dxa"/>
          <w:tblInd w:w="93" w:type="dxa"/>
          <w:tblLayout w:type="fixed"/>
          <w:tblPrExChange w:id="582" w:author="Алексей Ярославцев" w:date="2020-05-11T17:23:00Z">
            <w:tblPrEx>
              <w:tblW w:w="15099" w:type="dxa"/>
              <w:tblInd w:w="93" w:type="dxa"/>
              <w:tblLayout w:type="fixed"/>
            </w:tblPrEx>
          </w:tblPrExChange>
        </w:tblPrEx>
        <w:trPr>
          <w:trHeight w:val="170"/>
          <w:trPrChange w:id="583" w:author="Алексей Ярославцев" w:date="2020-05-11T17:23:00Z">
            <w:trPr>
              <w:trHeight w:val="170"/>
            </w:trPr>
          </w:trPrChange>
        </w:trPr>
        <w:tc>
          <w:tcPr>
            <w:tcW w:w="1008" w:type="dxa"/>
            <w:tcBorders>
              <w:top w:val="nil"/>
              <w:left w:val="single" w:sz="8" w:space="0" w:color="auto"/>
              <w:bottom w:val="single" w:sz="8" w:space="0" w:color="auto"/>
              <w:right w:val="single" w:sz="8" w:space="0" w:color="auto"/>
            </w:tcBorders>
            <w:shd w:val="clear" w:color="000000" w:fill="FFFFFF"/>
            <w:vAlign w:val="center"/>
            <w:hideMark/>
            <w:tcPrChange w:id="584" w:author="Алексей Ярославцев" w:date="2020-05-11T17:23:00Z">
              <w:tcPr>
                <w:tcW w:w="1008" w:type="dxa"/>
                <w:tcBorders>
                  <w:top w:val="nil"/>
                  <w:left w:val="single" w:sz="8" w:space="0" w:color="auto"/>
                  <w:bottom w:val="single" w:sz="8" w:space="0" w:color="auto"/>
                  <w:right w:val="single" w:sz="8" w:space="0" w:color="auto"/>
                </w:tcBorders>
                <w:shd w:val="clear" w:color="000000" w:fill="FFFFFF"/>
                <w:vAlign w:val="center"/>
                <w:hideMark/>
              </w:tcPr>
            </w:tcPrChange>
          </w:tcPr>
          <w:p w14:paraId="0FE2C755" w14:textId="77777777" w:rsidR="00F34A4A" w:rsidRPr="00F307EE" w:rsidRDefault="00F34A4A" w:rsidP="00F34A4A">
            <w:pPr>
              <w:spacing w:after="0" w:line="240" w:lineRule="auto"/>
              <w:jc w:val="right"/>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218A0212</w:t>
            </w:r>
          </w:p>
        </w:tc>
        <w:tc>
          <w:tcPr>
            <w:tcW w:w="755" w:type="dxa"/>
            <w:tcBorders>
              <w:top w:val="nil"/>
              <w:left w:val="nil"/>
              <w:bottom w:val="single" w:sz="8" w:space="0" w:color="auto"/>
              <w:right w:val="single" w:sz="8" w:space="0" w:color="auto"/>
            </w:tcBorders>
            <w:shd w:val="clear" w:color="000000" w:fill="FFFFFF"/>
            <w:vAlign w:val="center"/>
            <w:hideMark/>
            <w:tcPrChange w:id="585" w:author="Алексей Ярославцев" w:date="2020-05-11T17:23:00Z">
              <w:tcPr>
                <w:tcW w:w="755" w:type="dxa"/>
                <w:tcBorders>
                  <w:top w:val="nil"/>
                  <w:left w:val="nil"/>
                  <w:bottom w:val="single" w:sz="8" w:space="0" w:color="auto"/>
                  <w:right w:val="single" w:sz="8" w:space="0" w:color="auto"/>
                </w:tcBorders>
                <w:shd w:val="clear" w:color="000000" w:fill="FFFFFF"/>
                <w:vAlign w:val="center"/>
                <w:hideMark/>
              </w:tcPr>
            </w:tcPrChange>
          </w:tcPr>
          <w:p w14:paraId="0A05CCB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50-60</w:t>
            </w:r>
          </w:p>
        </w:tc>
        <w:tc>
          <w:tcPr>
            <w:tcW w:w="580" w:type="dxa"/>
            <w:tcBorders>
              <w:top w:val="nil"/>
              <w:left w:val="nil"/>
              <w:bottom w:val="single" w:sz="8" w:space="0" w:color="auto"/>
              <w:right w:val="single" w:sz="8" w:space="0" w:color="auto"/>
            </w:tcBorders>
            <w:shd w:val="clear" w:color="000000" w:fill="FFFFFF"/>
            <w:vAlign w:val="center"/>
            <w:hideMark/>
            <w:tcPrChange w:id="586" w:author="Алексей Ярославцев" w:date="2020-05-11T17:23:00Z">
              <w:tcPr>
                <w:tcW w:w="580" w:type="dxa"/>
                <w:tcBorders>
                  <w:top w:val="nil"/>
                  <w:left w:val="nil"/>
                  <w:bottom w:val="single" w:sz="8" w:space="0" w:color="auto"/>
                  <w:right w:val="single" w:sz="8" w:space="0" w:color="auto"/>
                </w:tcBorders>
                <w:shd w:val="clear" w:color="000000" w:fill="FFFFFF"/>
                <w:vAlign w:val="center"/>
                <w:hideMark/>
              </w:tcPr>
            </w:tcPrChange>
          </w:tcPr>
          <w:p w14:paraId="1B8C45B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15</w:t>
            </w:r>
          </w:p>
        </w:tc>
        <w:tc>
          <w:tcPr>
            <w:tcW w:w="595" w:type="dxa"/>
            <w:tcBorders>
              <w:top w:val="nil"/>
              <w:left w:val="nil"/>
              <w:bottom w:val="single" w:sz="8" w:space="0" w:color="auto"/>
              <w:right w:val="single" w:sz="8" w:space="0" w:color="auto"/>
            </w:tcBorders>
            <w:shd w:val="clear" w:color="000000" w:fill="FFFFFF"/>
            <w:vAlign w:val="center"/>
            <w:hideMark/>
            <w:tcPrChange w:id="587" w:author="Алексей Ярославцев" w:date="2020-05-11T17:23:00Z">
              <w:tcPr>
                <w:tcW w:w="595" w:type="dxa"/>
                <w:tcBorders>
                  <w:top w:val="nil"/>
                  <w:left w:val="nil"/>
                  <w:bottom w:val="single" w:sz="8" w:space="0" w:color="auto"/>
                  <w:right w:val="single" w:sz="8" w:space="0" w:color="auto"/>
                </w:tcBorders>
                <w:shd w:val="clear" w:color="000000" w:fill="FFFFFF"/>
                <w:vAlign w:val="center"/>
                <w:hideMark/>
              </w:tcPr>
            </w:tcPrChange>
          </w:tcPr>
          <w:p w14:paraId="6F5BCCF4"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33.74</w:t>
            </w:r>
          </w:p>
        </w:tc>
        <w:tc>
          <w:tcPr>
            <w:tcW w:w="580" w:type="dxa"/>
            <w:tcBorders>
              <w:top w:val="nil"/>
              <w:left w:val="nil"/>
              <w:bottom w:val="single" w:sz="8" w:space="0" w:color="auto"/>
              <w:right w:val="single" w:sz="8" w:space="0" w:color="auto"/>
            </w:tcBorders>
            <w:shd w:val="clear" w:color="000000" w:fill="FFFFFF"/>
            <w:vAlign w:val="center"/>
            <w:hideMark/>
            <w:tcPrChange w:id="588" w:author="Алексей Ярославцев" w:date="2020-05-11T17:23:00Z">
              <w:tcPr>
                <w:tcW w:w="580" w:type="dxa"/>
                <w:tcBorders>
                  <w:top w:val="nil"/>
                  <w:left w:val="nil"/>
                  <w:bottom w:val="single" w:sz="8" w:space="0" w:color="auto"/>
                  <w:right w:val="single" w:sz="8" w:space="0" w:color="auto"/>
                </w:tcBorders>
                <w:shd w:val="clear" w:color="000000" w:fill="FFFFFF"/>
                <w:vAlign w:val="center"/>
                <w:hideMark/>
              </w:tcPr>
            </w:tcPrChange>
          </w:tcPr>
          <w:p w14:paraId="2FD2AB6C"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3.18</w:t>
            </w:r>
          </w:p>
        </w:tc>
        <w:tc>
          <w:tcPr>
            <w:tcW w:w="595" w:type="dxa"/>
            <w:tcBorders>
              <w:top w:val="nil"/>
              <w:left w:val="nil"/>
              <w:bottom w:val="single" w:sz="8" w:space="0" w:color="auto"/>
              <w:right w:val="single" w:sz="8" w:space="0" w:color="auto"/>
            </w:tcBorders>
            <w:shd w:val="clear" w:color="000000" w:fill="FFFFFF"/>
            <w:vAlign w:val="center"/>
            <w:hideMark/>
            <w:tcPrChange w:id="589" w:author="Алексей Ярославцев" w:date="2020-05-11T17:23:00Z">
              <w:tcPr>
                <w:tcW w:w="595" w:type="dxa"/>
                <w:tcBorders>
                  <w:top w:val="nil"/>
                  <w:left w:val="nil"/>
                  <w:bottom w:val="single" w:sz="8" w:space="0" w:color="auto"/>
                  <w:right w:val="single" w:sz="8" w:space="0" w:color="auto"/>
                </w:tcBorders>
                <w:shd w:val="clear" w:color="000000" w:fill="FFFFFF"/>
                <w:vAlign w:val="center"/>
                <w:hideMark/>
              </w:tcPr>
            </w:tcPrChange>
          </w:tcPr>
          <w:p w14:paraId="40070E9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27.6</w:t>
            </w:r>
          </w:p>
        </w:tc>
        <w:tc>
          <w:tcPr>
            <w:tcW w:w="343" w:type="dxa"/>
            <w:tcBorders>
              <w:top w:val="nil"/>
              <w:left w:val="nil"/>
              <w:bottom w:val="single" w:sz="8" w:space="0" w:color="auto"/>
              <w:right w:val="single" w:sz="8" w:space="0" w:color="auto"/>
            </w:tcBorders>
            <w:shd w:val="clear" w:color="000000" w:fill="FFFFFF"/>
            <w:vAlign w:val="center"/>
            <w:hideMark/>
            <w:tcPrChange w:id="590" w:author="Алексей Ярославцев" w:date="2020-05-11T17:23:00Z">
              <w:tcPr>
                <w:tcW w:w="343" w:type="dxa"/>
                <w:tcBorders>
                  <w:top w:val="nil"/>
                  <w:left w:val="nil"/>
                  <w:bottom w:val="single" w:sz="8" w:space="0" w:color="auto"/>
                  <w:right w:val="single" w:sz="8" w:space="0" w:color="auto"/>
                </w:tcBorders>
                <w:shd w:val="clear" w:color="000000" w:fill="FFFFFF"/>
                <w:vAlign w:val="center"/>
                <w:hideMark/>
              </w:tcPr>
            </w:tcPrChange>
          </w:tcPr>
          <w:p w14:paraId="69C7DE8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w:t>
            </w:r>
          </w:p>
        </w:tc>
        <w:tc>
          <w:tcPr>
            <w:tcW w:w="521" w:type="dxa"/>
            <w:tcBorders>
              <w:top w:val="nil"/>
              <w:left w:val="nil"/>
              <w:bottom w:val="single" w:sz="8" w:space="0" w:color="auto"/>
              <w:right w:val="single" w:sz="8" w:space="0" w:color="auto"/>
            </w:tcBorders>
            <w:shd w:val="clear" w:color="000000" w:fill="FFFFFF"/>
            <w:vAlign w:val="center"/>
            <w:hideMark/>
            <w:tcPrChange w:id="591" w:author="Алексей Ярославцев" w:date="2020-05-11T17:23:00Z">
              <w:tcPr>
                <w:tcW w:w="521" w:type="dxa"/>
                <w:tcBorders>
                  <w:top w:val="nil"/>
                  <w:left w:val="nil"/>
                  <w:bottom w:val="single" w:sz="8" w:space="0" w:color="auto"/>
                  <w:right w:val="single" w:sz="8" w:space="0" w:color="auto"/>
                </w:tcBorders>
                <w:shd w:val="clear" w:color="000000" w:fill="FFFFFF"/>
                <w:vAlign w:val="center"/>
                <w:hideMark/>
              </w:tcPr>
            </w:tcPrChange>
          </w:tcPr>
          <w:p w14:paraId="33B167F8"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1.31</w:t>
            </w:r>
          </w:p>
        </w:tc>
        <w:tc>
          <w:tcPr>
            <w:tcW w:w="595" w:type="dxa"/>
            <w:tcBorders>
              <w:top w:val="nil"/>
              <w:left w:val="nil"/>
              <w:bottom w:val="single" w:sz="8" w:space="0" w:color="auto"/>
              <w:right w:val="single" w:sz="8" w:space="0" w:color="auto"/>
            </w:tcBorders>
            <w:shd w:val="clear" w:color="000000" w:fill="FFFFFF"/>
            <w:vAlign w:val="center"/>
            <w:hideMark/>
            <w:tcPrChange w:id="592" w:author="Алексей Ярославцев" w:date="2020-05-11T17:23:00Z">
              <w:tcPr>
                <w:tcW w:w="595" w:type="dxa"/>
                <w:tcBorders>
                  <w:top w:val="nil"/>
                  <w:left w:val="nil"/>
                  <w:bottom w:val="single" w:sz="8" w:space="0" w:color="auto"/>
                  <w:right w:val="single" w:sz="8" w:space="0" w:color="auto"/>
                </w:tcBorders>
                <w:shd w:val="clear" w:color="000000" w:fill="FFFFFF"/>
                <w:vAlign w:val="center"/>
                <w:hideMark/>
              </w:tcPr>
            </w:tcPrChange>
          </w:tcPr>
          <w:p w14:paraId="37EE5708"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1.05</w:t>
            </w:r>
          </w:p>
        </w:tc>
        <w:tc>
          <w:tcPr>
            <w:tcW w:w="595" w:type="dxa"/>
            <w:tcBorders>
              <w:top w:val="nil"/>
              <w:left w:val="nil"/>
              <w:bottom w:val="single" w:sz="8" w:space="0" w:color="auto"/>
              <w:right w:val="single" w:sz="8" w:space="0" w:color="auto"/>
            </w:tcBorders>
            <w:shd w:val="clear" w:color="000000" w:fill="FFFFFF"/>
            <w:vAlign w:val="center"/>
            <w:hideMark/>
            <w:tcPrChange w:id="593" w:author="Алексей Ярославцев" w:date="2020-05-11T17:23:00Z">
              <w:tcPr>
                <w:tcW w:w="595" w:type="dxa"/>
                <w:tcBorders>
                  <w:top w:val="nil"/>
                  <w:left w:val="nil"/>
                  <w:bottom w:val="single" w:sz="8" w:space="0" w:color="auto"/>
                  <w:right w:val="single" w:sz="8" w:space="0" w:color="auto"/>
                </w:tcBorders>
                <w:shd w:val="clear" w:color="000000" w:fill="FFFFFF"/>
                <w:vAlign w:val="center"/>
                <w:hideMark/>
              </w:tcPr>
            </w:tcPrChange>
          </w:tcPr>
          <w:p w14:paraId="4D8DA1C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0.317</w:t>
            </w:r>
          </w:p>
        </w:tc>
        <w:tc>
          <w:tcPr>
            <w:tcW w:w="656" w:type="dxa"/>
            <w:tcBorders>
              <w:top w:val="nil"/>
              <w:left w:val="nil"/>
              <w:bottom w:val="single" w:sz="8" w:space="0" w:color="auto"/>
              <w:right w:val="single" w:sz="8" w:space="0" w:color="auto"/>
            </w:tcBorders>
            <w:shd w:val="clear" w:color="000000" w:fill="FFFFFF"/>
            <w:vAlign w:val="center"/>
            <w:hideMark/>
            <w:tcPrChange w:id="594" w:author="Алексей Ярославцев" w:date="2020-05-11T17:23:00Z">
              <w:tcPr>
                <w:tcW w:w="656" w:type="dxa"/>
                <w:tcBorders>
                  <w:top w:val="nil"/>
                  <w:left w:val="nil"/>
                  <w:bottom w:val="single" w:sz="8" w:space="0" w:color="auto"/>
                  <w:right w:val="single" w:sz="8" w:space="0" w:color="auto"/>
                </w:tcBorders>
                <w:shd w:val="clear" w:color="000000" w:fill="FFFFFF"/>
                <w:vAlign w:val="center"/>
                <w:hideMark/>
              </w:tcPr>
            </w:tcPrChange>
          </w:tcPr>
          <w:p w14:paraId="4D83266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393.59</w:t>
            </w:r>
          </w:p>
        </w:tc>
        <w:tc>
          <w:tcPr>
            <w:tcW w:w="595" w:type="dxa"/>
            <w:tcBorders>
              <w:top w:val="nil"/>
              <w:left w:val="nil"/>
              <w:bottom w:val="single" w:sz="8" w:space="0" w:color="auto"/>
              <w:right w:val="single" w:sz="8" w:space="0" w:color="auto"/>
            </w:tcBorders>
            <w:shd w:val="clear" w:color="000000" w:fill="FFFFFF"/>
            <w:vAlign w:val="center"/>
            <w:hideMark/>
            <w:tcPrChange w:id="595" w:author="Алексей Ярославцев" w:date="2020-05-11T17:23:00Z">
              <w:tcPr>
                <w:tcW w:w="595" w:type="dxa"/>
                <w:tcBorders>
                  <w:top w:val="nil"/>
                  <w:left w:val="nil"/>
                  <w:bottom w:val="single" w:sz="8" w:space="0" w:color="auto"/>
                  <w:right w:val="single" w:sz="8" w:space="0" w:color="auto"/>
                </w:tcBorders>
                <w:shd w:val="clear" w:color="000000" w:fill="FFFFFF"/>
                <w:vAlign w:val="center"/>
                <w:hideMark/>
              </w:tcPr>
            </w:tcPrChange>
          </w:tcPr>
          <w:p w14:paraId="3B652D96"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7.16</w:t>
            </w:r>
          </w:p>
        </w:tc>
        <w:tc>
          <w:tcPr>
            <w:tcW w:w="680" w:type="dxa"/>
            <w:tcBorders>
              <w:top w:val="nil"/>
              <w:left w:val="nil"/>
              <w:bottom w:val="single" w:sz="8" w:space="0" w:color="auto"/>
              <w:right w:val="single" w:sz="8" w:space="0" w:color="auto"/>
            </w:tcBorders>
            <w:shd w:val="clear" w:color="000000" w:fill="FFFFFF"/>
            <w:noWrap/>
            <w:vAlign w:val="center"/>
            <w:hideMark/>
            <w:tcPrChange w:id="596" w:author="Алексей Ярославцев" w:date="2020-05-11T17:23:00Z">
              <w:tcPr>
                <w:tcW w:w="680" w:type="dxa"/>
                <w:tcBorders>
                  <w:top w:val="nil"/>
                  <w:left w:val="nil"/>
                  <w:bottom w:val="single" w:sz="8" w:space="0" w:color="auto"/>
                  <w:right w:val="single" w:sz="8" w:space="0" w:color="auto"/>
                </w:tcBorders>
                <w:shd w:val="clear" w:color="000000" w:fill="FFFFFF"/>
                <w:noWrap/>
                <w:vAlign w:val="center"/>
                <w:hideMark/>
              </w:tcPr>
            </w:tcPrChange>
          </w:tcPr>
          <w:p w14:paraId="3392AA1C"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8.79</w:t>
            </w:r>
          </w:p>
        </w:tc>
        <w:tc>
          <w:tcPr>
            <w:tcW w:w="647" w:type="dxa"/>
            <w:tcBorders>
              <w:top w:val="nil"/>
              <w:left w:val="nil"/>
              <w:bottom w:val="single" w:sz="8" w:space="0" w:color="auto"/>
              <w:right w:val="single" w:sz="8" w:space="0" w:color="auto"/>
            </w:tcBorders>
            <w:shd w:val="clear" w:color="000000" w:fill="FFFFFF"/>
            <w:noWrap/>
            <w:vAlign w:val="center"/>
            <w:hideMark/>
            <w:tcPrChange w:id="597" w:author="Алексей Ярославцев" w:date="2020-05-11T17:23:00Z">
              <w:tcPr>
                <w:tcW w:w="647" w:type="dxa"/>
                <w:tcBorders>
                  <w:top w:val="nil"/>
                  <w:left w:val="nil"/>
                  <w:bottom w:val="single" w:sz="8" w:space="0" w:color="auto"/>
                  <w:right w:val="single" w:sz="8" w:space="0" w:color="auto"/>
                </w:tcBorders>
                <w:shd w:val="clear" w:color="000000" w:fill="FFFFFF"/>
                <w:noWrap/>
                <w:vAlign w:val="center"/>
                <w:hideMark/>
              </w:tcPr>
            </w:tcPrChange>
          </w:tcPr>
          <w:p w14:paraId="1C94CD1D"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0.32</w:t>
            </w:r>
          </w:p>
        </w:tc>
        <w:tc>
          <w:tcPr>
            <w:tcW w:w="656" w:type="dxa"/>
            <w:tcBorders>
              <w:top w:val="nil"/>
              <w:left w:val="nil"/>
              <w:bottom w:val="single" w:sz="8" w:space="0" w:color="auto"/>
              <w:right w:val="single" w:sz="8" w:space="0" w:color="auto"/>
            </w:tcBorders>
            <w:shd w:val="clear" w:color="000000" w:fill="FFFFFF"/>
            <w:vAlign w:val="center"/>
            <w:hideMark/>
            <w:tcPrChange w:id="598" w:author="Алексей Ярославцев" w:date="2020-05-11T17:23:00Z">
              <w:tcPr>
                <w:tcW w:w="656" w:type="dxa"/>
                <w:tcBorders>
                  <w:top w:val="nil"/>
                  <w:left w:val="nil"/>
                  <w:bottom w:val="single" w:sz="8" w:space="0" w:color="auto"/>
                  <w:right w:val="single" w:sz="8" w:space="0" w:color="auto"/>
                </w:tcBorders>
                <w:shd w:val="clear" w:color="000000" w:fill="FFFFFF"/>
                <w:vAlign w:val="center"/>
                <w:hideMark/>
              </w:tcPr>
            </w:tcPrChange>
          </w:tcPr>
          <w:p w14:paraId="138D9C51"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130.8</w:t>
            </w:r>
          </w:p>
        </w:tc>
        <w:tc>
          <w:tcPr>
            <w:tcW w:w="600" w:type="dxa"/>
            <w:tcBorders>
              <w:top w:val="nil"/>
              <w:left w:val="nil"/>
              <w:bottom w:val="single" w:sz="8" w:space="0" w:color="auto"/>
              <w:right w:val="single" w:sz="8" w:space="0" w:color="auto"/>
            </w:tcBorders>
            <w:shd w:val="clear" w:color="000000" w:fill="FFFFFF"/>
            <w:noWrap/>
            <w:vAlign w:val="center"/>
            <w:hideMark/>
            <w:tcPrChange w:id="599" w:author="Алексей Ярославцев" w:date="2020-05-11T17:23:00Z">
              <w:tcPr>
                <w:tcW w:w="600" w:type="dxa"/>
                <w:tcBorders>
                  <w:top w:val="nil"/>
                  <w:left w:val="nil"/>
                  <w:bottom w:val="single" w:sz="8" w:space="0" w:color="auto"/>
                  <w:right w:val="single" w:sz="8" w:space="0" w:color="auto"/>
                </w:tcBorders>
                <w:shd w:val="clear" w:color="000000" w:fill="FFFFFF"/>
                <w:noWrap/>
                <w:vAlign w:val="center"/>
                <w:hideMark/>
              </w:tcPr>
            </w:tcPrChange>
          </w:tcPr>
          <w:p w14:paraId="3AB28D8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183.5</w:t>
            </w:r>
          </w:p>
        </w:tc>
        <w:tc>
          <w:tcPr>
            <w:tcW w:w="600" w:type="dxa"/>
            <w:tcBorders>
              <w:top w:val="nil"/>
              <w:left w:val="nil"/>
              <w:bottom w:val="single" w:sz="8" w:space="0" w:color="auto"/>
              <w:right w:val="single" w:sz="8" w:space="0" w:color="auto"/>
            </w:tcBorders>
            <w:shd w:val="clear" w:color="000000" w:fill="FFFFFF"/>
            <w:noWrap/>
            <w:vAlign w:val="center"/>
            <w:hideMark/>
            <w:tcPrChange w:id="600" w:author="Алексей Ярославцев" w:date="2020-05-11T17:23:00Z">
              <w:tcPr>
                <w:tcW w:w="600" w:type="dxa"/>
                <w:tcBorders>
                  <w:top w:val="nil"/>
                  <w:left w:val="nil"/>
                  <w:bottom w:val="single" w:sz="8" w:space="0" w:color="auto"/>
                  <w:right w:val="single" w:sz="8" w:space="0" w:color="auto"/>
                </w:tcBorders>
                <w:shd w:val="clear" w:color="000000" w:fill="FFFFFF"/>
                <w:noWrap/>
                <w:vAlign w:val="center"/>
                <w:hideMark/>
              </w:tcPr>
            </w:tcPrChange>
          </w:tcPr>
          <w:p w14:paraId="6EECD73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0.71</w:t>
            </w:r>
          </w:p>
        </w:tc>
        <w:tc>
          <w:tcPr>
            <w:tcW w:w="754" w:type="dxa"/>
            <w:tcBorders>
              <w:top w:val="nil"/>
              <w:left w:val="nil"/>
              <w:bottom w:val="single" w:sz="8" w:space="0" w:color="auto"/>
              <w:right w:val="single" w:sz="8" w:space="0" w:color="auto"/>
            </w:tcBorders>
            <w:shd w:val="clear" w:color="auto" w:fill="auto"/>
            <w:noWrap/>
            <w:vAlign w:val="center"/>
            <w:hideMark/>
            <w:tcPrChange w:id="601" w:author="Алексей Ярославцев" w:date="2020-05-11T17:23:00Z">
              <w:tcPr>
                <w:tcW w:w="754" w:type="dxa"/>
                <w:tcBorders>
                  <w:top w:val="nil"/>
                  <w:left w:val="nil"/>
                  <w:bottom w:val="single" w:sz="8" w:space="0" w:color="auto"/>
                  <w:right w:val="single" w:sz="8" w:space="0" w:color="auto"/>
                </w:tcBorders>
                <w:shd w:val="clear" w:color="auto" w:fill="auto"/>
                <w:noWrap/>
                <w:vAlign w:val="center"/>
                <w:hideMark/>
              </w:tcPr>
            </w:tcPrChange>
          </w:tcPr>
          <w:p w14:paraId="0F099BB9" w14:textId="77777777" w:rsidR="00F34A4A" w:rsidRPr="00F307EE" w:rsidRDefault="00F34A4A" w:rsidP="00F34A4A">
            <w:pPr>
              <w:spacing w:after="0" w:line="240" w:lineRule="auto"/>
              <w:jc w:val="right"/>
              <w:rPr>
                <w:rFonts w:ascii="Times New Roman" w:eastAsia="Times New Roman" w:hAnsi="Times New Roman" w:cs="Times New Roman"/>
                <w:color w:val="333333"/>
                <w:sz w:val="16"/>
                <w:szCs w:val="16"/>
                <w:lang w:val="ru-RU"/>
              </w:rPr>
            </w:pPr>
            <w:r w:rsidRPr="00F307EE">
              <w:rPr>
                <w:rFonts w:ascii="Times New Roman" w:eastAsia="Times New Roman" w:hAnsi="Times New Roman" w:cs="Times New Roman"/>
                <w:color w:val="333333"/>
                <w:sz w:val="16"/>
                <w:szCs w:val="16"/>
                <w:lang w:val="ru-RU"/>
              </w:rPr>
              <w:t>1615</w:t>
            </w:r>
          </w:p>
        </w:tc>
        <w:tc>
          <w:tcPr>
            <w:tcW w:w="656" w:type="dxa"/>
            <w:tcBorders>
              <w:top w:val="nil"/>
              <w:left w:val="nil"/>
              <w:bottom w:val="single" w:sz="8" w:space="0" w:color="auto"/>
              <w:right w:val="single" w:sz="8" w:space="0" w:color="auto"/>
            </w:tcBorders>
            <w:shd w:val="clear" w:color="000000" w:fill="FFFFFF"/>
            <w:vAlign w:val="center"/>
            <w:hideMark/>
            <w:tcPrChange w:id="602" w:author="Алексей Ярославцев" w:date="2020-05-11T17:23:00Z">
              <w:tcPr>
                <w:tcW w:w="656" w:type="dxa"/>
                <w:tcBorders>
                  <w:top w:val="nil"/>
                  <w:left w:val="nil"/>
                  <w:bottom w:val="single" w:sz="8" w:space="0" w:color="auto"/>
                  <w:right w:val="single" w:sz="8" w:space="0" w:color="auto"/>
                </w:tcBorders>
                <w:shd w:val="clear" w:color="000000" w:fill="FFFFFF"/>
                <w:vAlign w:val="center"/>
                <w:hideMark/>
              </w:tcPr>
            </w:tcPrChange>
          </w:tcPr>
          <w:p w14:paraId="7EA7BEFA"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7250</w:t>
            </w:r>
          </w:p>
        </w:tc>
        <w:tc>
          <w:tcPr>
            <w:tcW w:w="656" w:type="dxa"/>
            <w:tcBorders>
              <w:top w:val="nil"/>
              <w:left w:val="nil"/>
              <w:bottom w:val="single" w:sz="8" w:space="0" w:color="auto"/>
              <w:right w:val="single" w:sz="8" w:space="0" w:color="auto"/>
            </w:tcBorders>
            <w:shd w:val="clear" w:color="000000" w:fill="FFFFFF"/>
            <w:vAlign w:val="center"/>
            <w:hideMark/>
            <w:tcPrChange w:id="603" w:author="Алексей Ярославцев" w:date="2020-05-11T17:23:00Z">
              <w:tcPr>
                <w:tcW w:w="656" w:type="dxa"/>
                <w:tcBorders>
                  <w:top w:val="nil"/>
                  <w:left w:val="nil"/>
                  <w:bottom w:val="single" w:sz="8" w:space="0" w:color="auto"/>
                  <w:right w:val="single" w:sz="8" w:space="0" w:color="auto"/>
                </w:tcBorders>
                <w:shd w:val="clear" w:color="000000" w:fill="FFFFFF"/>
                <w:vAlign w:val="center"/>
                <w:hideMark/>
              </w:tcPr>
            </w:tcPrChange>
          </w:tcPr>
          <w:p w14:paraId="0456748F"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4640</w:t>
            </w:r>
          </w:p>
        </w:tc>
        <w:tc>
          <w:tcPr>
            <w:tcW w:w="656" w:type="dxa"/>
            <w:tcBorders>
              <w:top w:val="nil"/>
              <w:left w:val="nil"/>
              <w:bottom w:val="single" w:sz="8" w:space="0" w:color="auto"/>
              <w:right w:val="single" w:sz="8" w:space="0" w:color="auto"/>
            </w:tcBorders>
            <w:shd w:val="clear" w:color="000000" w:fill="FFFFFF"/>
            <w:vAlign w:val="center"/>
            <w:hideMark/>
            <w:tcPrChange w:id="604" w:author="Алексей Ярославцев" w:date="2020-05-11T17:23:00Z">
              <w:tcPr>
                <w:tcW w:w="656" w:type="dxa"/>
                <w:tcBorders>
                  <w:top w:val="nil"/>
                  <w:left w:val="nil"/>
                  <w:bottom w:val="single" w:sz="8" w:space="0" w:color="auto"/>
                  <w:right w:val="single" w:sz="8" w:space="0" w:color="auto"/>
                </w:tcBorders>
                <w:shd w:val="clear" w:color="000000" w:fill="FFFFFF"/>
                <w:vAlign w:val="center"/>
                <w:hideMark/>
              </w:tcPr>
            </w:tcPrChange>
          </w:tcPr>
          <w:p w14:paraId="03C24F78"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1812</w:t>
            </w:r>
          </w:p>
        </w:tc>
        <w:tc>
          <w:tcPr>
            <w:tcW w:w="600" w:type="dxa"/>
            <w:tcBorders>
              <w:top w:val="nil"/>
              <w:left w:val="nil"/>
              <w:bottom w:val="single" w:sz="8" w:space="0" w:color="auto"/>
              <w:right w:val="single" w:sz="8" w:space="0" w:color="auto"/>
            </w:tcBorders>
            <w:shd w:val="clear" w:color="000000" w:fill="FFFFFF"/>
            <w:hideMark/>
            <w:tcPrChange w:id="605" w:author="Алексей Ярославцев" w:date="2020-05-11T17:23:00Z">
              <w:tcPr>
                <w:tcW w:w="600" w:type="dxa"/>
                <w:tcBorders>
                  <w:top w:val="nil"/>
                  <w:left w:val="nil"/>
                  <w:bottom w:val="single" w:sz="8" w:space="0" w:color="auto"/>
                  <w:right w:val="single" w:sz="8" w:space="0" w:color="auto"/>
                </w:tcBorders>
                <w:shd w:val="clear" w:color="000000" w:fill="FFFFFF"/>
                <w:vAlign w:val="center"/>
                <w:hideMark/>
              </w:tcPr>
            </w:tcPrChange>
          </w:tcPr>
          <w:p w14:paraId="506F66F0" w14:textId="795E980D"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606" w:author="Алексей Ярославцев" w:date="2020-05-11T17:23:00Z">
                  <w:rPr>
                    <w:rFonts w:ascii="Times New Roman" w:eastAsia="Times New Roman" w:hAnsi="Times New Roman" w:cs="Times New Roman"/>
                    <w:color w:val="000000"/>
                    <w:sz w:val="16"/>
                    <w:szCs w:val="16"/>
                    <w:lang w:val="ru-RU"/>
                  </w:rPr>
                </w:rPrChange>
              </w:rPr>
            </w:pPr>
            <w:ins w:id="607" w:author="Алексей Ярославцев" w:date="2020-05-11T17:23:00Z">
              <w:r w:rsidRPr="00F34A4A">
                <w:rPr>
                  <w:rFonts w:ascii="Times New Roman" w:hAnsi="Times New Roman" w:cs="Times New Roman"/>
                  <w:sz w:val="16"/>
                  <w:szCs w:val="16"/>
                  <w:rPrChange w:id="608" w:author="Алексей Ярославцев" w:date="2020-05-11T17:23:00Z">
                    <w:rPr/>
                  </w:rPrChange>
                </w:rPr>
                <w:t>3.99</w:t>
              </w:r>
            </w:ins>
            <w:del w:id="609" w:author="Алексей Ярославцев" w:date="2020-05-11T17:23:00Z">
              <w:r w:rsidRPr="00F34A4A" w:rsidDel="0025411B">
                <w:rPr>
                  <w:rFonts w:ascii="Times New Roman" w:eastAsia="Times New Roman" w:hAnsi="Times New Roman" w:cs="Times New Roman"/>
                  <w:color w:val="000000"/>
                  <w:sz w:val="16"/>
                  <w:szCs w:val="16"/>
                  <w:lang w:val="ru-RU"/>
                  <w:rPrChange w:id="610" w:author="Алексей Ярославцев" w:date="2020-05-11T17:23:00Z">
                    <w:rPr>
                      <w:rFonts w:ascii="Times New Roman" w:eastAsia="Times New Roman" w:hAnsi="Times New Roman" w:cs="Times New Roman"/>
                      <w:color w:val="000000"/>
                      <w:sz w:val="16"/>
                      <w:szCs w:val="16"/>
                      <w:lang w:val="ru-RU"/>
                    </w:rPr>
                  </w:rPrChange>
                </w:rPr>
                <w:delText>3.3</w:delText>
              </w:r>
            </w:del>
          </w:p>
        </w:tc>
        <w:tc>
          <w:tcPr>
            <w:tcW w:w="600" w:type="dxa"/>
            <w:tcBorders>
              <w:top w:val="nil"/>
              <w:left w:val="nil"/>
              <w:bottom w:val="single" w:sz="8" w:space="0" w:color="auto"/>
              <w:right w:val="single" w:sz="8" w:space="0" w:color="auto"/>
            </w:tcBorders>
            <w:shd w:val="clear" w:color="000000" w:fill="FFFFFF"/>
            <w:hideMark/>
            <w:tcPrChange w:id="611" w:author="Алексей Ярославцев" w:date="2020-05-11T17:23:00Z">
              <w:tcPr>
                <w:tcW w:w="600" w:type="dxa"/>
                <w:tcBorders>
                  <w:top w:val="nil"/>
                  <w:left w:val="nil"/>
                  <w:bottom w:val="single" w:sz="8" w:space="0" w:color="auto"/>
                  <w:right w:val="single" w:sz="8" w:space="0" w:color="auto"/>
                </w:tcBorders>
                <w:shd w:val="clear" w:color="000000" w:fill="FFFFFF"/>
                <w:vAlign w:val="center"/>
                <w:hideMark/>
              </w:tcPr>
            </w:tcPrChange>
          </w:tcPr>
          <w:p w14:paraId="5CCCF5CE" w14:textId="30EDB916"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612" w:author="Алексей Ярославцев" w:date="2020-05-11T17:23:00Z">
                  <w:rPr>
                    <w:rFonts w:ascii="Times New Roman" w:eastAsia="Times New Roman" w:hAnsi="Times New Roman" w:cs="Times New Roman"/>
                    <w:color w:val="000000"/>
                    <w:sz w:val="16"/>
                    <w:szCs w:val="16"/>
                    <w:lang w:val="ru-RU"/>
                  </w:rPr>
                </w:rPrChange>
              </w:rPr>
            </w:pPr>
            <w:ins w:id="613" w:author="Алексей Ярославцев" w:date="2020-05-11T17:23:00Z">
              <w:r w:rsidRPr="00F34A4A">
                <w:rPr>
                  <w:rFonts w:ascii="Times New Roman" w:hAnsi="Times New Roman" w:cs="Times New Roman"/>
                  <w:sz w:val="16"/>
                  <w:szCs w:val="16"/>
                  <w:rPrChange w:id="614" w:author="Алексей Ярославцев" w:date="2020-05-11T17:23:00Z">
                    <w:rPr/>
                  </w:rPrChange>
                </w:rPr>
                <w:t>0.51</w:t>
              </w:r>
            </w:ins>
            <w:del w:id="615" w:author="Алексей Ярославцев" w:date="2020-05-11T17:23:00Z">
              <w:r w:rsidRPr="00F34A4A" w:rsidDel="0025411B">
                <w:rPr>
                  <w:rFonts w:ascii="Times New Roman" w:eastAsia="Times New Roman" w:hAnsi="Times New Roman" w:cs="Times New Roman"/>
                  <w:color w:val="000000"/>
                  <w:sz w:val="16"/>
                  <w:szCs w:val="16"/>
                  <w:lang w:val="ru-RU"/>
                  <w:rPrChange w:id="616" w:author="Алексей Ярославцев" w:date="2020-05-11T17:23:00Z">
                    <w:rPr>
                      <w:rFonts w:ascii="Times New Roman" w:eastAsia="Times New Roman" w:hAnsi="Times New Roman" w:cs="Times New Roman"/>
                      <w:color w:val="000000"/>
                      <w:sz w:val="16"/>
                      <w:szCs w:val="16"/>
                      <w:lang w:val="ru-RU"/>
                    </w:rPr>
                  </w:rPrChange>
                </w:rPr>
                <w:delText>0.5</w:delText>
              </w:r>
            </w:del>
          </w:p>
        </w:tc>
        <w:tc>
          <w:tcPr>
            <w:tcW w:w="576" w:type="dxa"/>
            <w:tcBorders>
              <w:top w:val="nil"/>
              <w:left w:val="nil"/>
              <w:bottom w:val="single" w:sz="8" w:space="0" w:color="auto"/>
              <w:right w:val="single" w:sz="8" w:space="0" w:color="auto"/>
            </w:tcBorders>
            <w:shd w:val="clear" w:color="000000" w:fill="FFFFFF"/>
            <w:hideMark/>
            <w:tcPrChange w:id="617" w:author="Алексей Ярославцев" w:date="2020-05-11T17:23:00Z">
              <w:tcPr>
                <w:tcW w:w="576" w:type="dxa"/>
                <w:tcBorders>
                  <w:top w:val="nil"/>
                  <w:left w:val="nil"/>
                  <w:bottom w:val="single" w:sz="8" w:space="0" w:color="auto"/>
                  <w:right w:val="single" w:sz="8" w:space="0" w:color="auto"/>
                </w:tcBorders>
                <w:shd w:val="clear" w:color="000000" w:fill="FFFFFF"/>
                <w:vAlign w:val="center"/>
                <w:hideMark/>
              </w:tcPr>
            </w:tcPrChange>
          </w:tcPr>
          <w:p w14:paraId="3DFEB9E6" w14:textId="44D83C2F"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618" w:author="Алексей Ярославцев" w:date="2020-05-11T17:23:00Z">
                  <w:rPr>
                    <w:rFonts w:ascii="Times New Roman" w:eastAsia="Times New Roman" w:hAnsi="Times New Roman" w:cs="Times New Roman"/>
                    <w:color w:val="000000"/>
                    <w:sz w:val="16"/>
                    <w:szCs w:val="16"/>
                    <w:lang w:val="ru-RU"/>
                  </w:rPr>
                </w:rPrChange>
              </w:rPr>
            </w:pPr>
            <w:ins w:id="619" w:author="Алексей Ярославцев" w:date="2020-05-11T17:23:00Z">
              <w:r w:rsidRPr="00F34A4A">
                <w:rPr>
                  <w:rFonts w:ascii="Times New Roman" w:hAnsi="Times New Roman" w:cs="Times New Roman"/>
                  <w:sz w:val="16"/>
                  <w:szCs w:val="16"/>
                  <w:rPrChange w:id="620" w:author="Алексей Ярославцев" w:date="2020-05-11T17:23:00Z">
                    <w:rPr/>
                  </w:rPrChange>
                </w:rPr>
                <w:t>3.49</w:t>
              </w:r>
            </w:ins>
            <w:del w:id="621" w:author="Алексей Ярославцев" w:date="2020-05-11T17:23:00Z">
              <w:r w:rsidRPr="00F34A4A" w:rsidDel="0025411B">
                <w:rPr>
                  <w:rFonts w:ascii="Times New Roman" w:eastAsia="Times New Roman" w:hAnsi="Times New Roman" w:cs="Times New Roman"/>
                  <w:color w:val="000000"/>
                  <w:sz w:val="16"/>
                  <w:szCs w:val="16"/>
                  <w:lang w:val="ru-RU"/>
                  <w:rPrChange w:id="622" w:author="Алексей Ярославцев" w:date="2020-05-11T17:23:00Z">
                    <w:rPr>
                      <w:rFonts w:ascii="Times New Roman" w:eastAsia="Times New Roman" w:hAnsi="Times New Roman" w:cs="Times New Roman"/>
                      <w:color w:val="000000"/>
                      <w:sz w:val="16"/>
                      <w:szCs w:val="16"/>
                      <w:lang w:val="ru-RU"/>
                    </w:rPr>
                  </w:rPrChange>
                </w:rPr>
                <w:delText>2.8</w:delText>
              </w:r>
            </w:del>
          </w:p>
        </w:tc>
      </w:tr>
      <w:tr w:rsidR="00F34A4A" w:rsidRPr="00F307EE" w14:paraId="00D1D69F" w14:textId="77777777" w:rsidTr="00A64F98">
        <w:tblPrEx>
          <w:tblW w:w="15099" w:type="dxa"/>
          <w:tblInd w:w="93" w:type="dxa"/>
          <w:tblLayout w:type="fixed"/>
          <w:tblPrExChange w:id="623" w:author="Алексей Ярославцев" w:date="2020-05-11T17:23:00Z">
            <w:tblPrEx>
              <w:tblW w:w="15099" w:type="dxa"/>
              <w:tblInd w:w="93" w:type="dxa"/>
              <w:tblLayout w:type="fixed"/>
            </w:tblPrEx>
          </w:tblPrExChange>
        </w:tblPrEx>
        <w:trPr>
          <w:trHeight w:val="170"/>
          <w:trPrChange w:id="624" w:author="Алексей Ярославцев" w:date="2020-05-11T17:23:00Z">
            <w:trPr>
              <w:trHeight w:val="170"/>
            </w:trPr>
          </w:trPrChange>
        </w:trPr>
        <w:tc>
          <w:tcPr>
            <w:tcW w:w="1008" w:type="dxa"/>
            <w:tcBorders>
              <w:top w:val="nil"/>
              <w:left w:val="single" w:sz="8" w:space="0" w:color="auto"/>
              <w:bottom w:val="single" w:sz="8" w:space="0" w:color="auto"/>
              <w:right w:val="single" w:sz="8" w:space="0" w:color="auto"/>
            </w:tcBorders>
            <w:shd w:val="clear" w:color="000000" w:fill="FFFFFF"/>
            <w:vAlign w:val="center"/>
            <w:hideMark/>
            <w:tcPrChange w:id="625" w:author="Алексей Ярославцев" w:date="2020-05-11T17:23:00Z">
              <w:tcPr>
                <w:tcW w:w="1008" w:type="dxa"/>
                <w:tcBorders>
                  <w:top w:val="nil"/>
                  <w:left w:val="single" w:sz="8" w:space="0" w:color="auto"/>
                  <w:bottom w:val="single" w:sz="8" w:space="0" w:color="auto"/>
                  <w:right w:val="single" w:sz="8" w:space="0" w:color="auto"/>
                </w:tcBorders>
                <w:shd w:val="clear" w:color="000000" w:fill="FFFFFF"/>
                <w:vAlign w:val="center"/>
                <w:hideMark/>
              </w:tcPr>
            </w:tcPrChange>
          </w:tcPr>
          <w:p w14:paraId="45CF4C61" w14:textId="77777777" w:rsidR="00F34A4A" w:rsidRPr="00F307EE" w:rsidRDefault="00F34A4A" w:rsidP="00F34A4A">
            <w:pPr>
              <w:spacing w:after="0" w:line="240" w:lineRule="auto"/>
              <w:jc w:val="right"/>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218A0255</w:t>
            </w:r>
          </w:p>
        </w:tc>
        <w:tc>
          <w:tcPr>
            <w:tcW w:w="755" w:type="dxa"/>
            <w:tcBorders>
              <w:top w:val="nil"/>
              <w:left w:val="nil"/>
              <w:bottom w:val="single" w:sz="8" w:space="0" w:color="auto"/>
              <w:right w:val="single" w:sz="8" w:space="0" w:color="auto"/>
            </w:tcBorders>
            <w:shd w:val="clear" w:color="000000" w:fill="FFFFFF"/>
            <w:vAlign w:val="center"/>
            <w:hideMark/>
            <w:tcPrChange w:id="626" w:author="Алексей Ярославцев" w:date="2020-05-11T17:23:00Z">
              <w:tcPr>
                <w:tcW w:w="755" w:type="dxa"/>
                <w:tcBorders>
                  <w:top w:val="nil"/>
                  <w:left w:val="nil"/>
                  <w:bottom w:val="single" w:sz="8" w:space="0" w:color="auto"/>
                  <w:right w:val="single" w:sz="8" w:space="0" w:color="auto"/>
                </w:tcBorders>
                <w:shd w:val="clear" w:color="000000" w:fill="FFFFFF"/>
                <w:vAlign w:val="center"/>
                <w:hideMark/>
              </w:tcPr>
            </w:tcPrChange>
          </w:tcPr>
          <w:p w14:paraId="3CB1F496"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50-60</w:t>
            </w:r>
          </w:p>
        </w:tc>
        <w:tc>
          <w:tcPr>
            <w:tcW w:w="580" w:type="dxa"/>
            <w:tcBorders>
              <w:top w:val="nil"/>
              <w:left w:val="nil"/>
              <w:bottom w:val="single" w:sz="8" w:space="0" w:color="auto"/>
              <w:right w:val="single" w:sz="8" w:space="0" w:color="auto"/>
            </w:tcBorders>
            <w:shd w:val="clear" w:color="000000" w:fill="FFFFFF"/>
            <w:vAlign w:val="center"/>
            <w:hideMark/>
            <w:tcPrChange w:id="627" w:author="Алексей Ярославцев" w:date="2020-05-11T17:23:00Z">
              <w:tcPr>
                <w:tcW w:w="580" w:type="dxa"/>
                <w:tcBorders>
                  <w:top w:val="nil"/>
                  <w:left w:val="nil"/>
                  <w:bottom w:val="single" w:sz="8" w:space="0" w:color="auto"/>
                  <w:right w:val="single" w:sz="8" w:space="0" w:color="auto"/>
                </w:tcBorders>
                <w:shd w:val="clear" w:color="000000" w:fill="FFFFFF"/>
                <w:vAlign w:val="center"/>
                <w:hideMark/>
              </w:tcPr>
            </w:tcPrChange>
          </w:tcPr>
          <w:p w14:paraId="1201060C"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20</w:t>
            </w:r>
          </w:p>
        </w:tc>
        <w:tc>
          <w:tcPr>
            <w:tcW w:w="595" w:type="dxa"/>
            <w:tcBorders>
              <w:top w:val="nil"/>
              <w:left w:val="nil"/>
              <w:bottom w:val="single" w:sz="8" w:space="0" w:color="auto"/>
              <w:right w:val="single" w:sz="8" w:space="0" w:color="auto"/>
            </w:tcBorders>
            <w:shd w:val="clear" w:color="000000" w:fill="FFFFFF"/>
            <w:vAlign w:val="center"/>
            <w:hideMark/>
            <w:tcPrChange w:id="628" w:author="Алексей Ярославцев" w:date="2020-05-11T17:23:00Z">
              <w:tcPr>
                <w:tcW w:w="595" w:type="dxa"/>
                <w:tcBorders>
                  <w:top w:val="nil"/>
                  <w:left w:val="nil"/>
                  <w:bottom w:val="single" w:sz="8" w:space="0" w:color="auto"/>
                  <w:right w:val="single" w:sz="8" w:space="0" w:color="auto"/>
                </w:tcBorders>
                <w:shd w:val="clear" w:color="000000" w:fill="FFFFFF"/>
                <w:vAlign w:val="center"/>
                <w:hideMark/>
              </w:tcPr>
            </w:tcPrChange>
          </w:tcPr>
          <w:p w14:paraId="4C51AEE2"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34.38</w:t>
            </w:r>
          </w:p>
        </w:tc>
        <w:tc>
          <w:tcPr>
            <w:tcW w:w="580" w:type="dxa"/>
            <w:tcBorders>
              <w:top w:val="nil"/>
              <w:left w:val="nil"/>
              <w:bottom w:val="single" w:sz="8" w:space="0" w:color="auto"/>
              <w:right w:val="single" w:sz="8" w:space="0" w:color="auto"/>
            </w:tcBorders>
            <w:shd w:val="clear" w:color="000000" w:fill="FFFFFF"/>
            <w:vAlign w:val="center"/>
            <w:hideMark/>
            <w:tcPrChange w:id="629" w:author="Алексей Ярославцев" w:date="2020-05-11T17:23:00Z">
              <w:tcPr>
                <w:tcW w:w="580" w:type="dxa"/>
                <w:tcBorders>
                  <w:top w:val="nil"/>
                  <w:left w:val="nil"/>
                  <w:bottom w:val="single" w:sz="8" w:space="0" w:color="auto"/>
                  <w:right w:val="single" w:sz="8" w:space="0" w:color="auto"/>
                </w:tcBorders>
                <w:shd w:val="clear" w:color="000000" w:fill="FFFFFF"/>
                <w:vAlign w:val="center"/>
                <w:hideMark/>
              </w:tcPr>
            </w:tcPrChange>
          </w:tcPr>
          <w:p w14:paraId="74AEFA9A"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3.24</w:t>
            </w:r>
          </w:p>
        </w:tc>
        <w:tc>
          <w:tcPr>
            <w:tcW w:w="595" w:type="dxa"/>
            <w:tcBorders>
              <w:top w:val="nil"/>
              <w:left w:val="nil"/>
              <w:bottom w:val="single" w:sz="8" w:space="0" w:color="auto"/>
              <w:right w:val="single" w:sz="8" w:space="0" w:color="auto"/>
            </w:tcBorders>
            <w:shd w:val="clear" w:color="000000" w:fill="FFFFFF"/>
            <w:vAlign w:val="center"/>
            <w:hideMark/>
            <w:tcPrChange w:id="630" w:author="Алексей Ярославцев" w:date="2020-05-11T17:23:00Z">
              <w:tcPr>
                <w:tcW w:w="595" w:type="dxa"/>
                <w:tcBorders>
                  <w:top w:val="nil"/>
                  <w:left w:val="nil"/>
                  <w:bottom w:val="single" w:sz="8" w:space="0" w:color="auto"/>
                  <w:right w:val="single" w:sz="8" w:space="0" w:color="auto"/>
                </w:tcBorders>
                <w:shd w:val="clear" w:color="000000" w:fill="FFFFFF"/>
                <w:vAlign w:val="center"/>
                <w:hideMark/>
              </w:tcPr>
            </w:tcPrChange>
          </w:tcPr>
          <w:p w14:paraId="77D0D25D"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55.3</w:t>
            </w:r>
          </w:p>
        </w:tc>
        <w:tc>
          <w:tcPr>
            <w:tcW w:w="343" w:type="dxa"/>
            <w:tcBorders>
              <w:top w:val="nil"/>
              <w:left w:val="nil"/>
              <w:bottom w:val="single" w:sz="8" w:space="0" w:color="auto"/>
              <w:right w:val="single" w:sz="8" w:space="0" w:color="auto"/>
            </w:tcBorders>
            <w:shd w:val="clear" w:color="000000" w:fill="FFFFFF"/>
            <w:vAlign w:val="center"/>
            <w:hideMark/>
            <w:tcPrChange w:id="631" w:author="Алексей Ярославцев" w:date="2020-05-11T17:23:00Z">
              <w:tcPr>
                <w:tcW w:w="343" w:type="dxa"/>
                <w:tcBorders>
                  <w:top w:val="nil"/>
                  <w:left w:val="nil"/>
                  <w:bottom w:val="single" w:sz="8" w:space="0" w:color="auto"/>
                  <w:right w:val="single" w:sz="8" w:space="0" w:color="auto"/>
                </w:tcBorders>
                <w:shd w:val="clear" w:color="000000" w:fill="FFFFFF"/>
                <w:vAlign w:val="center"/>
                <w:hideMark/>
              </w:tcPr>
            </w:tcPrChange>
          </w:tcPr>
          <w:p w14:paraId="212333B2"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w:t>
            </w:r>
          </w:p>
        </w:tc>
        <w:tc>
          <w:tcPr>
            <w:tcW w:w="521" w:type="dxa"/>
            <w:tcBorders>
              <w:top w:val="nil"/>
              <w:left w:val="nil"/>
              <w:bottom w:val="single" w:sz="8" w:space="0" w:color="auto"/>
              <w:right w:val="single" w:sz="8" w:space="0" w:color="auto"/>
            </w:tcBorders>
            <w:shd w:val="clear" w:color="000000" w:fill="FFFFFF"/>
            <w:vAlign w:val="center"/>
            <w:hideMark/>
            <w:tcPrChange w:id="632" w:author="Алексей Ярославцев" w:date="2020-05-11T17:23:00Z">
              <w:tcPr>
                <w:tcW w:w="521" w:type="dxa"/>
                <w:tcBorders>
                  <w:top w:val="nil"/>
                  <w:left w:val="nil"/>
                  <w:bottom w:val="single" w:sz="8" w:space="0" w:color="auto"/>
                  <w:right w:val="single" w:sz="8" w:space="0" w:color="auto"/>
                </w:tcBorders>
                <w:shd w:val="clear" w:color="000000" w:fill="FFFFFF"/>
                <w:vAlign w:val="center"/>
                <w:hideMark/>
              </w:tcPr>
            </w:tcPrChange>
          </w:tcPr>
          <w:p w14:paraId="5E82FB8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1.31</w:t>
            </w:r>
          </w:p>
        </w:tc>
        <w:tc>
          <w:tcPr>
            <w:tcW w:w="595" w:type="dxa"/>
            <w:tcBorders>
              <w:top w:val="nil"/>
              <w:left w:val="nil"/>
              <w:bottom w:val="single" w:sz="8" w:space="0" w:color="auto"/>
              <w:right w:val="single" w:sz="8" w:space="0" w:color="auto"/>
            </w:tcBorders>
            <w:shd w:val="clear" w:color="000000" w:fill="FFFFFF"/>
            <w:vAlign w:val="center"/>
            <w:hideMark/>
            <w:tcPrChange w:id="633" w:author="Алексей Ярославцев" w:date="2020-05-11T17:23:00Z">
              <w:tcPr>
                <w:tcW w:w="595" w:type="dxa"/>
                <w:tcBorders>
                  <w:top w:val="nil"/>
                  <w:left w:val="nil"/>
                  <w:bottom w:val="single" w:sz="8" w:space="0" w:color="auto"/>
                  <w:right w:val="single" w:sz="8" w:space="0" w:color="auto"/>
                </w:tcBorders>
                <w:shd w:val="clear" w:color="000000" w:fill="FFFFFF"/>
                <w:vAlign w:val="center"/>
                <w:hideMark/>
              </w:tcPr>
            </w:tcPrChange>
          </w:tcPr>
          <w:p w14:paraId="61F7FE92"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1.05</w:t>
            </w:r>
          </w:p>
        </w:tc>
        <w:tc>
          <w:tcPr>
            <w:tcW w:w="595" w:type="dxa"/>
            <w:tcBorders>
              <w:top w:val="nil"/>
              <w:left w:val="nil"/>
              <w:bottom w:val="single" w:sz="8" w:space="0" w:color="auto"/>
              <w:right w:val="single" w:sz="8" w:space="0" w:color="auto"/>
            </w:tcBorders>
            <w:shd w:val="clear" w:color="000000" w:fill="FFFFFF"/>
            <w:vAlign w:val="center"/>
            <w:hideMark/>
            <w:tcPrChange w:id="634" w:author="Алексей Ярославцев" w:date="2020-05-11T17:23:00Z">
              <w:tcPr>
                <w:tcW w:w="595" w:type="dxa"/>
                <w:tcBorders>
                  <w:top w:val="nil"/>
                  <w:left w:val="nil"/>
                  <w:bottom w:val="single" w:sz="8" w:space="0" w:color="auto"/>
                  <w:right w:val="single" w:sz="8" w:space="0" w:color="auto"/>
                </w:tcBorders>
                <w:shd w:val="clear" w:color="000000" w:fill="FFFFFF"/>
                <w:vAlign w:val="center"/>
                <w:hideMark/>
              </w:tcPr>
            </w:tcPrChange>
          </w:tcPr>
          <w:p w14:paraId="01EE1E6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0.317</w:t>
            </w:r>
          </w:p>
        </w:tc>
        <w:tc>
          <w:tcPr>
            <w:tcW w:w="656" w:type="dxa"/>
            <w:tcBorders>
              <w:top w:val="nil"/>
              <w:left w:val="nil"/>
              <w:bottom w:val="single" w:sz="8" w:space="0" w:color="auto"/>
              <w:right w:val="single" w:sz="8" w:space="0" w:color="auto"/>
            </w:tcBorders>
            <w:shd w:val="clear" w:color="000000" w:fill="FFFFFF"/>
            <w:vAlign w:val="center"/>
            <w:hideMark/>
            <w:tcPrChange w:id="635" w:author="Алексей Ярославцев" w:date="2020-05-11T17:23:00Z">
              <w:tcPr>
                <w:tcW w:w="656" w:type="dxa"/>
                <w:tcBorders>
                  <w:top w:val="nil"/>
                  <w:left w:val="nil"/>
                  <w:bottom w:val="single" w:sz="8" w:space="0" w:color="auto"/>
                  <w:right w:val="single" w:sz="8" w:space="0" w:color="auto"/>
                </w:tcBorders>
                <w:shd w:val="clear" w:color="000000" w:fill="FFFFFF"/>
                <w:vAlign w:val="center"/>
                <w:hideMark/>
              </w:tcPr>
            </w:tcPrChange>
          </w:tcPr>
          <w:p w14:paraId="2711167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559.75</w:t>
            </w:r>
          </w:p>
        </w:tc>
        <w:tc>
          <w:tcPr>
            <w:tcW w:w="595" w:type="dxa"/>
            <w:tcBorders>
              <w:top w:val="nil"/>
              <w:left w:val="nil"/>
              <w:bottom w:val="single" w:sz="8" w:space="0" w:color="auto"/>
              <w:right w:val="single" w:sz="8" w:space="0" w:color="auto"/>
            </w:tcBorders>
            <w:shd w:val="clear" w:color="000000" w:fill="FFFFFF"/>
            <w:vAlign w:val="center"/>
            <w:hideMark/>
            <w:tcPrChange w:id="636" w:author="Алексей Ярославцев" w:date="2020-05-11T17:23:00Z">
              <w:tcPr>
                <w:tcW w:w="595" w:type="dxa"/>
                <w:tcBorders>
                  <w:top w:val="nil"/>
                  <w:left w:val="nil"/>
                  <w:bottom w:val="single" w:sz="8" w:space="0" w:color="auto"/>
                  <w:right w:val="single" w:sz="8" w:space="0" w:color="auto"/>
                </w:tcBorders>
                <w:shd w:val="clear" w:color="000000" w:fill="FFFFFF"/>
                <w:vAlign w:val="center"/>
                <w:hideMark/>
              </w:tcPr>
            </w:tcPrChange>
          </w:tcPr>
          <w:p w14:paraId="5597537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10.18</w:t>
            </w:r>
          </w:p>
        </w:tc>
        <w:tc>
          <w:tcPr>
            <w:tcW w:w="680" w:type="dxa"/>
            <w:tcBorders>
              <w:top w:val="nil"/>
              <w:left w:val="nil"/>
              <w:bottom w:val="single" w:sz="8" w:space="0" w:color="auto"/>
              <w:right w:val="single" w:sz="8" w:space="0" w:color="auto"/>
            </w:tcBorders>
            <w:shd w:val="clear" w:color="000000" w:fill="FFFFFF"/>
            <w:noWrap/>
            <w:vAlign w:val="center"/>
            <w:hideMark/>
            <w:tcPrChange w:id="637" w:author="Алексей Ярославцев" w:date="2020-05-11T17:23:00Z">
              <w:tcPr>
                <w:tcW w:w="680" w:type="dxa"/>
                <w:tcBorders>
                  <w:top w:val="nil"/>
                  <w:left w:val="nil"/>
                  <w:bottom w:val="single" w:sz="8" w:space="0" w:color="auto"/>
                  <w:right w:val="single" w:sz="8" w:space="0" w:color="auto"/>
                </w:tcBorders>
                <w:shd w:val="clear" w:color="000000" w:fill="FFFFFF"/>
                <w:noWrap/>
                <w:vAlign w:val="center"/>
                <w:hideMark/>
              </w:tcPr>
            </w:tcPrChange>
          </w:tcPr>
          <w:p w14:paraId="29698EE4"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12.5</w:t>
            </w:r>
          </w:p>
        </w:tc>
        <w:tc>
          <w:tcPr>
            <w:tcW w:w="647" w:type="dxa"/>
            <w:tcBorders>
              <w:top w:val="nil"/>
              <w:left w:val="nil"/>
              <w:bottom w:val="single" w:sz="8" w:space="0" w:color="auto"/>
              <w:right w:val="single" w:sz="8" w:space="0" w:color="auto"/>
            </w:tcBorders>
            <w:shd w:val="clear" w:color="000000" w:fill="FFFFFF"/>
            <w:noWrap/>
            <w:vAlign w:val="center"/>
            <w:hideMark/>
            <w:tcPrChange w:id="638" w:author="Алексей Ярославцев" w:date="2020-05-11T17:23:00Z">
              <w:tcPr>
                <w:tcW w:w="647" w:type="dxa"/>
                <w:tcBorders>
                  <w:top w:val="nil"/>
                  <w:left w:val="nil"/>
                  <w:bottom w:val="single" w:sz="8" w:space="0" w:color="auto"/>
                  <w:right w:val="single" w:sz="8" w:space="0" w:color="auto"/>
                </w:tcBorders>
                <w:shd w:val="clear" w:color="000000" w:fill="FFFFFF"/>
                <w:noWrap/>
                <w:vAlign w:val="center"/>
                <w:hideMark/>
              </w:tcPr>
            </w:tcPrChange>
          </w:tcPr>
          <w:p w14:paraId="519B7D12"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0.23</w:t>
            </w:r>
          </w:p>
        </w:tc>
        <w:tc>
          <w:tcPr>
            <w:tcW w:w="656" w:type="dxa"/>
            <w:tcBorders>
              <w:top w:val="nil"/>
              <w:left w:val="nil"/>
              <w:bottom w:val="single" w:sz="8" w:space="0" w:color="auto"/>
              <w:right w:val="single" w:sz="8" w:space="0" w:color="auto"/>
            </w:tcBorders>
            <w:shd w:val="clear" w:color="000000" w:fill="FFFFFF"/>
            <w:vAlign w:val="center"/>
            <w:hideMark/>
            <w:tcPrChange w:id="639" w:author="Алексей Ярославцев" w:date="2020-05-11T17:23:00Z">
              <w:tcPr>
                <w:tcW w:w="656" w:type="dxa"/>
                <w:tcBorders>
                  <w:top w:val="nil"/>
                  <w:left w:val="nil"/>
                  <w:bottom w:val="single" w:sz="8" w:space="0" w:color="auto"/>
                  <w:right w:val="single" w:sz="8" w:space="0" w:color="auto"/>
                </w:tcBorders>
                <w:shd w:val="clear" w:color="000000" w:fill="FFFFFF"/>
                <w:vAlign w:val="center"/>
                <w:hideMark/>
              </w:tcPr>
            </w:tcPrChange>
          </w:tcPr>
          <w:p w14:paraId="5519F6E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92.1</w:t>
            </w:r>
          </w:p>
        </w:tc>
        <w:tc>
          <w:tcPr>
            <w:tcW w:w="600" w:type="dxa"/>
            <w:tcBorders>
              <w:top w:val="nil"/>
              <w:left w:val="nil"/>
              <w:bottom w:val="single" w:sz="8" w:space="0" w:color="auto"/>
              <w:right w:val="single" w:sz="8" w:space="0" w:color="auto"/>
            </w:tcBorders>
            <w:shd w:val="clear" w:color="000000" w:fill="FFFFFF"/>
            <w:noWrap/>
            <w:vAlign w:val="center"/>
            <w:hideMark/>
            <w:tcPrChange w:id="640" w:author="Алексей Ярославцев" w:date="2020-05-11T17:23:00Z">
              <w:tcPr>
                <w:tcW w:w="600" w:type="dxa"/>
                <w:tcBorders>
                  <w:top w:val="nil"/>
                  <w:left w:val="nil"/>
                  <w:bottom w:val="single" w:sz="8" w:space="0" w:color="auto"/>
                  <w:right w:val="single" w:sz="8" w:space="0" w:color="auto"/>
                </w:tcBorders>
                <w:shd w:val="clear" w:color="000000" w:fill="FFFFFF"/>
                <w:noWrap/>
                <w:vAlign w:val="center"/>
                <w:hideMark/>
              </w:tcPr>
            </w:tcPrChange>
          </w:tcPr>
          <w:p w14:paraId="6020D952"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183.5</w:t>
            </w:r>
          </w:p>
        </w:tc>
        <w:tc>
          <w:tcPr>
            <w:tcW w:w="600" w:type="dxa"/>
            <w:tcBorders>
              <w:top w:val="nil"/>
              <w:left w:val="nil"/>
              <w:bottom w:val="single" w:sz="8" w:space="0" w:color="auto"/>
              <w:right w:val="single" w:sz="8" w:space="0" w:color="auto"/>
            </w:tcBorders>
            <w:shd w:val="clear" w:color="000000" w:fill="FFFFFF"/>
            <w:noWrap/>
            <w:vAlign w:val="center"/>
            <w:hideMark/>
            <w:tcPrChange w:id="641" w:author="Алексей Ярославцев" w:date="2020-05-11T17:23:00Z">
              <w:tcPr>
                <w:tcW w:w="600" w:type="dxa"/>
                <w:tcBorders>
                  <w:top w:val="nil"/>
                  <w:left w:val="nil"/>
                  <w:bottom w:val="single" w:sz="8" w:space="0" w:color="auto"/>
                  <w:right w:val="single" w:sz="8" w:space="0" w:color="auto"/>
                </w:tcBorders>
                <w:shd w:val="clear" w:color="000000" w:fill="FFFFFF"/>
                <w:noWrap/>
                <w:vAlign w:val="center"/>
                <w:hideMark/>
              </w:tcPr>
            </w:tcPrChange>
          </w:tcPr>
          <w:p w14:paraId="673E18D8"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0.5</w:t>
            </w:r>
          </w:p>
        </w:tc>
        <w:tc>
          <w:tcPr>
            <w:tcW w:w="754" w:type="dxa"/>
            <w:tcBorders>
              <w:top w:val="nil"/>
              <w:left w:val="nil"/>
              <w:bottom w:val="single" w:sz="8" w:space="0" w:color="auto"/>
              <w:right w:val="single" w:sz="8" w:space="0" w:color="auto"/>
            </w:tcBorders>
            <w:shd w:val="clear" w:color="auto" w:fill="auto"/>
            <w:noWrap/>
            <w:vAlign w:val="center"/>
            <w:hideMark/>
            <w:tcPrChange w:id="642" w:author="Алексей Ярославцев" w:date="2020-05-11T17:23:00Z">
              <w:tcPr>
                <w:tcW w:w="754" w:type="dxa"/>
                <w:tcBorders>
                  <w:top w:val="nil"/>
                  <w:left w:val="nil"/>
                  <w:bottom w:val="single" w:sz="8" w:space="0" w:color="auto"/>
                  <w:right w:val="single" w:sz="8" w:space="0" w:color="auto"/>
                </w:tcBorders>
                <w:shd w:val="clear" w:color="auto" w:fill="auto"/>
                <w:noWrap/>
                <w:vAlign w:val="center"/>
                <w:hideMark/>
              </w:tcPr>
            </w:tcPrChange>
          </w:tcPr>
          <w:p w14:paraId="544C128D" w14:textId="77777777" w:rsidR="00F34A4A" w:rsidRPr="00F307EE" w:rsidRDefault="00F34A4A" w:rsidP="00F34A4A">
            <w:pPr>
              <w:spacing w:after="0" w:line="240" w:lineRule="auto"/>
              <w:jc w:val="right"/>
              <w:rPr>
                <w:rFonts w:ascii="Times New Roman" w:eastAsia="Times New Roman" w:hAnsi="Times New Roman" w:cs="Times New Roman"/>
                <w:color w:val="333333"/>
                <w:sz w:val="16"/>
                <w:szCs w:val="16"/>
                <w:lang w:val="ru-RU"/>
              </w:rPr>
            </w:pPr>
            <w:r w:rsidRPr="00F307EE">
              <w:rPr>
                <w:rFonts w:ascii="Times New Roman" w:eastAsia="Times New Roman" w:hAnsi="Times New Roman" w:cs="Times New Roman"/>
                <w:color w:val="333333"/>
                <w:sz w:val="16"/>
                <w:szCs w:val="16"/>
                <w:lang w:val="ru-RU"/>
              </w:rPr>
              <w:t>2506</w:t>
            </w:r>
          </w:p>
        </w:tc>
        <w:tc>
          <w:tcPr>
            <w:tcW w:w="656" w:type="dxa"/>
            <w:tcBorders>
              <w:top w:val="nil"/>
              <w:left w:val="nil"/>
              <w:bottom w:val="single" w:sz="8" w:space="0" w:color="auto"/>
              <w:right w:val="single" w:sz="8" w:space="0" w:color="auto"/>
            </w:tcBorders>
            <w:shd w:val="clear" w:color="000000" w:fill="FFFFFF"/>
            <w:vAlign w:val="center"/>
            <w:hideMark/>
            <w:tcPrChange w:id="643" w:author="Алексей Ярославцев" w:date="2020-05-11T17:23:00Z">
              <w:tcPr>
                <w:tcW w:w="656" w:type="dxa"/>
                <w:tcBorders>
                  <w:top w:val="nil"/>
                  <w:left w:val="nil"/>
                  <w:bottom w:val="single" w:sz="8" w:space="0" w:color="auto"/>
                  <w:right w:val="single" w:sz="8" w:space="0" w:color="auto"/>
                </w:tcBorders>
                <w:shd w:val="clear" w:color="000000" w:fill="FFFFFF"/>
                <w:vAlign w:val="center"/>
                <w:hideMark/>
              </w:tcPr>
            </w:tcPrChange>
          </w:tcPr>
          <w:p w14:paraId="05707D46"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15065</w:t>
            </w:r>
          </w:p>
        </w:tc>
        <w:tc>
          <w:tcPr>
            <w:tcW w:w="656" w:type="dxa"/>
            <w:tcBorders>
              <w:top w:val="nil"/>
              <w:left w:val="nil"/>
              <w:bottom w:val="single" w:sz="8" w:space="0" w:color="auto"/>
              <w:right w:val="single" w:sz="8" w:space="0" w:color="auto"/>
            </w:tcBorders>
            <w:shd w:val="clear" w:color="000000" w:fill="FFFFFF"/>
            <w:vAlign w:val="center"/>
            <w:hideMark/>
            <w:tcPrChange w:id="644" w:author="Алексей Ярославцев" w:date="2020-05-11T17:23:00Z">
              <w:tcPr>
                <w:tcW w:w="656" w:type="dxa"/>
                <w:tcBorders>
                  <w:top w:val="nil"/>
                  <w:left w:val="nil"/>
                  <w:bottom w:val="single" w:sz="8" w:space="0" w:color="auto"/>
                  <w:right w:val="single" w:sz="8" w:space="0" w:color="auto"/>
                </w:tcBorders>
                <w:shd w:val="clear" w:color="000000" w:fill="FFFFFF"/>
                <w:vAlign w:val="center"/>
                <w:hideMark/>
              </w:tcPr>
            </w:tcPrChange>
          </w:tcPr>
          <w:p w14:paraId="478295EF"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9641</w:t>
            </w:r>
          </w:p>
        </w:tc>
        <w:tc>
          <w:tcPr>
            <w:tcW w:w="656" w:type="dxa"/>
            <w:tcBorders>
              <w:top w:val="nil"/>
              <w:left w:val="nil"/>
              <w:bottom w:val="single" w:sz="8" w:space="0" w:color="auto"/>
              <w:right w:val="single" w:sz="8" w:space="0" w:color="auto"/>
            </w:tcBorders>
            <w:shd w:val="clear" w:color="000000" w:fill="FFFFFF"/>
            <w:vAlign w:val="center"/>
            <w:hideMark/>
            <w:tcPrChange w:id="645" w:author="Алексей Ярославцев" w:date="2020-05-11T17:23:00Z">
              <w:tcPr>
                <w:tcW w:w="656" w:type="dxa"/>
                <w:tcBorders>
                  <w:top w:val="nil"/>
                  <w:left w:val="nil"/>
                  <w:bottom w:val="single" w:sz="8" w:space="0" w:color="auto"/>
                  <w:right w:val="single" w:sz="8" w:space="0" w:color="auto"/>
                </w:tcBorders>
                <w:shd w:val="clear" w:color="000000" w:fill="FFFFFF"/>
                <w:vAlign w:val="center"/>
                <w:hideMark/>
              </w:tcPr>
            </w:tcPrChange>
          </w:tcPr>
          <w:p w14:paraId="77BED1C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3766</w:t>
            </w:r>
          </w:p>
        </w:tc>
        <w:tc>
          <w:tcPr>
            <w:tcW w:w="600" w:type="dxa"/>
            <w:tcBorders>
              <w:top w:val="nil"/>
              <w:left w:val="nil"/>
              <w:bottom w:val="single" w:sz="8" w:space="0" w:color="auto"/>
              <w:right w:val="single" w:sz="8" w:space="0" w:color="auto"/>
            </w:tcBorders>
            <w:shd w:val="clear" w:color="000000" w:fill="FFFFFF"/>
            <w:hideMark/>
            <w:tcPrChange w:id="646" w:author="Алексей Ярославцев" w:date="2020-05-11T17:23:00Z">
              <w:tcPr>
                <w:tcW w:w="600" w:type="dxa"/>
                <w:tcBorders>
                  <w:top w:val="nil"/>
                  <w:left w:val="nil"/>
                  <w:bottom w:val="single" w:sz="8" w:space="0" w:color="auto"/>
                  <w:right w:val="single" w:sz="8" w:space="0" w:color="auto"/>
                </w:tcBorders>
                <w:shd w:val="clear" w:color="000000" w:fill="FFFFFF"/>
                <w:vAlign w:val="center"/>
                <w:hideMark/>
              </w:tcPr>
            </w:tcPrChange>
          </w:tcPr>
          <w:p w14:paraId="6E83BFD3" w14:textId="5E1512FE"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647" w:author="Алексей Ярославцев" w:date="2020-05-11T17:23:00Z">
                  <w:rPr>
                    <w:rFonts w:ascii="Times New Roman" w:eastAsia="Times New Roman" w:hAnsi="Times New Roman" w:cs="Times New Roman"/>
                    <w:color w:val="000000"/>
                    <w:sz w:val="16"/>
                    <w:szCs w:val="16"/>
                    <w:lang w:val="ru-RU"/>
                  </w:rPr>
                </w:rPrChange>
              </w:rPr>
            </w:pPr>
            <w:ins w:id="648" w:author="Алексей Ярославцев" w:date="2020-05-11T17:23:00Z">
              <w:r w:rsidRPr="00F34A4A">
                <w:rPr>
                  <w:rFonts w:ascii="Times New Roman" w:hAnsi="Times New Roman" w:cs="Times New Roman"/>
                  <w:sz w:val="16"/>
                  <w:szCs w:val="16"/>
                  <w:rPrChange w:id="649" w:author="Алексей Ярославцев" w:date="2020-05-11T17:23:00Z">
                    <w:rPr/>
                  </w:rPrChange>
                </w:rPr>
                <w:t>4.26</w:t>
              </w:r>
            </w:ins>
            <w:del w:id="650" w:author="Алексей Ярославцев" w:date="2020-05-11T17:23:00Z">
              <w:r w:rsidRPr="00F34A4A" w:rsidDel="0025411B">
                <w:rPr>
                  <w:rFonts w:ascii="Times New Roman" w:eastAsia="Times New Roman" w:hAnsi="Times New Roman" w:cs="Times New Roman"/>
                  <w:color w:val="000000"/>
                  <w:sz w:val="16"/>
                  <w:szCs w:val="16"/>
                  <w:lang w:val="ru-RU"/>
                  <w:rPrChange w:id="651" w:author="Алексей Ярославцев" w:date="2020-05-11T17:23:00Z">
                    <w:rPr>
                      <w:rFonts w:ascii="Times New Roman" w:eastAsia="Times New Roman" w:hAnsi="Times New Roman" w:cs="Times New Roman"/>
                      <w:color w:val="000000"/>
                      <w:sz w:val="16"/>
                      <w:szCs w:val="16"/>
                      <w:lang w:val="ru-RU"/>
                    </w:rPr>
                  </w:rPrChange>
                </w:rPr>
                <w:delText>3.47</w:delText>
              </w:r>
            </w:del>
          </w:p>
        </w:tc>
        <w:tc>
          <w:tcPr>
            <w:tcW w:w="600" w:type="dxa"/>
            <w:tcBorders>
              <w:top w:val="nil"/>
              <w:left w:val="nil"/>
              <w:bottom w:val="single" w:sz="8" w:space="0" w:color="auto"/>
              <w:right w:val="single" w:sz="8" w:space="0" w:color="auto"/>
            </w:tcBorders>
            <w:shd w:val="clear" w:color="000000" w:fill="FFFFFF"/>
            <w:hideMark/>
            <w:tcPrChange w:id="652" w:author="Алексей Ярославцев" w:date="2020-05-11T17:23:00Z">
              <w:tcPr>
                <w:tcW w:w="600" w:type="dxa"/>
                <w:tcBorders>
                  <w:top w:val="nil"/>
                  <w:left w:val="nil"/>
                  <w:bottom w:val="single" w:sz="8" w:space="0" w:color="auto"/>
                  <w:right w:val="single" w:sz="8" w:space="0" w:color="auto"/>
                </w:tcBorders>
                <w:shd w:val="clear" w:color="000000" w:fill="FFFFFF"/>
                <w:vAlign w:val="center"/>
                <w:hideMark/>
              </w:tcPr>
            </w:tcPrChange>
          </w:tcPr>
          <w:p w14:paraId="4F62E262" w14:textId="69FB41D9"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653" w:author="Алексей Ярославцев" w:date="2020-05-11T17:23:00Z">
                  <w:rPr>
                    <w:rFonts w:ascii="Times New Roman" w:eastAsia="Times New Roman" w:hAnsi="Times New Roman" w:cs="Times New Roman"/>
                    <w:color w:val="000000"/>
                    <w:sz w:val="16"/>
                    <w:szCs w:val="16"/>
                    <w:lang w:val="ru-RU"/>
                  </w:rPr>
                </w:rPrChange>
              </w:rPr>
            </w:pPr>
            <w:ins w:id="654" w:author="Алексей Ярославцев" w:date="2020-05-11T17:23:00Z">
              <w:r w:rsidRPr="00F34A4A">
                <w:rPr>
                  <w:rFonts w:ascii="Times New Roman" w:hAnsi="Times New Roman" w:cs="Times New Roman"/>
                  <w:sz w:val="16"/>
                  <w:szCs w:val="16"/>
                  <w:rPrChange w:id="655" w:author="Алексей Ярославцев" w:date="2020-05-11T17:23:00Z">
                    <w:rPr/>
                  </w:rPrChange>
                </w:rPr>
                <w:t>0.42</w:t>
              </w:r>
            </w:ins>
            <w:del w:id="656" w:author="Алексей Ярославцев" w:date="2020-05-11T17:23:00Z">
              <w:r w:rsidRPr="00F34A4A" w:rsidDel="0025411B">
                <w:rPr>
                  <w:rFonts w:ascii="Times New Roman" w:eastAsia="Times New Roman" w:hAnsi="Times New Roman" w:cs="Times New Roman"/>
                  <w:color w:val="000000"/>
                  <w:sz w:val="16"/>
                  <w:szCs w:val="16"/>
                  <w:lang w:val="ru-RU"/>
                  <w:rPrChange w:id="657" w:author="Алексей Ярославцев" w:date="2020-05-11T17:23:00Z">
                    <w:rPr>
                      <w:rFonts w:ascii="Times New Roman" w:eastAsia="Times New Roman" w:hAnsi="Times New Roman" w:cs="Times New Roman"/>
                      <w:color w:val="000000"/>
                      <w:sz w:val="16"/>
                      <w:szCs w:val="16"/>
                      <w:lang w:val="ru-RU"/>
                    </w:rPr>
                  </w:rPrChange>
                </w:rPr>
                <w:delText>0.42</w:delText>
              </w:r>
            </w:del>
          </w:p>
        </w:tc>
        <w:tc>
          <w:tcPr>
            <w:tcW w:w="576" w:type="dxa"/>
            <w:tcBorders>
              <w:top w:val="nil"/>
              <w:left w:val="nil"/>
              <w:bottom w:val="single" w:sz="8" w:space="0" w:color="auto"/>
              <w:right w:val="single" w:sz="8" w:space="0" w:color="auto"/>
            </w:tcBorders>
            <w:shd w:val="clear" w:color="000000" w:fill="FFFFFF"/>
            <w:hideMark/>
            <w:tcPrChange w:id="658" w:author="Алексей Ярославцев" w:date="2020-05-11T17:23:00Z">
              <w:tcPr>
                <w:tcW w:w="576" w:type="dxa"/>
                <w:tcBorders>
                  <w:top w:val="nil"/>
                  <w:left w:val="nil"/>
                  <w:bottom w:val="single" w:sz="8" w:space="0" w:color="auto"/>
                  <w:right w:val="single" w:sz="8" w:space="0" w:color="auto"/>
                </w:tcBorders>
                <w:shd w:val="clear" w:color="000000" w:fill="FFFFFF"/>
                <w:vAlign w:val="center"/>
                <w:hideMark/>
              </w:tcPr>
            </w:tcPrChange>
          </w:tcPr>
          <w:p w14:paraId="1F93B6A0" w14:textId="6BAA9DB7"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659" w:author="Алексей Ярославцев" w:date="2020-05-11T17:23:00Z">
                  <w:rPr>
                    <w:rFonts w:ascii="Times New Roman" w:eastAsia="Times New Roman" w:hAnsi="Times New Roman" w:cs="Times New Roman"/>
                    <w:color w:val="000000"/>
                    <w:sz w:val="16"/>
                    <w:szCs w:val="16"/>
                    <w:lang w:val="ru-RU"/>
                  </w:rPr>
                </w:rPrChange>
              </w:rPr>
            </w:pPr>
            <w:ins w:id="660" w:author="Алексей Ярославцев" w:date="2020-05-11T17:23:00Z">
              <w:r w:rsidRPr="00F34A4A">
                <w:rPr>
                  <w:rFonts w:ascii="Times New Roman" w:hAnsi="Times New Roman" w:cs="Times New Roman"/>
                  <w:sz w:val="16"/>
                  <w:szCs w:val="16"/>
                  <w:rPrChange w:id="661" w:author="Алексей Ярославцев" w:date="2020-05-11T17:23:00Z">
                    <w:rPr/>
                  </w:rPrChange>
                </w:rPr>
                <w:t>3.84</w:t>
              </w:r>
            </w:ins>
            <w:del w:id="662" w:author="Алексей Ярославцев" w:date="2020-05-11T17:23:00Z">
              <w:r w:rsidRPr="00F34A4A" w:rsidDel="0025411B">
                <w:rPr>
                  <w:rFonts w:ascii="Times New Roman" w:eastAsia="Times New Roman" w:hAnsi="Times New Roman" w:cs="Times New Roman"/>
                  <w:color w:val="000000"/>
                  <w:sz w:val="16"/>
                  <w:szCs w:val="16"/>
                  <w:lang w:val="ru-RU"/>
                  <w:rPrChange w:id="663" w:author="Алексей Ярославцев" w:date="2020-05-11T17:23:00Z">
                    <w:rPr>
                      <w:rFonts w:ascii="Times New Roman" w:eastAsia="Times New Roman" w:hAnsi="Times New Roman" w:cs="Times New Roman"/>
                      <w:color w:val="000000"/>
                      <w:sz w:val="16"/>
                      <w:szCs w:val="16"/>
                      <w:lang w:val="ru-RU"/>
                    </w:rPr>
                  </w:rPrChange>
                </w:rPr>
                <w:delText>3.04</w:delText>
              </w:r>
            </w:del>
          </w:p>
        </w:tc>
      </w:tr>
      <w:tr w:rsidR="00F34A4A" w:rsidRPr="00F307EE" w14:paraId="077B2D35" w14:textId="77777777" w:rsidTr="00A64F98">
        <w:tblPrEx>
          <w:tblW w:w="15099" w:type="dxa"/>
          <w:tblInd w:w="93" w:type="dxa"/>
          <w:tblLayout w:type="fixed"/>
          <w:tblPrExChange w:id="664" w:author="Алексей Ярославцев" w:date="2020-05-11T17:23:00Z">
            <w:tblPrEx>
              <w:tblW w:w="15099" w:type="dxa"/>
              <w:tblInd w:w="93" w:type="dxa"/>
              <w:tblLayout w:type="fixed"/>
            </w:tblPrEx>
          </w:tblPrExChange>
        </w:tblPrEx>
        <w:trPr>
          <w:trHeight w:val="170"/>
          <w:trPrChange w:id="665" w:author="Алексей Ярославцев" w:date="2020-05-11T17:23:00Z">
            <w:trPr>
              <w:trHeight w:val="170"/>
            </w:trPr>
          </w:trPrChange>
        </w:trPr>
        <w:tc>
          <w:tcPr>
            <w:tcW w:w="1008" w:type="dxa"/>
            <w:tcBorders>
              <w:top w:val="nil"/>
              <w:left w:val="single" w:sz="8" w:space="0" w:color="auto"/>
              <w:bottom w:val="single" w:sz="8" w:space="0" w:color="auto"/>
              <w:right w:val="single" w:sz="8" w:space="0" w:color="auto"/>
            </w:tcBorders>
            <w:shd w:val="clear" w:color="000000" w:fill="FFFFFF"/>
            <w:vAlign w:val="center"/>
            <w:hideMark/>
            <w:tcPrChange w:id="666" w:author="Алексей Ярославцев" w:date="2020-05-11T17:23:00Z">
              <w:tcPr>
                <w:tcW w:w="1008" w:type="dxa"/>
                <w:tcBorders>
                  <w:top w:val="nil"/>
                  <w:left w:val="single" w:sz="8" w:space="0" w:color="auto"/>
                  <w:bottom w:val="single" w:sz="8" w:space="0" w:color="auto"/>
                  <w:right w:val="single" w:sz="8" w:space="0" w:color="auto"/>
                </w:tcBorders>
                <w:shd w:val="clear" w:color="000000" w:fill="FFFFFF"/>
                <w:vAlign w:val="center"/>
                <w:hideMark/>
              </w:tcPr>
            </w:tcPrChange>
          </w:tcPr>
          <w:p w14:paraId="0D23319C" w14:textId="77777777" w:rsidR="00F34A4A" w:rsidRPr="00F307EE" w:rsidRDefault="00F34A4A" w:rsidP="00F34A4A">
            <w:pPr>
              <w:spacing w:after="0" w:line="240" w:lineRule="auto"/>
              <w:jc w:val="right"/>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218A0262</w:t>
            </w:r>
          </w:p>
        </w:tc>
        <w:tc>
          <w:tcPr>
            <w:tcW w:w="755" w:type="dxa"/>
            <w:tcBorders>
              <w:top w:val="nil"/>
              <w:left w:val="nil"/>
              <w:bottom w:val="single" w:sz="8" w:space="0" w:color="auto"/>
              <w:right w:val="single" w:sz="8" w:space="0" w:color="auto"/>
            </w:tcBorders>
            <w:shd w:val="clear" w:color="000000" w:fill="FFFFFF"/>
            <w:vAlign w:val="center"/>
            <w:hideMark/>
            <w:tcPrChange w:id="667" w:author="Алексей Ярославцев" w:date="2020-05-11T17:23:00Z">
              <w:tcPr>
                <w:tcW w:w="755" w:type="dxa"/>
                <w:tcBorders>
                  <w:top w:val="nil"/>
                  <w:left w:val="nil"/>
                  <w:bottom w:val="single" w:sz="8" w:space="0" w:color="auto"/>
                  <w:right w:val="single" w:sz="8" w:space="0" w:color="auto"/>
                </w:tcBorders>
                <w:shd w:val="clear" w:color="000000" w:fill="FFFFFF"/>
                <w:vAlign w:val="center"/>
                <w:hideMark/>
              </w:tcPr>
            </w:tcPrChange>
          </w:tcPr>
          <w:p w14:paraId="1A32E8B8"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50-60</w:t>
            </w:r>
          </w:p>
        </w:tc>
        <w:tc>
          <w:tcPr>
            <w:tcW w:w="580" w:type="dxa"/>
            <w:tcBorders>
              <w:top w:val="nil"/>
              <w:left w:val="nil"/>
              <w:bottom w:val="single" w:sz="8" w:space="0" w:color="auto"/>
              <w:right w:val="single" w:sz="8" w:space="0" w:color="auto"/>
            </w:tcBorders>
            <w:shd w:val="clear" w:color="000000" w:fill="FFFFFF"/>
            <w:vAlign w:val="center"/>
            <w:hideMark/>
            <w:tcPrChange w:id="668" w:author="Алексей Ярославцев" w:date="2020-05-11T17:23:00Z">
              <w:tcPr>
                <w:tcW w:w="580" w:type="dxa"/>
                <w:tcBorders>
                  <w:top w:val="nil"/>
                  <w:left w:val="nil"/>
                  <w:bottom w:val="single" w:sz="8" w:space="0" w:color="auto"/>
                  <w:right w:val="single" w:sz="8" w:space="0" w:color="auto"/>
                </w:tcBorders>
                <w:shd w:val="clear" w:color="000000" w:fill="FFFFFF"/>
                <w:vAlign w:val="center"/>
                <w:hideMark/>
              </w:tcPr>
            </w:tcPrChange>
          </w:tcPr>
          <w:p w14:paraId="2E169EE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13</w:t>
            </w:r>
          </w:p>
        </w:tc>
        <w:tc>
          <w:tcPr>
            <w:tcW w:w="595" w:type="dxa"/>
            <w:tcBorders>
              <w:top w:val="nil"/>
              <w:left w:val="nil"/>
              <w:bottom w:val="single" w:sz="8" w:space="0" w:color="auto"/>
              <w:right w:val="single" w:sz="8" w:space="0" w:color="auto"/>
            </w:tcBorders>
            <w:shd w:val="clear" w:color="000000" w:fill="FFFFFF"/>
            <w:vAlign w:val="center"/>
            <w:hideMark/>
            <w:tcPrChange w:id="669" w:author="Алексей Ярославцев" w:date="2020-05-11T17:23:00Z">
              <w:tcPr>
                <w:tcW w:w="595" w:type="dxa"/>
                <w:tcBorders>
                  <w:top w:val="nil"/>
                  <w:left w:val="nil"/>
                  <w:bottom w:val="single" w:sz="8" w:space="0" w:color="auto"/>
                  <w:right w:val="single" w:sz="8" w:space="0" w:color="auto"/>
                </w:tcBorders>
                <w:shd w:val="clear" w:color="000000" w:fill="FFFFFF"/>
                <w:vAlign w:val="center"/>
                <w:hideMark/>
              </w:tcPr>
            </w:tcPrChange>
          </w:tcPr>
          <w:p w14:paraId="34DB64D1"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34.7</w:t>
            </w:r>
          </w:p>
        </w:tc>
        <w:tc>
          <w:tcPr>
            <w:tcW w:w="580" w:type="dxa"/>
            <w:tcBorders>
              <w:top w:val="nil"/>
              <w:left w:val="nil"/>
              <w:bottom w:val="single" w:sz="8" w:space="0" w:color="auto"/>
              <w:right w:val="single" w:sz="8" w:space="0" w:color="auto"/>
            </w:tcBorders>
            <w:shd w:val="clear" w:color="000000" w:fill="FFFFFF"/>
            <w:vAlign w:val="center"/>
            <w:hideMark/>
            <w:tcPrChange w:id="670" w:author="Алексей Ярославцев" w:date="2020-05-11T17:23:00Z">
              <w:tcPr>
                <w:tcW w:w="580" w:type="dxa"/>
                <w:tcBorders>
                  <w:top w:val="nil"/>
                  <w:left w:val="nil"/>
                  <w:bottom w:val="single" w:sz="8" w:space="0" w:color="auto"/>
                  <w:right w:val="single" w:sz="8" w:space="0" w:color="auto"/>
                </w:tcBorders>
                <w:shd w:val="clear" w:color="000000" w:fill="FFFFFF"/>
                <w:vAlign w:val="center"/>
                <w:hideMark/>
              </w:tcPr>
            </w:tcPrChange>
          </w:tcPr>
          <w:p w14:paraId="5FB7740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3.27</w:t>
            </w:r>
          </w:p>
        </w:tc>
        <w:tc>
          <w:tcPr>
            <w:tcW w:w="595" w:type="dxa"/>
            <w:tcBorders>
              <w:top w:val="nil"/>
              <w:left w:val="nil"/>
              <w:bottom w:val="single" w:sz="8" w:space="0" w:color="auto"/>
              <w:right w:val="single" w:sz="8" w:space="0" w:color="auto"/>
            </w:tcBorders>
            <w:shd w:val="clear" w:color="000000" w:fill="FFFFFF"/>
            <w:vAlign w:val="center"/>
            <w:hideMark/>
            <w:tcPrChange w:id="671" w:author="Алексей Ярославцев" w:date="2020-05-11T17:23:00Z">
              <w:tcPr>
                <w:tcW w:w="595" w:type="dxa"/>
                <w:tcBorders>
                  <w:top w:val="nil"/>
                  <w:left w:val="nil"/>
                  <w:bottom w:val="single" w:sz="8" w:space="0" w:color="auto"/>
                  <w:right w:val="single" w:sz="8" w:space="0" w:color="auto"/>
                </w:tcBorders>
                <w:shd w:val="clear" w:color="000000" w:fill="FFFFFF"/>
                <w:vAlign w:val="center"/>
                <w:hideMark/>
              </w:tcPr>
            </w:tcPrChange>
          </w:tcPr>
          <w:p w14:paraId="1BEB781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28.5</w:t>
            </w:r>
          </w:p>
        </w:tc>
        <w:tc>
          <w:tcPr>
            <w:tcW w:w="343" w:type="dxa"/>
            <w:tcBorders>
              <w:top w:val="nil"/>
              <w:left w:val="nil"/>
              <w:bottom w:val="single" w:sz="8" w:space="0" w:color="auto"/>
              <w:right w:val="single" w:sz="8" w:space="0" w:color="auto"/>
            </w:tcBorders>
            <w:shd w:val="clear" w:color="000000" w:fill="FFFFFF"/>
            <w:vAlign w:val="center"/>
            <w:hideMark/>
            <w:tcPrChange w:id="672" w:author="Алексей Ярославцев" w:date="2020-05-11T17:23:00Z">
              <w:tcPr>
                <w:tcW w:w="343" w:type="dxa"/>
                <w:tcBorders>
                  <w:top w:val="nil"/>
                  <w:left w:val="nil"/>
                  <w:bottom w:val="single" w:sz="8" w:space="0" w:color="auto"/>
                  <w:right w:val="single" w:sz="8" w:space="0" w:color="auto"/>
                </w:tcBorders>
                <w:shd w:val="clear" w:color="000000" w:fill="FFFFFF"/>
                <w:vAlign w:val="center"/>
                <w:hideMark/>
              </w:tcPr>
            </w:tcPrChange>
          </w:tcPr>
          <w:p w14:paraId="336BD5EA"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w:t>
            </w:r>
          </w:p>
        </w:tc>
        <w:tc>
          <w:tcPr>
            <w:tcW w:w="521" w:type="dxa"/>
            <w:tcBorders>
              <w:top w:val="nil"/>
              <w:left w:val="nil"/>
              <w:bottom w:val="single" w:sz="8" w:space="0" w:color="auto"/>
              <w:right w:val="single" w:sz="8" w:space="0" w:color="auto"/>
            </w:tcBorders>
            <w:shd w:val="clear" w:color="000000" w:fill="FFFFFF"/>
            <w:vAlign w:val="center"/>
            <w:hideMark/>
            <w:tcPrChange w:id="673" w:author="Алексей Ярославцев" w:date="2020-05-11T17:23:00Z">
              <w:tcPr>
                <w:tcW w:w="521" w:type="dxa"/>
                <w:tcBorders>
                  <w:top w:val="nil"/>
                  <w:left w:val="nil"/>
                  <w:bottom w:val="single" w:sz="8" w:space="0" w:color="auto"/>
                  <w:right w:val="single" w:sz="8" w:space="0" w:color="auto"/>
                </w:tcBorders>
                <w:shd w:val="clear" w:color="000000" w:fill="FFFFFF"/>
                <w:vAlign w:val="center"/>
                <w:hideMark/>
              </w:tcPr>
            </w:tcPrChange>
          </w:tcPr>
          <w:p w14:paraId="4AFA42A1"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1.31</w:t>
            </w:r>
          </w:p>
        </w:tc>
        <w:tc>
          <w:tcPr>
            <w:tcW w:w="595" w:type="dxa"/>
            <w:tcBorders>
              <w:top w:val="nil"/>
              <w:left w:val="nil"/>
              <w:bottom w:val="single" w:sz="8" w:space="0" w:color="auto"/>
              <w:right w:val="single" w:sz="8" w:space="0" w:color="auto"/>
            </w:tcBorders>
            <w:shd w:val="clear" w:color="000000" w:fill="FFFFFF"/>
            <w:vAlign w:val="center"/>
            <w:hideMark/>
            <w:tcPrChange w:id="674" w:author="Алексей Ярославцев" w:date="2020-05-11T17:23:00Z">
              <w:tcPr>
                <w:tcW w:w="595" w:type="dxa"/>
                <w:tcBorders>
                  <w:top w:val="nil"/>
                  <w:left w:val="nil"/>
                  <w:bottom w:val="single" w:sz="8" w:space="0" w:color="auto"/>
                  <w:right w:val="single" w:sz="8" w:space="0" w:color="auto"/>
                </w:tcBorders>
                <w:shd w:val="clear" w:color="000000" w:fill="FFFFFF"/>
                <w:vAlign w:val="center"/>
                <w:hideMark/>
              </w:tcPr>
            </w:tcPrChange>
          </w:tcPr>
          <w:p w14:paraId="7DDB0568"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1.05</w:t>
            </w:r>
          </w:p>
        </w:tc>
        <w:tc>
          <w:tcPr>
            <w:tcW w:w="595" w:type="dxa"/>
            <w:tcBorders>
              <w:top w:val="nil"/>
              <w:left w:val="nil"/>
              <w:bottom w:val="single" w:sz="8" w:space="0" w:color="auto"/>
              <w:right w:val="single" w:sz="8" w:space="0" w:color="auto"/>
            </w:tcBorders>
            <w:shd w:val="clear" w:color="000000" w:fill="FFFFFF"/>
            <w:vAlign w:val="center"/>
            <w:hideMark/>
            <w:tcPrChange w:id="675" w:author="Алексей Ярославцев" w:date="2020-05-11T17:23:00Z">
              <w:tcPr>
                <w:tcW w:w="595" w:type="dxa"/>
                <w:tcBorders>
                  <w:top w:val="nil"/>
                  <w:left w:val="nil"/>
                  <w:bottom w:val="single" w:sz="8" w:space="0" w:color="auto"/>
                  <w:right w:val="single" w:sz="8" w:space="0" w:color="auto"/>
                </w:tcBorders>
                <w:shd w:val="clear" w:color="000000" w:fill="FFFFFF"/>
                <w:vAlign w:val="center"/>
                <w:hideMark/>
              </w:tcPr>
            </w:tcPrChange>
          </w:tcPr>
          <w:p w14:paraId="566B6EB3"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0.317</w:t>
            </w:r>
          </w:p>
        </w:tc>
        <w:tc>
          <w:tcPr>
            <w:tcW w:w="656" w:type="dxa"/>
            <w:tcBorders>
              <w:top w:val="nil"/>
              <w:left w:val="nil"/>
              <w:bottom w:val="single" w:sz="8" w:space="0" w:color="auto"/>
              <w:right w:val="single" w:sz="8" w:space="0" w:color="auto"/>
            </w:tcBorders>
            <w:shd w:val="clear" w:color="000000" w:fill="FFFFFF"/>
            <w:vAlign w:val="center"/>
            <w:hideMark/>
            <w:tcPrChange w:id="676" w:author="Алексей Ярославцев" w:date="2020-05-11T17:23:00Z">
              <w:tcPr>
                <w:tcW w:w="656" w:type="dxa"/>
                <w:tcBorders>
                  <w:top w:val="nil"/>
                  <w:left w:val="nil"/>
                  <w:bottom w:val="single" w:sz="8" w:space="0" w:color="auto"/>
                  <w:right w:val="single" w:sz="8" w:space="0" w:color="auto"/>
                </w:tcBorders>
                <w:shd w:val="clear" w:color="000000" w:fill="FFFFFF"/>
                <w:vAlign w:val="center"/>
                <w:hideMark/>
              </w:tcPr>
            </w:tcPrChange>
          </w:tcPr>
          <w:p w14:paraId="7282B5E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373.73</w:t>
            </w:r>
          </w:p>
        </w:tc>
        <w:tc>
          <w:tcPr>
            <w:tcW w:w="595" w:type="dxa"/>
            <w:tcBorders>
              <w:top w:val="nil"/>
              <w:left w:val="nil"/>
              <w:bottom w:val="single" w:sz="8" w:space="0" w:color="auto"/>
              <w:right w:val="single" w:sz="8" w:space="0" w:color="auto"/>
            </w:tcBorders>
            <w:shd w:val="clear" w:color="000000" w:fill="FFFFFF"/>
            <w:vAlign w:val="center"/>
            <w:hideMark/>
            <w:tcPrChange w:id="677" w:author="Алексей Ярославцев" w:date="2020-05-11T17:23:00Z">
              <w:tcPr>
                <w:tcW w:w="595" w:type="dxa"/>
                <w:tcBorders>
                  <w:top w:val="nil"/>
                  <w:left w:val="nil"/>
                  <w:bottom w:val="single" w:sz="8" w:space="0" w:color="auto"/>
                  <w:right w:val="single" w:sz="8" w:space="0" w:color="auto"/>
                </w:tcBorders>
                <w:shd w:val="clear" w:color="000000" w:fill="FFFFFF"/>
                <w:vAlign w:val="center"/>
                <w:hideMark/>
              </w:tcPr>
            </w:tcPrChange>
          </w:tcPr>
          <w:p w14:paraId="1B890F7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6.8</w:t>
            </w:r>
          </w:p>
        </w:tc>
        <w:tc>
          <w:tcPr>
            <w:tcW w:w="680" w:type="dxa"/>
            <w:tcBorders>
              <w:top w:val="nil"/>
              <w:left w:val="nil"/>
              <w:bottom w:val="single" w:sz="8" w:space="0" w:color="auto"/>
              <w:right w:val="single" w:sz="8" w:space="0" w:color="auto"/>
            </w:tcBorders>
            <w:shd w:val="clear" w:color="000000" w:fill="FFFFFF"/>
            <w:noWrap/>
            <w:vAlign w:val="center"/>
            <w:hideMark/>
            <w:tcPrChange w:id="678" w:author="Алексей Ярославцев" w:date="2020-05-11T17:23:00Z">
              <w:tcPr>
                <w:tcW w:w="680" w:type="dxa"/>
                <w:tcBorders>
                  <w:top w:val="nil"/>
                  <w:left w:val="nil"/>
                  <w:bottom w:val="single" w:sz="8" w:space="0" w:color="auto"/>
                  <w:right w:val="single" w:sz="8" w:space="0" w:color="auto"/>
                </w:tcBorders>
                <w:shd w:val="clear" w:color="000000" w:fill="FFFFFF"/>
                <w:noWrap/>
                <w:vAlign w:val="center"/>
                <w:hideMark/>
              </w:tcPr>
            </w:tcPrChange>
          </w:tcPr>
          <w:p w14:paraId="7423636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8.35</w:t>
            </w:r>
          </w:p>
        </w:tc>
        <w:tc>
          <w:tcPr>
            <w:tcW w:w="647" w:type="dxa"/>
            <w:tcBorders>
              <w:top w:val="nil"/>
              <w:left w:val="nil"/>
              <w:bottom w:val="single" w:sz="8" w:space="0" w:color="auto"/>
              <w:right w:val="single" w:sz="8" w:space="0" w:color="auto"/>
            </w:tcBorders>
            <w:shd w:val="clear" w:color="000000" w:fill="FFFFFF"/>
            <w:noWrap/>
            <w:vAlign w:val="center"/>
            <w:hideMark/>
            <w:tcPrChange w:id="679" w:author="Алексей Ярославцев" w:date="2020-05-11T17:23:00Z">
              <w:tcPr>
                <w:tcW w:w="647" w:type="dxa"/>
                <w:tcBorders>
                  <w:top w:val="nil"/>
                  <w:left w:val="nil"/>
                  <w:bottom w:val="single" w:sz="8" w:space="0" w:color="auto"/>
                  <w:right w:val="single" w:sz="8" w:space="0" w:color="auto"/>
                </w:tcBorders>
                <w:shd w:val="clear" w:color="000000" w:fill="FFFFFF"/>
                <w:noWrap/>
                <w:vAlign w:val="center"/>
                <w:hideMark/>
              </w:tcPr>
            </w:tcPrChange>
          </w:tcPr>
          <w:p w14:paraId="0CA96D71"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0.29</w:t>
            </w:r>
          </w:p>
        </w:tc>
        <w:tc>
          <w:tcPr>
            <w:tcW w:w="656" w:type="dxa"/>
            <w:tcBorders>
              <w:top w:val="nil"/>
              <w:left w:val="nil"/>
              <w:bottom w:val="single" w:sz="8" w:space="0" w:color="auto"/>
              <w:right w:val="single" w:sz="8" w:space="0" w:color="auto"/>
            </w:tcBorders>
            <w:shd w:val="clear" w:color="000000" w:fill="FFFFFF"/>
            <w:vAlign w:val="center"/>
            <w:hideMark/>
            <w:tcPrChange w:id="680" w:author="Алексей Ярославцев" w:date="2020-05-11T17:23:00Z">
              <w:tcPr>
                <w:tcW w:w="656" w:type="dxa"/>
                <w:tcBorders>
                  <w:top w:val="nil"/>
                  <w:left w:val="nil"/>
                  <w:bottom w:val="single" w:sz="8" w:space="0" w:color="auto"/>
                  <w:right w:val="single" w:sz="8" w:space="0" w:color="auto"/>
                </w:tcBorders>
                <w:shd w:val="clear" w:color="000000" w:fill="FFFFFF"/>
                <w:vAlign w:val="center"/>
                <w:hideMark/>
              </w:tcPr>
            </w:tcPrChange>
          </w:tcPr>
          <w:p w14:paraId="5AD847AA"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168.32</w:t>
            </w:r>
          </w:p>
        </w:tc>
        <w:tc>
          <w:tcPr>
            <w:tcW w:w="600" w:type="dxa"/>
            <w:tcBorders>
              <w:top w:val="nil"/>
              <w:left w:val="nil"/>
              <w:bottom w:val="single" w:sz="8" w:space="0" w:color="auto"/>
              <w:right w:val="single" w:sz="8" w:space="0" w:color="auto"/>
            </w:tcBorders>
            <w:shd w:val="clear" w:color="000000" w:fill="FFFFFF"/>
            <w:noWrap/>
            <w:vAlign w:val="center"/>
            <w:hideMark/>
            <w:tcPrChange w:id="681" w:author="Алексей Ярославцев" w:date="2020-05-11T17:23:00Z">
              <w:tcPr>
                <w:tcW w:w="600" w:type="dxa"/>
                <w:tcBorders>
                  <w:top w:val="nil"/>
                  <w:left w:val="nil"/>
                  <w:bottom w:val="single" w:sz="8" w:space="0" w:color="auto"/>
                  <w:right w:val="single" w:sz="8" w:space="0" w:color="auto"/>
                </w:tcBorders>
                <w:shd w:val="clear" w:color="000000" w:fill="FFFFFF"/>
                <w:noWrap/>
                <w:vAlign w:val="center"/>
                <w:hideMark/>
              </w:tcPr>
            </w:tcPrChange>
          </w:tcPr>
          <w:p w14:paraId="364226C4"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183.5</w:t>
            </w:r>
          </w:p>
        </w:tc>
        <w:tc>
          <w:tcPr>
            <w:tcW w:w="600" w:type="dxa"/>
            <w:tcBorders>
              <w:top w:val="nil"/>
              <w:left w:val="nil"/>
              <w:bottom w:val="single" w:sz="8" w:space="0" w:color="auto"/>
              <w:right w:val="single" w:sz="8" w:space="0" w:color="auto"/>
            </w:tcBorders>
            <w:shd w:val="clear" w:color="000000" w:fill="FFFFFF"/>
            <w:noWrap/>
            <w:vAlign w:val="center"/>
            <w:hideMark/>
            <w:tcPrChange w:id="682" w:author="Алексей Ярославцев" w:date="2020-05-11T17:23:00Z">
              <w:tcPr>
                <w:tcW w:w="600" w:type="dxa"/>
                <w:tcBorders>
                  <w:top w:val="nil"/>
                  <w:left w:val="nil"/>
                  <w:bottom w:val="single" w:sz="8" w:space="0" w:color="auto"/>
                  <w:right w:val="single" w:sz="8" w:space="0" w:color="auto"/>
                </w:tcBorders>
                <w:shd w:val="clear" w:color="000000" w:fill="FFFFFF"/>
                <w:noWrap/>
                <w:vAlign w:val="center"/>
                <w:hideMark/>
              </w:tcPr>
            </w:tcPrChange>
          </w:tcPr>
          <w:p w14:paraId="22D5F72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0.92</w:t>
            </w:r>
          </w:p>
        </w:tc>
        <w:tc>
          <w:tcPr>
            <w:tcW w:w="754" w:type="dxa"/>
            <w:tcBorders>
              <w:top w:val="nil"/>
              <w:left w:val="nil"/>
              <w:bottom w:val="single" w:sz="8" w:space="0" w:color="auto"/>
              <w:right w:val="single" w:sz="8" w:space="0" w:color="auto"/>
            </w:tcBorders>
            <w:shd w:val="clear" w:color="auto" w:fill="auto"/>
            <w:noWrap/>
            <w:vAlign w:val="center"/>
            <w:hideMark/>
            <w:tcPrChange w:id="683" w:author="Алексей Ярославцев" w:date="2020-05-11T17:23:00Z">
              <w:tcPr>
                <w:tcW w:w="754" w:type="dxa"/>
                <w:tcBorders>
                  <w:top w:val="nil"/>
                  <w:left w:val="nil"/>
                  <w:bottom w:val="single" w:sz="8" w:space="0" w:color="auto"/>
                  <w:right w:val="single" w:sz="8" w:space="0" w:color="auto"/>
                </w:tcBorders>
                <w:shd w:val="clear" w:color="auto" w:fill="auto"/>
                <w:noWrap/>
                <w:vAlign w:val="center"/>
                <w:hideMark/>
              </w:tcPr>
            </w:tcPrChange>
          </w:tcPr>
          <w:p w14:paraId="05779E17" w14:textId="77777777" w:rsidR="00F34A4A" w:rsidRPr="00F307EE" w:rsidRDefault="00F34A4A" w:rsidP="00F34A4A">
            <w:pPr>
              <w:spacing w:after="0" w:line="240" w:lineRule="auto"/>
              <w:jc w:val="right"/>
              <w:rPr>
                <w:rFonts w:ascii="Times New Roman" w:eastAsia="Times New Roman" w:hAnsi="Times New Roman" w:cs="Times New Roman"/>
                <w:color w:val="333333"/>
                <w:sz w:val="16"/>
                <w:szCs w:val="16"/>
                <w:lang w:val="ru-RU"/>
              </w:rPr>
            </w:pPr>
            <w:r w:rsidRPr="00F307EE">
              <w:rPr>
                <w:rFonts w:ascii="Times New Roman" w:eastAsia="Times New Roman" w:hAnsi="Times New Roman" w:cs="Times New Roman"/>
                <w:color w:val="333333"/>
                <w:sz w:val="16"/>
                <w:szCs w:val="16"/>
                <w:lang w:val="ru-RU"/>
              </w:rPr>
              <w:t>2739</w:t>
            </w:r>
          </w:p>
        </w:tc>
        <w:tc>
          <w:tcPr>
            <w:tcW w:w="656" w:type="dxa"/>
            <w:tcBorders>
              <w:top w:val="nil"/>
              <w:left w:val="nil"/>
              <w:bottom w:val="single" w:sz="8" w:space="0" w:color="auto"/>
              <w:right w:val="single" w:sz="8" w:space="0" w:color="auto"/>
            </w:tcBorders>
            <w:shd w:val="clear" w:color="000000" w:fill="FFFFFF"/>
            <w:vAlign w:val="center"/>
            <w:hideMark/>
            <w:tcPrChange w:id="684" w:author="Алексей Ярославцев" w:date="2020-05-11T17:23:00Z">
              <w:tcPr>
                <w:tcW w:w="656" w:type="dxa"/>
                <w:tcBorders>
                  <w:top w:val="nil"/>
                  <w:left w:val="nil"/>
                  <w:bottom w:val="single" w:sz="8" w:space="0" w:color="auto"/>
                  <w:right w:val="single" w:sz="8" w:space="0" w:color="auto"/>
                </w:tcBorders>
                <w:shd w:val="clear" w:color="000000" w:fill="FFFFFF"/>
                <w:vAlign w:val="center"/>
                <w:hideMark/>
              </w:tcPr>
            </w:tcPrChange>
          </w:tcPr>
          <w:p w14:paraId="58F882B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7861</w:t>
            </w:r>
          </w:p>
        </w:tc>
        <w:tc>
          <w:tcPr>
            <w:tcW w:w="656" w:type="dxa"/>
            <w:tcBorders>
              <w:top w:val="nil"/>
              <w:left w:val="nil"/>
              <w:bottom w:val="single" w:sz="8" w:space="0" w:color="auto"/>
              <w:right w:val="single" w:sz="8" w:space="0" w:color="auto"/>
            </w:tcBorders>
            <w:shd w:val="clear" w:color="000000" w:fill="FFFFFF"/>
            <w:vAlign w:val="center"/>
            <w:hideMark/>
            <w:tcPrChange w:id="685" w:author="Алексей Ярославцев" w:date="2020-05-11T17:23:00Z">
              <w:tcPr>
                <w:tcW w:w="656" w:type="dxa"/>
                <w:tcBorders>
                  <w:top w:val="nil"/>
                  <w:left w:val="nil"/>
                  <w:bottom w:val="single" w:sz="8" w:space="0" w:color="auto"/>
                  <w:right w:val="single" w:sz="8" w:space="0" w:color="auto"/>
                </w:tcBorders>
                <w:shd w:val="clear" w:color="000000" w:fill="FFFFFF"/>
                <w:vAlign w:val="center"/>
                <w:hideMark/>
              </w:tcPr>
            </w:tcPrChange>
          </w:tcPr>
          <w:p w14:paraId="50BA8BD4"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5031</w:t>
            </w:r>
          </w:p>
        </w:tc>
        <w:tc>
          <w:tcPr>
            <w:tcW w:w="656" w:type="dxa"/>
            <w:tcBorders>
              <w:top w:val="nil"/>
              <w:left w:val="nil"/>
              <w:bottom w:val="single" w:sz="8" w:space="0" w:color="auto"/>
              <w:right w:val="single" w:sz="8" w:space="0" w:color="auto"/>
            </w:tcBorders>
            <w:shd w:val="clear" w:color="000000" w:fill="FFFFFF"/>
            <w:vAlign w:val="center"/>
            <w:hideMark/>
            <w:tcPrChange w:id="686" w:author="Алексей Ярославцев" w:date="2020-05-11T17:23:00Z">
              <w:tcPr>
                <w:tcW w:w="656" w:type="dxa"/>
                <w:tcBorders>
                  <w:top w:val="nil"/>
                  <w:left w:val="nil"/>
                  <w:bottom w:val="single" w:sz="8" w:space="0" w:color="auto"/>
                  <w:right w:val="single" w:sz="8" w:space="0" w:color="auto"/>
                </w:tcBorders>
                <w:shd w:val="clear" w:color="000000" w:fill="FFFFFF"/>
                <w:vAlign w:val="center"/>
                <w:hideMark/>
              </w:tcPr>
            </w:tcPrChange>
          </w:tcPr>
          <w:p w14:paraId="1F932174"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1965</w:t>
            </w:r>
          </w:p>
        </w:tc>
        <w:tc>
          <w:tcPr>
            <w:tcW w:w="600" w:type="dxa"/>
            <w:tcBorders>
              <w:top w:val="nil"/>
              <w:left w:val="nil"/>
              <w:bottom w:val="single" w:sz="8" w:space="0" w:color="auto"/>
              <w:right w:val="single" w:sz="8" w:space="0" w:color="auto"/>
            </w:tcBorders>
            <w:shd w:val="clear" w:color="000000" w:fill="FFFFFF"/>
            <w:hideMark/>
            <w:tcPrChange w:id="687" w:author="Алексей Ярославцев" w:date="2020-05-11T17:23:00Z">
              <w:tcPr>
                <w:tcW w:w="600" w:type="dxa"/>
                <w:tcBorders>
                  <w:top w:val="nil"/>
                  <w:left w:val="nil"/>
                  <w:bottom w:val="single" w:sz="8" w:space="0" w:color="auto"/>
                  <w:right w:val="single" w:sz="8" w:space="0" w:color="auto"/>
                </w:tcBorders>
                <w:shd w:val="clear" w:color="000000" w:fill="FFFFFF"/>
                <w:vAlign w:val="center"/>
                <w:hideMark/>
              </w:tcPr>
            </w:tcPrChange>
          </w:tcPr>
          <w:p w14:paraId="6A772605" w14:textId="15D464EA"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688" w:author="Алексей Ярославцев" w:date="2020-05-11T17:23:00Z">
                  <w:rPr>
                    <w:rFonts w:ascii="Times New Roman" w:eastAsia="Times New Roman" w:hAnsi="Times New Roman" w:cs="Times New Roman"/>
                    <w:color w:val="000000"/>
                    <w:sz w:val="16"/>
                    <w:szCs w:val="16"/>
                    <w:lang w:val="ru-RU"/>
                  </w:rPr>
                </w:rPrChange>
              </w:rPr>
            </w:pPr>
            <w:ins w:id="689" w:author="Алексей Ярославцев" w:date="2020-05-11T17:23:00Z">
              <w:r w:rsidRPr="00F34A4A">
                <w:rPr>
                  <w:rFonts w:ascii="Times New Roman" w:hAnsi="Times New Roman" w:cs="Times New Roman"/>
                  <w:sz w:val="16"/>
                  <w:szCs w:val="16"/>
                  <w:rPrChange w:id="690" w:author="Алексей Ярославцев" w:date="2020-05-11T17:23:00Z">
                    <w:rPr/>
                  </w:rPrChange>
                </w:rPr>
                <w:t>4.81</w:t>
              </w:r>
            </w:ins>
            <w:del w:id="691" w:author="Алексей Ярославцев" w:date="2020-05-11T17:23:00Z">
              <w:r w:rsidRPr="00F34A4A" w:rsidDel="0025411B">
                <w:rPr>
                  <w:rFonts w:ascii="Times New Roman" w:eastAsia="Times New Roman" w:hAnsi="Times New Roman" w:cs="Times New Roman"/>
                  <w:color w:val="000000"/>
                  <w:sz w:val="16"/>
                  <w:szCs w:val="16"/>
                  <w:lang w:val="ru-RU"/>
                  <w:rPrChange w:id="692" w:author="Алексей Ярославцев" w:date="2020-05-11T17:23:00Z">
                    <w:rPr>
                      <w:rFonts w:ascii="Times New Roman" w:eastAsia="Times New Roman" w:hAnsi="Times New Roman" w:cs="Times New Roman"/>
                      <w:color w:val="000000"/>
                      <w:sz w:val="16"/>
                      <w:szCs w:val="16"/>
                      <w:lang w:val="ru-RU"/>
                    </w:rPr>
                  </w:rPrChange>
                </w:rPr>
                <w:delText>3.97</w:delText>
              </w:r>
            </w:del>
          </w:p>
        </w:tc>
        <w:tc>
          <w:tcPr>
            <w:tcW w:w="600" w:type="dxa"/>
            <w:tcBorders>
              <w:top w:val="nil"/>
              <w:left w:val="nil"/>
              <w:bottom w:val="single" w:sz="8" w:space="0" w:color="auto"/>
              <w:right w:val="single" w:sz="8" w:space="0" w:color="auto"/>
            </w:tcBorders>
            <w:shd w:val="clear" w:color="000000" w:fill="FFFFFF"/>
            <w:hideMark/>
            <w:tcPrChange w:id="693" w:author="Алексей Ярославцев" w:date="2020-05-11T17:23:00Z">
              <w:tcPr>
                <w:tcW w:w="600" w:type="dxa"/>
                <w:tcBorders>
                  <w:top w:val="nil"/>
                  <w:left w:val="nil"/>
                  <w:bottom w:val="single" w:sz="8" w:space="0" w:color="auto"/>
                  <w:right w:val="single" w:sz="8" w:space="0" w:color="auto"/>
                </w:tcBorders>
                <w:shd w:val="clear" w:color="000000" w:fill="FFFFFF"/>
                <w:vAlign w:val="center"/>
                <w:hideMark/>
              </w:tcPr>
            </w:tcPrChange>
          </w:tcPr>
          <w:p w14:paraId="77FA8792" w14:textId="21DA2B31"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694" w:author="Алексей Ярославцев" w:date="2020-05-11T17:23:00Z">
                  <w:rPr>
                    <w:rFonts w:ascii="Times New Roman" w:eastAsia="Times New Roman" w:hAnsi="Times New Roman" w:cs="Times New Roman"/>
                    <w:color w:val="000000"/>
                    <w:sz w:val="16"/>
                    <w:szCs w:val="16"/>
                    <w:lang w:val="ru-RU"/>
                  </w:rPr>
                </w:rPrChange>
              </w:rPr>
            </w:pPr>
            <w:ins w:id="695" w:author="Алексей Ярославцев" w:date="2020-05-11T17:23:00Z">
              <w:r w:rsidRPr="00F34A4A">
                <w:rPr>
                  <w:rFonts w:ascii="Times New Roman" w:hAnsi="Times New Roman" w:cs="Times New Roman"/>
                  <w:sz w:val="16"/>
                  <w:szCs w:val="16"/>
                  <w:rPrChange w:id="696" w:author="Алексей Ярославцев" w:date="2020-05-11T17:23:00Z">
                    <w:rPr/>
                  </w:rPrChange>
                </w:rPr>
                <w:t>0.57</w:t>
              </w:r>
            </w:ins>
            <w:del w:id="697" w:author="Алексей Ярославцев" w:date="2020-05-11T17:23:00Z">
              <w:r w:rsidRPr="00F34A4A" w:rsidDel="0025411B">
                <w:rPr>
                  <w:rFonts w:ascii="Times New Roman" w:eastAsia="Times New Roman" w:hAnsi="Times New Roman" w:cs="Times New Roman"/>
                  <w:color w:val="000000"/>
                  <w:sz w:val="16"/>
                  <w:szCs w:val="16"/>
                  <w:lang w:val="ru-RU"/>
                  <w:rPrChange w:id="698" w:author="Алексей Ярославцев" w:date="2020-05-11T17:23:00Z">
                    <w:rPr>
                      <w:rFonts w:ascii="Times New Roman" w:eastAsia="Times New Roman" w:hAnsi="Times New Roman" w:cs="Times New Roman"/>
                      <w:color w:val="000000"/>
                      <w:sz w:val="16"/>
                      <w:szCs w:val="16"/>
                      <w:lang w:val="ru-RU"/>
                    </w:rPr>
                  </w:rPrChange>
                </w:rPr>
                <w:delText>0.57</w:delText>
              </w:r>
            </w:del>
          </w:p>
        </w:tc>
        <w:tc>
          <w:tcPr>
            <w:tcW w:w="576" w:type="dxa"/>
            <w:tcBorders>
              <w:top w:val="nil"/>
              <w:left w:val="nil"/>
              <w:bottom w:val="single" w:sz="8" w:space="0" w:color="auto"/>
              <w:right w:val="single" w:sz="8" w:space="0" w:color="auto"/>
            </w:tcBorders>
            <w:shd w:val="clear" w:color="000000" w:fill="FFFFFF"/>
            <w:hideMark/>
            <w:tcPrChange w:id="699" w:author="Алексей Ярославцев" w:date="2020-05-11T17:23:00Z">
              <w:tcPr>
                <w:tcW w:w="576" w:type="dxa"/>
                <w:tcBorders>
                  <w:top w:val="nil"/>
                  <w:left w:val="nil"/>
                  <w:bottom w:val="single" w:sz="8" w:space="0" w:color="auto"/>
                  <w:right w:val="single" w:sz="8" w:space="0" w:color="auto"/>
                </w:tcBorders>
                <w:shd w:val="clear" w:color="000000" w:fill="FFFFFF"/>
                <w:vAlign w:val="center"/>
                <w:hideMark/>
              </w:tcPr>
            </w:tcPrChange>
          </w:tcPr>
          <w:p w14:paraId="612FF29C" w14:textId="2A75E4A4"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700" w:author="Алексей Ярославцев" w:date="2020-05-11T17:23:00Z">
                  <w:rPr>
                    <w:rFonts w:ascii="Times New Roman" w:eastAsia="Times New Roman" w:hAnsi="Times New Roman" w:cs="Times New Roman"/>
                    <w:color w:val="000000"/>
                    <w:sz w:val="16"/>
                    <w:szCs w:val="16"/>
                    <w:lang w:val="ru-RU"/>
                  </w:rPr>
                </w:rPrChange>
              </w:rPr>
            </w:pPr>
            <w:ins w:id="701" w:author="Алексей Ярославцев" w:date="2020-05-11T17:23:00Z">
              <w:r w:rsidRPr="00F34A4A">
                <w:rPr>
                  <w:rFonts w:ascii="Times New Roman" w:hAnsi="Times New Roman" w:cs="Times New Roman"/>
                  <w:sz w:val="16"/>
                  <w:szCs w:val="16"/>
                  <w:rPrChange w:id="702" w:author="Алексей Ярославцев" w:date="2020-05-11T17:23:00Z">
                    <w:rPr/>
                  </w:rPrChange>
                </w:rPr>
                <w:t>4.23</w:t>
              </w:r>
            </w:ins>
            <w:del w:id="703" w:author="Алексей Ярославцев" w:date="2020-05-11T17:23:00Z">
              <w:r w:rsidRPr="00F34A4A" w:rsidDel="0025411B">
                <w:rPr>
                  <w:rFonts w:ascii="Times New Roman" w:eastAsia="Times New Roman" w:hAnsi="Times New Roman" w:cs="Times New Roman"/>
                  <w:color w:val="000000"/>
                  <w:sz w:val="16"/>
                  <w:szCs w:val="16"/>
                  <w:lang w:val="ru-RU"/>
                  <w:rPrChange w:id="704" w:author="Алексей Ярославцев" w:date="2020-05-11T17:23:00Z">
                    <w:rPr>
                      <w:rFonts w:ascii="Times New Roman" w:eastAsia="Times New Roman" w:hAnsi="Times New Roman" w:cs="Times New Roman"/>
                      <w:color w:val="000000"/>
                      <w:sz w:val="16"/>
                      <w:szCs w:val="16"/>
                      <w:lang w:val="ru-RU"/>
                    </w:rPr>
                  </w:rPrChange>
                </w:rPr>
                <w:delText>3.4</w:delText>
              </w:r>
            </w:del>
          </w:p>
        </w:tc>
      </w:tr>
      <w:tr w:rsidR="00F34A4A" w:rsidRPr="00F307EE" w14:paraId="32A1D328" w14:textId="77777777" w:rsidTr="00A64F98">
        <w:tblPrEx>
          <w:tblW w:w="15099" w:type="dxa"/>
          <w:tblInd w:w="93" w:type="dxa"/>
          <w:tblLayout w:type="fixed"/>
          <w:tblPrExChange w:id="705" w:author="Алексей Ярославцев" w:date="2020-05-11T17:23:00Z">
            <w:tblPrEx>
              <w:tblW w:w="15099" w:type="dxa"/>
              <w:tblInd w:w="93" w:type="dxa"/>
              <w:tblLayout w:type="fixed"/>
            </w:tblPrEx>
          </w:tblPrExChange>
        </w:tblPrEx>
        <w:trPr>
          <w:trHeight w:val="170"/>
          <w:trPrChange w:id="706" w:author="Алексей Ярославцев" w:date="2020-05-11T17:23:00Z">
            <w:trPr>
              <w:trHeight w:val="170"/>
            </w:trPr>
          </w:trPrChange>
        </w:trPr>
        <w:tc>
          <w:tcPr>
            <w:tcW w:w="1008" w:type="dxa"/>
            <w:tcBorders>
              <w:top w:val="nil"/>
              <w:left w:val="single" w:sz="8" w:space="0" w:color="auto"/>
              <w:bottom w:val="single" w:sz="8" w:space="0" w:color="auto"/>
              <w:right w:val="single" w:sz="8" w:space="0" w:color="auto"/>
            </w:tcBorders>
            <w:shd w:val="clear" w:color="000000" w:fill="FFFFFF"/>
            <w:vAlign w:val="center"/>
            <w:hideMark/>
            <w:tcPrChange w:id="707" w:author="Алексей Ярославцев" w:date="2020-05-11T17:23:00Z">
              <w:tcPr>
                <w:tcW w:w="1008" w:type="dxa"/>
                <w:tcBorders>
                  <w:top w:val="nil"/>
                  <w:left w:val="single" w:sz="8" w:space="0" w:color="auto"/>
                  <w:bottom w:val="single" w:sz="8" w:space="0" w:color="auto"/>
                  <w:right w:val="single" w:sz="8" w:space="0" w:color="auto"/>
                </w:tcBorders>
                <w:shd w:val="clear" w:color="000000" w:fill="FFFFFF"/>
                <w:vAlign w:val="center"/>
                <w:hideMark/>
              </w:tcPr>
            </w:tcPrChange>
          </w:tcPr>
          <w:p w14:paraId="1B81F843" w14:textId="77777777" w:rsidR="00F34A4A" w:rsidRPr="00F307EE" w:rsidRDefault="00F34A4A" w:rsidP="00F34A4A">
            <w:pPr>
              <w:spacing w:after="0" w:line="240" w:lineRule="auto"/>
              <w:jc w:val="right"/>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218A0281</w:t>
            </w:r>
          </w:p>
        </w:tc>
        <w:tc>
          <w:tcPr>
            <w:tcW w:w="755" w:type="dxa"/>
            <w:tcBorders>
              <w:top w:val="nil"/>
              <w:left w:val="nil"/>
              <w:bottom w:val="single" w:sz="8" w:space="0" w:color="auto"/>
              <w:right w:val="single" w:sz="8" w:space="0" w:color="auto"/>
            </w:tcBorders>
            <w:shd w:val="clear" w:color="000000" w:fill="FFFFFF"/>
            <w:vAlign w:val="center"/>
            <w:hideMark/>
            <w:tcPrChange w:id="708" w:author="Алексей Ярославцев" w:date="2020-05-11T17:23:00Z">
              <w:tcPr>
                <w:tcW w:w="755" w:type="dxa"/>
                <w:tcBorders>
                  <w:top w:val="nil"/>
                  <w:left w:val="nil"/>
                  <w:bottom w:val="single" w:sz="8" w:space="0" w:color="auto"/>
                  <w:right w:val="single" w:sz="8" w:space="0" w:color="auto"/>
                </w:tcBorders>
                <w:shd w:val="clear" w:color="000000" w:fill="FFFFFF"/>
                <w:vAlign w:val="center"/>
                <w:hideMark/>
              </w:tcPr>
            </w:tcPrChange>
          </w:tcPr>
          <w:p w14:paraId="641DEA0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50-60</w:t>
            </w:r>
          </w:p>
        </w:tc>
        <w:tc>
          <w:tcPr>
            <w:tcW w:w="580" w:type="dxa"/>
            <w:tcBorders>
              <w:top w:val="nil"/>
              <w:left w:val="nil"/>
              <w:bottom w:val="single" w:sz="8" w:space="0" w:color="auto"/>
              <w:right w:val="single" w:sz="8" w:space="0" w:color="auto"/>
            </w:tcBorders>
            <w:shd w:val="clear" w:color="000000" w:fill="FFFFFF"/>
            <w:vAlign w:val="center"/>
            <w:hideMark/>
            <w:tcPrChange w:id="709" w:author="Алексей Ярославцев" w:date="2020-05-11T17:23:00Z">
              <w:tcPr>
                <w:tcW w:w="580" w:type="dxa"/>
                <w:tcBorders>
                  <w:top w:val="nil"/>
                  <w:left w:val="nil"/>
                  <w:bottom w:val="single" w:sz="8" w:space="0" w:color="auto"/>
                  <w:right w:val="single" w:sz="8" w:space="0" w:color="auto"/>
                </w:tcBorders>
                <w:shd w:val="clear" w:color="000000" w:fill="FFFFFF"/>
                <w:vAlign w:val="center"/>
                <w:hideMark/>
              </w:tcPr>
            </w:tcPrChange>
          </w:tcPr>
          <w:p w14:paraId="6AA8A1AD"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14</w:t>
            </w:r>
          </w:p>
        </w:tc>
        <w:tc>
          <w:tcPr>
            <w:tcW w:w="595" w:type="dxa"/>
            <w:tcBorders>
              <w:top w:val="nil"/>
              <w:left w:val="nil"/>
              <w:bottom w:val="single" w:sz="8" w:space="0" w:color="auto"/>
              <w:right w:val="single" w:sz="8" w:space="0" w:color="auto"/>
            </w:tcBorders>
            <w:shd w:val="clear" w:color="000000" w:fill="FFFFFF"/>
            <w:vAlign w:val="center"/>
            <w:hideMark/>
            <w:tcPrChange w:id="710" w:author="Алексей Ярославцев" w:date="2020-05-11T17:23:00Z">
              <w:tcPr>
                <w:tcW w:w="595" w:type="dxa"/>
                <w:tcBorders>
                  <w:top w:val="nil"/>
                  <w:left w:val="nil"/>
                  <w:bottom w:val="single" w:sz="8" w:space="0" w:color="auto"/>
                  <w:right w:val="single" w:sz="8" w:space="0" w:color="auto"/>
                </w:tcBorders>
                <w:shd w:val="clear" w:color="000000" w:fill="FFFFFF"/>
                <w:vAlign w:val="center"/>
                <w:hideMark/>
              </w:tcPr>
            </w:tcPrChange>
          </w:tcPr>
          <w:p w14:paraId="624F6973"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45.84</w:t>
            </w:r>
          </w:p>
        </w:tc>
        <w:tc>
          <w:tcPr>
            <w:tcW w:w="580" w:type="dxa"/>
            <w:tcBorders>
              <w:top w:val="nil"/>
              <w:left w:val="nil"/>
              <w:bottom w:val="single" w:sz="8" w:space="0" w:color="auto"/>
              <w:right w:val="single" w:sz="8" w:space="0" w:color="auto"/>
            </w:tcBorders>
            <w:shd w:val="clear" w:color="000000" w:fill="FFFFFF"/>
            <w:vAlign w:val="center"/>
            <w:hideMark/>
            <w:tcPrChange w:id="711" w:author="Алексей Ярославцев" w:date="2020-05-11T17:23:00Z">
              <w:tcPr>
                <w:tcW w:w="580" w:type="dxa"/>
                <w:tcBorders>
                  <w:top w:val="nil"/>
                  <w:left w:val="nil"/>
                  <w:bottom w:val="single" w:sz="8" w:space="0" w:color="auto"/>
                  <w:right w:val="single" w:sz="8" w:space="0" w:color="auto"/>
                </w:tcBorders>
                <w:shd w:val="clear" w:color="000000" w:fill="FFFFFF"/>
                <w:vAlign w:val="center"/>
                <w:hideMark/>
              </w:tcPr>
            </w:tcPrChange>
          </w:tcPr>
          <w:p w14:paraId="1B8D476F"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4.32</w:t>
            </w:r>
          </w:p>
        </w:tc>
        <w:tc>
          <w:tcPr>
            <w:tcW w:w="595" w:type="dxa"/>
            <w:tcBorders>
              <w:top w:val="nil"/>
              <w:left w:val="nil"/>
              <w:bottom w:val="single" w:sz="8" w:space="0" w:color="auto"/>
              <w:right w:val="single" w:sz="8" w:space="0" w:color="auto"/>
            </w:tcBorders>
            <w:shd w:val="clear" w:color="000000" w:fill="FFFFFF"/>
            <w:vAlign w:val="center"/>
            <w:hideMark/>
            <w:tcPrChange w:id="712" w:author="Алексей Ярославцев" w:date="2020-05-11T17:23:00Z">
              <w:tcPr>
                <w:tcW w:w="595" w:type="dxa"/>
                <w:tcBorders>
                  <w:top w:val="nil"/>
                  <w:left w:val="nil"/>
                  <w:bottom w:val="single" w:sz="8" w:space="0" w:color="auto"/>
                  <w:right w:val="single" w:sz="8" w:space="0" w:color="auto"/>
                </w:tcBorders>
                <w:shd w:val="clear" w:color="000000" w:fill="FFFFFF"/>
                <w:vAlign w:val="center"/>
                <w:hideMark/>
              </w:tcPr>
            </w:tcPrChange>
          </w:tcPr>
          <w:p w14:paraId="15FA1AF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35.8</w:t>
            </w:r>
          </w:p>
        </w:tc>
        <w:tc>
          <w:tcPr>
            <w:tcW w:w="343" w:type="dxa"/>
            <w:tcBorders>
              <w:top w:val="nil"/>
              <w:left w:val="nil"/>
              <w:bottom w:val="single" w:sz="8" w:space="0" w:color="auto"/>
              <w:right w:val="single" w:sz="8" w:space="0" w:color="auto"/>
            </w:tcBorders>
            <w:shd w:val="clear" w:color="000000" w:fill="FFFFFF"/>
            <w:vAlign w:val="center"/>
            <w:hideMark/>
            <w:tcPrChange w:id="713" w:author="Алексей Ярославцев" w:date="2020-05-11T17:23:00Z">
              <w:tcPr>
                <w:tcW w:w="343" w:type="dxa"/>
                <w:tcBorders>
                  <w:top w:val="nil"/>
                  <w:left w:val="nil"/>
                  <w:bottom w:val="single" w:sz="8" w:space="0" w:color="auto"/>
                  <w:right w:val="single" w:sz="8" w:space="0" w:color="auto"/>
                </w:tcBorders>
                <w:shd w:val="clear" w:color="000000" w:fill="FFFFFF"/>
                <w:vAlign w:val="center"/>
                <w:hideMark/>
              </w:tcPr>
            </w:tcPrChange>
          </w:tcPr>
          <w:p w14:paraId="36E8F43C"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4</w:t>
            </w:r>
          </w:p>
        </w:tc>
        <w:tc>
          <w:tcPr>
            <w:tcW w:w="521" w:type="dxa"/>
            <w:tcBorders>
              <w:top w:val="nil"/>
              <w:left w:val="nil"/>
              <w:bottom w:val="single" w:sz="8" w:space="0" w:color="auto"/>
              <w:right w:val="single" w:sz="8" w:space="0" w:color="auto"/>
            </w:tcBorders>
            <w:shd w:val="clear" w:color="000000" w:fill="FFFFFF"/>
            <w:vAlign w:val="center"/>
            <w:hideMark/>
            <w:tcPrChange w:id="714" w:author="Алексей Ярославцев" w:date="2020-05-11T17:23:00Z">
              <w:tcPr>
                <w:tcW w:w="521" w:type="dxa"/>
                <w:tcBorders>
                  <w:top w:val="nil"/>
                  <w:left w:val="nil"/>
                  <w:bottom w:val="single" w:sz="8" w:space="0" w:color="auto"/>
                  <w:right w:val="single" w:sz="8" w:space="0" w:color="auto"/>
                </w:tcBorders>
                <w:shd w:val="clear" w:color="000000" w:fill="FFFFFF"/>
                <w:vAlign w:val="center"/>
                <w:hideMark/>
              </w:tcPr>
            </w:tcPrChange>
          </w:tcPr>
          <w:p w14:paraId="21EE635C"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1.31</w:t>
            </w:r>
          </w:p>
        </w:tc>
        <w:tc>
          <w:tcPr>
            <w:tcW w:w="595" w:type="dxa"/>
            <w:tcBorders>
              <w:top w:val="nil"/>
              <w:left w:val="nil"/>
              <w:bottom w:val="single" w:sz="8" w:space="0" w:color="auto"/>
              <w:right w:val="single" w:sz="8" w:space="0" w:color="auto"/>
            </w:tcBorders>
            <w:shd w:val="clear" w:color="000000" w:fill="FFFFFF"/>
            <w:vAlign w:val="center"/>
            <w:hideMark/>
            <w:tcPrChange w:id="715" w:author="Алексей Ярославцев" w:date="2020-05-11T17:23:00Z">
              <w:tcPr>
                <w:tcW w:w="595" w:type="dxa"/>
                <w:tcBorders>
                  <w:top w:val="nil"/>
                  <w:left w:val="nil"/>
                  <w:bottom w:val="single" w:sz="8" w:space="0" w:color="auto"/>
                  <w:right w:val="single" w:sz="8" w:space="0" w:color="auto"/>
                </w:tcBorders>
                <w:shd w:val="clear" w:color="000000" w:fill="FFFFFF"/>
                <w:vAlign w:val="center"/>
                <w:hideMark/>
              </w:tcPr>
            </w:tcPrChange>
          </w:tcPr>
          <w:p w14:paraId="516697CA"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1.05</w:t>
            </w:r>
          </w:p>
        </w:tc>
        <w:tc>
          <w:tcPr>
            <w:tcW w:w="595" w:type="dxa"/>
            <w:tcBorders>
              <w:top w:val="nil"/>
              <w:left w:val="nil"/>
              <w:bottom w:val="single" w:sz="8" w:space="0" w:color="auto"/>
              <w:right w:val="single" w:sz="8" w:space="0" w:color="auto"/>
            </w:tcBorders>
            <w:shd w:val="clear" w:color="000000" w:fill="FFFFFF"/>
            <w:vAlign w:val="center"/>
            <w:hideMark/>
            <w:tcPrChange w:id="716" w:author="Алексей Ярославцев" w:date="2020-05-11T17:23:00Z">
              <w:tcPr>
                <w:tcW w:w="595" w:type="dxa"/>
                <w:tcBorders>
                  <w:top w:val="nil"/>
                  <w:left w:val="nil"/>
                  <w:bottom w:val="single" w:sz="8" w:space="0" w:color="auto"/>
                  <w:right w:val="single" w:sz="8" w:space="0" w:color="auto"/>
                </w:tcBorders>
                <w:shd w:val="clear" w:color="000000" w:fill="FFFFFF"/>
                <w:vAlign w:val="center"/>
                <w:hideMark/>
              </w:tcPr>
            </w:tcPrChange>
          </w:tcPr>
          <w:p w14:paraId="67D9F24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0.317</w:t>
            </w:r>
          </w:p>
        </w:tc>
        <w:tc>
          <w:tcPr>
            <w:tcW w:w="656" w:type="dxa"/>
            <w:tcBorders>
              <w:top w:val="nil"/>
              <w:left w:val="nil"/>
              <w:bottom w:val="single" w:sz="8" w:space="0" w:color="auto"/>
              <w:right w:val="single" w:sz="8" w:space="0" w:color="auto"/>
            </w:tcBorders>
            <w:shd w:val="clear" w:color="000000" w:fill="FFFFFF"/>
            <w:vAlign w:val="center"/>
            <w:hideMark/>
            <w:tcPrChange w:id="717" w:author="Алексей Ярославцев" w:date="2020-05-11T17:23:00Z">
              <w:tcPr>
                <w:tcW w:w="656" w:type="dxa"/>
                <w:tcBorders>
                  <w:top w:val="nil"/>
                  <w:left w:val="nil"/>
                  <w:bottom w:val="single" w:sz="8" w:space="0" w:color="auto"/>
                  <w:right w:val="single" w:sz="8" w:space="0" w:color="auto"/>
                </w:tcBorders>
                <w:shd w:val="clear" w:color="000000" w:fill="FFFFFF"/>
                <w:vAlign w:val="center"/>
                <w:hideMark/>
              </w:tcPr>
            </w:tcPrChange>
          </w:tcPr>
          <w:p w14:paraId="2F307C1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684.96</w:t>
            </w:r>
          </w:p>
        </w:tc>
        <w:tc>
          <w:tcPr>
            <w:tcW w:w="595" w:type="dxa"/>
            <w:tcBorders>
              <w:top w:val="nil"/>
              <w:left w:val="nil"/>
              <w:bottom w:val="single" w:sz="8" w:space="0" w:color="auto"/>
              <w:right w:val="single" w:sz="8" w:space="0" w:color="auto"/>
            </w:tcBorders>
            <w:shd w:val="clear" w:color="000000" w:fill="FFFFFF"/>
            <w:vAlign w:val="center"/>
            <w:hideMark/>
            <w:tcPrChange w:id="718" w:author="Алексей Ярославцев" w:date="2020-05-11T17:23:00Z">
              <w:tcPr>
                <w:tcW w:w="595" w:type="dxa"/>
                <w:tcBorders>
                  <w:top w:val="nil"/>
                  <w:left w:val="nil"/>
                  <w:bottom w:val="single" w:sz="8" w:space="0" w:color="auto"/>
                  <w:right w:val="single" w:sz="8" w:space="0" w:color="auto"/>
                </w:tcBorders>
                <w:shd w:val="clear" w:color="000000" w:fill="FFFFFF"/>
                <w:vAlign w:val="center"/>
                <w:hideMark/>
              </w:tcPr>
            </w:tcPrChange>
          </w:tcPr>
          <w:p w14:paraId="7215403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12.45</w:t>
            </w:r>
          </w:p>
        </w:tc>
        <w:tc>
          <w:tcPr>
            <w:tcW w:w="680" w:type="dxa"/>
            <w:tcBorders>
              <w:top w:val="nil"/>
              <w:left w:val="nil"/>
              <w:bottom w:val="single" w:sz="8" w:space="0" w:color="auto"/>
              <w:right w:val="single" w:sz="8" w:space="0" w:color="auto"/>
            </w:tcBorders>
            <w:shd w:val="clear" w:color="000000" w:fill="FFFFFF"/>
            <w:noWrap/>
            <w:vAlign w:val="center"/>
            <w:hideMark/>
            <w:tcPrChange w:id="719" w:author="Алексей Ярославцев" w:date="2020-05-11T17:23:00Z">
              <w:tcPr>
                <w:tcW w:w="680" w:type="dxa"/>
                <w:tcBorders>
                  <w:top w:val="nil"/>
                  <w:left w:val="nil"/>
                  <w:bottom w:val="single" w:sz="8" w:space="0" w:color="auto"/>
                  <w:right w:val="single" w:sz="8" w:space="0" w:color="auto"/>
                </w:tcBorders>
                <w:shd w:val="clear" w:color="000000" w:fill="FFFFFF"/>
                <w:noWrap/>
                <w:vAlign w:val="center"/>
                <w:hideMark/>
              </w:tcPr>
            </w:tcPrChange>
          </w:tcPr>
          <w:p w14:paraId="344D713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15.3</w:t>
            </w:r>
          </w:p>
        </w:tc>
        <w:tc>
          <w:tcPr>
            <w:tcW w:w="647" w:type="dxa"/>
            <w:tcBorders>
              <w:top w:val="nil"/>
              <w:left w:val="nil"/>
              <w:bottom w:val="single" w:sz="8" w:space="0" w:color="auto"/>
              <w:right w:val="single" w:sz="8" w:space="0" w:color="auto"/>
            </w:tcBorders>
            <w:shd w:val="clear" w:color="000000" w:fill="FFFFFF"/>
            <w:noWrap/>
            <w:vAlign w:val="center"/>
            <w:hideMark/>
            <w:tcPrChange w:id="720" w:author="Алексей Ярославцев" w:date="2020-05-11T17:23:00Z">
              <w:tcPr>
                <w:tcW w:w="647" w:type="dxa"/>
                <w:tcBorders>
                  <w:top w:val="nil"/>
                  <w:left w:val="nil"/>
                  <w:bottom w:val="single" w:sz="8" w:space="0" w:color="auto"/>
                  <w:right w:val="single" w:sz="8" w:space="0" w:color="auto"/>
                </w:tcBorders>
                <w:shd w:val="clear" w:color="000000" w:fill="FFFFFF"/>
                <w:noWrap/>
                <w:vAlign w:val="center"/>
                <w:hideMark/>
              </w:tcPr>
            </w:tcPrChange>
          </w:tcPr>
          <w:p w14:paraId="19FD591F"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0.43</w:t>
            </w:r>
          </w:p>
        </w:tc>
        <w:tc>
          <w:tcPr>
            <w:tcW w:w="656" w:type="dxa"/>
            <w:tcBorders>
              <w:top w:val="nil"/>
              <w:left w:val="nil"/>
              <w:bottom w:val="single" w:sz="8" w:space="0" w:color="auto"/>
              <w:right w:val="single" w:sz="8" w:space="0" w:color="auto"/>
            </w:tcBorders>
            <w:shd w:val="clear" w:color="000000" w:fill="FFFFFF"/>
            <w:vAlign w:val="center"/>
            <w:hideMark/>
            <w:tcPrChange w:id="721" w:author="Алексей Ярославцев" w:date="2020-05-11T17:23:00Z">
              <w:tcPr>
                <w:tcW w:w="656" w:type="dxa"/>
                <w:tcBorders>
                  <w:top w:val="nil"/>
                  <w:left w:val="nil"/>
                  <w:bottom w:val="single" w:sz="8" w:space="0" w:color="auto"/>
                  <w:right w:val="single" w:sz="8" w:space="0" w:color="auto"/>
                </w:tcBorders>
                <w:shd w:val="clear" w:color="000000" w:fill="FFFFFF"/>
                <w:vAlign w:val="center"/>
                <w:hideMark/>
              </w:tcPr>
            </w:tcPrChange>
          </w:tcPr>
          <w:p w14:paraId="2750C3B1"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190.09</w:t>
            </w:r>
          </w:p>
        </w:tc>
        <w:tc>
          <w:tcPr>
            <w:tcW w:w="600" w:type="dxa"/>
            <w:tcBorders>
              <w:top w:val="nil"/>
              <w:left w:val="nil"/>
              <w:bottom w:val="single" w:sz="8" w:space="0" w:color="auto"/>
              <w:right w:val="single" w:sz="8" w:space="0" w:color="auto"/>
            </w:tcBorders>
            <w:shd w:val="clear" w:color="000000" w:fill="FFFFFF"/>
            <w:noWrap/>
            <w:vAlign w:val="center"/>
            <w:hideMark/>
            <w:tcPrChange w:id="722" w:author="Алексей Ярославцев" w:date="2020-05-11T17:23:00Z">
              <w:tcPr>
                <w:tcW w:w="600" w:type="dxa"/>
                <w:tcBorders>
                  <w:top w:val="nil"/>
                  <w:left w:val="nil"/>
                  <w:bottom w:val="single" w:sz="8" w:space="0" w:color="auto"/>
                  <w:right w:val="single" w:sz="8" w:space="0" w:color="auto"/>
                </w:tcBorders>
                <w:shd w:val="clear" w:color="000000" w:fill="FFFFFF"/>
                <w:noWrap/>
                <w:vAlign w:val="center"/>
                <w:hideMark/>
              </w:tcPr>
            </w:tcPrChange>
          </w:tcPr>
          <w:p w14:paraId="6070377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183.5</w:t>
            </w:r>
          </w:p>
        </w:tc>
        <w:tc>
          <w:tcPr>
            <w:tcW w:w="600" w:type="dxa"/>
            <w:tcBorders>
              <w:top w:val="nil"/>
              <w:left w:val="nil"/>
              <w:bottom w:val="single" w:sz="8" w:space="0" w:color="auto"/>
              <w:right w:val="single" w:sz="8" w:space="0" w:color="auto"/>
            </w:tcBorders>
            <w:shd w:val="clear" w:color="000000" w:fill="FFFFFF"/>
            <w:noWrap/>
            <w:vAlign w:val="center"/>
            <w:hideMark/>
            <w:tcPrChange w:id="723" w:author="Алексей Ярославцев" w:date="2020-05-11T17:23:00Z">
              <w:tcPr>
                <w:tcW w:w="600" w:type="dxa"/>
                <w:tcBorders>
                  <w:top w:val="nil"/>
                  <w:left w:val="nil"/>
                  <w:bottom w:val="single" w:sz="8" w:space="0" w:color="auto"/>
                  <w:right w:val="single" w:sz="8" w:space="0" w:color="auto"/>
                </w:tcBorders>
                <w:shd w:val="clear" w:color="000000" w:fill="FFFFFF"/>
                <w:noWrap/>
                <w:vAlign w:val="center"/>
                <w:hideMark/>
              </w:tcPr>
            </w:tcPrChange>
          </w:tcPr>
          <w:p w14:paraId="4C0BB13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1.04</w:t>
            </w:r>
          </w:p>
        </w:tc>
        <w:tc>
          <w:tcPr>
            <w:tcW w:w="754" w:type="dxa"/>
            <w:tcBorders>
              <w:top w:val="nil"/>
              <w:left w:val="nil"/>
              <w:bottom w:val="single" w:sz="8" w:space="0" w:color="auto"/>
              <w:right w:val="single" w:sz="8" w:space="0" w:color="auto"/>
            </w:tcBorders>
            <w:shd w:val="clear" w:color="auto" w:fill="auto"/>
            <w:noWrap/>
            <w:vAlign w:val="center"/>
            <w:hideMark/>
            <w:tcPrChange w:id="724" w:author="Алексей Ярославцев" w:date="2020-05-11T17:23:00Z">
              <w:tcPr>
                <w:tcW w:w="754" w:type="dxa"/>
                <w:tcBorders>
                  <w:top w:val="nil"/>
                  <w:left w:val="nil"/>
                  <w:bottom w:val="single" w:sz="8" w:space="0" w:color="auto"/>
                  <w:right w:val="single" w:sz="8" w:space="0" w:color="auto"/>
                </w:tcBorders>
                <w:shd w:val="clear" w:color="auto" w:fill="auto"/>
                <w:noWrap/>
                <w:vAlign w:val="center"/>
                <w:hideMark/>
              </w:tcPr>
            </w:tcPrChange>
          </w:tcPr>
          <w:p w14:paraId="779B13B3" w14:textId="77777777" w:rsidR="00F34A4A" w:rsidRPr="00F307EE" w:rsidRDefault="00F34A4A" w:rsidP="00F34A4A">
            <w:pPr>
              <w:spacing w:after="0" w:line="240" w:lineRule="auto"/>
              <w:jc w:val="right"/>
              <w:rPr>
                <w:rFonts w:ascii="Times New Roman" w:eastAsia="Times New Roman" w:hAnsi="Times New Roman" w:cs="Times New Roman"/>
                <w:color w:val="333333"/>
                <w:sz w:val="16"/>
                <w:szCs w:val="16"/>
                <w:lang w:val="ru-RU"/>
              </w:rPr>
            </w:pPr>
            <w:r w:rsidRPr="00F307EE">
              <w:rPr>
                <w:rFonts w:ascii="Times New Roman" w:eastAsia="Times New Roman" w:hAnsi="Times New Roman" w:cs="Times New Roman"/>
                <w:color w:val="333333"/>
                <w:sz w:val="16"/>
                <w:szCs w:val="16"/>
                <w:lang w:val="ru-RU"/>
              </w:rPr>
              <w:t>3042</w:t>
            </w:r>
          </w:p>
        </w:tc>
        <w:tc>
          <w:tcPr>
            <w:tcW w:w="656" w:type="dxa"/>
            <w:tcBorders>
              <w:top w:val="nil"/>
              <w:left w:val="nil"/>
              <w:bottom w:val="single" w:sz="8" w:space="0" w:color="auto"/>
              <w:right w:val="single" w:sz="8" w:space="0" w:color="auto"/>
            </w:tcBorders>
            <w:shd w:val="clear" w:color="000000" w:fill="FFFFFF"/>
            <w:vAlign w:val="center"/>
            <w:hideMark/>
            <w:tcPrChange w:id="725" w:author="Алексей Ярославцев" w:date="2020-05-11T17:23:00Z">
              <w:tcPr>
                <w:tcW w:w="656" w:type="dxa"/>
                <w:tcBorders>
                  <w:top w:val="nil"/>
                  <w:left w:val="nil"/>
                  <w:bottom w:val="single" w:sz="8" w:space="0" w:color="auto"/>
                  <w:right w:val="single" w:sz="8" w:space="0" w:color="auto"/>
                </w:tcBorders>
                <w:shd w:val="clear" w:color="000000" w:fill="FFFFFF"/>
                <w:vAlign w:val="center"/>
                <w:hideMark/>
              </w:tcPr>
            </w:tcPrChange>
          </w:tcPr>
          <w:p w14:paraId="134FB01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11940</w:t>
            </w:r>
          </w:p>
        </w:tc>
        <w:tc>
          <w:tcPr>
            <w:tcW w:w="656" w:type="dxa"/>
            <w:tcBorders>
              <w:top w:val="nil"/>
              <w:left w:val="nil"/>
              <w:bottom w:val="single" w:sz="8" w:space="0" w:color="auto"/>
              <w:right w:val="single" w:sz="8" w:space="0" w:color="auto"/>
            </w:tcBorders>
            <w:shd w:val="clear" w:color="000000" w:fill="FFFFFF"/>
            <w:vAlign w:val="center"/>
            <w:hideMark/>
            <w:tcPrChange w:id="726" w:author="Алексей Ярославцев" w:date="2020-05-11T17:23:00Z">
              <w:tcPr>
                <w:tcW w:w="656" w:type="dxa"/>
                <w:tcBorders>
                  <w:top w:val="nil"/>
                  <w:left w:val="nil"/>
                  <w:bottom w:val="single" w:sz="8" w:space="0" w:color="auto"/>
                  <w:right w:val="single" w:sz="8" w:space="0" w:color="auto"/>
                </w:tcBorders>
                <w:shd w:val="clear" w:color="000000" w:fill="FFFFFF"/>
                <w:vAlign w:val="center"/>
                <w:hideMark/>
              </w:tcPr>
            </w:tcPrChange>
          </w:tcPr>
          <w:p w14:paraId="73242C9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7641</w:t>
            </w:r>
          </w:p>
        </w:tc>
        <w:tc>
          <w:tcPr>
            <w:tcW w:w="656" w:type="dxa"/>
            <w:tcBorders>
              <w:top w:val="nil"/>
              <w:left w:val="nil"/>
              <w:bottom w:val="single" w:sz="8" w:space="0" w:color="auto"/>
              <w:right w:val="single" w:sz="8" w:space="0" w:color="auto"/>
            </w:tcBorders>
            <w:shd w:val="clear" w:color="000000" w:fill="FFFFFF"/>
            <w:vAlign w:val="center"/>
            <w:hideMark/>
            <w:tcPrChange w:id="727" w:author="Алексей Ярославцев" w:date="2020-05-11T17:23:00Z">
              <w:tcPr>
                <w:tcW w:w="656" w:type="dxa"/>
                <w:tcBorders>
                  <w:top w:val="nil"/>
                  <w:left w:val="nil"/>
                  <w:bottom w:val="single" w:sz="8" w:space="0" w:color="auto"/>
                  <w:right w:val="single" w:sz="8" w:space="0" w:color="auto"/>
                </w:tcBorders>
                <w:shd w:val="clear" w:color="000000" w:fill="FFFFFF"/>
                <w:vAlign w:val="center"/>
                <w:hideMark/>
              </w:tcPr>
            </w:tcPrChange>
          </w:tcPr>
          <w:p w14:paraId="4DCE7CF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2985</w:t>
            </w:r>
          </w:p>
        </w:tc>
        <w:tc>
          <w:tcPr>
            <w:tcW w:w="600" w:type="dxa"/>
            <w:tcBorders>
              <w:top w:val="nil"/>
              <w:left w:val="nil"/>
              <w:bottom w:val="single" w:sz="8" w:space="0" w:color="auto"/>
              <w:right w:val="single" w:sz="8" w:space="0" w:color="auto"/>
            </w:tcBorders>
            <w:shd w:val="clear" w:color="000000" w:fill="FFFFFF"/>
            <w:hideMark/>
            <w:tcPrChange w:id="728" w:author="Алексей Ярославцев" w:date="2020-05-11T17:23:00Z">
              <w:tcPr>
                <w:tcW w:w="600" w:type="dxa"/>
                <w:tcBorders>
                  <w:top w:val="nil"/>
                  <w:left w:val="nil"/>
                  <w:bottom w:val="single" w:sz="8" w:space="0" w:color="auto"/>
                  <w:right w:val="single" w:sz="8" w:space="0" w:color="auto"/>
                </w:tcBorders>
                <w:shd w:val="clear" w:color="000000" w:fill="FFFFFF"/>
                <w:vAlign w:val="center"/>
                <w:hideMark/>
              </w:tcPr>
            </w:tcPrChange>
          </w:tcPr>
          <w:p w14:paraId="059CAB62" w14:textId="007726AE"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729" w:author="Алексей Ярославцев" w:date="2020-05-11T17:23:00Z">
                  <w:rPr>
                    <w:rFonts w:ascii="Times New Roman" w:eastAsia="Times New Roman" w:hAnsi="Times New Roman" w:cs="Times New Roman"/>
                    <w:color w:val="000000"/>
                    <w:sz w:val="16"/>
                    <w:szCs w:val="16"/>
                    <w:lang w:val="ru-RU"/>
                  </w:rPr>
                </w:rPrChange>
              </w:rPr>
            </w:pPr>
            <w:ins w:id="730" w:author="Алексей Ярославцев" w:date="2020-05-11T17:23:00Z">
              <w:r w:rsidRPr="00F34A4A">
                <w:rPr>
                  <w:rFonts w:ascii="Times New Roman" w:hAnsi="Times New Roman" w:cs="Times New Roman"/>
                  <w:sz w:val="16"/>
                  <w:szCs w:val="16"/>
                  <w:rPrChange w:id="731" w:author="Алексей Ярославцев" w:date="2020-05-11T17:23:00Z">
                    <w:rPr/>
                  </w:rPrChange>
                </w:rPr>
                <w:t>3.64</w:t>
              </w:r>
            </w:ins>
            <w:del w:id="732" w:author="Алексей Ярославцев" w:date="2020-05-11T17:23:00Z">
              <w:r w:rsidRPr="00F34A4A" w:rsidDel="0025411B">
                <w:rPr>
                  <w:rFonts w:ascii="Times New Roman" w:eastAsia="Times New Roman" w:hAnsi="Times New Roman" w:cs="Times New Roman"/>
                  <w:color w:val="000000"/>
                  <w:sz w:val="16"/>
                  <w:szCs w:val="16"/>
                  <w:lang w:val="ru-RU"/>
                  <w:rPrChange w:id="733" w:author="Алексей Ярославцев" w:date="2020-05-11T17:23:00Z">
                    <w:rPr>
                      <w:rFonts w:ascii="Times New Roman" w:eastAsia="Times New Roman" w:hAnsi="Times New Roman" w:cs="Times New Roman"/>
                      <w:color w:val="000000"/>
                      <w:sz w:val="16"/>
                      <w:szCs w:val="16"/>
                      <w:lang w:val="ru-RU"/>
                    </w:rPr>
                  </w:rPrChange>
                </w:rPr>
                <w:delText>2.92</w:delText>
              </w:r>
            </w:del>
          </w:p>
        </w:tc>
        <w:tc>
          <w:tcPr>
            <w:tcW w:w="600" w:type="dxa"/>
            <w:tcBorders>
              <w:top w:val="nil"/>
              <w:left w:val="nil"/>
              <w:bottom w:val="single" w:sz="8" w:space="0" w:color="auto"/>
              <w:right w:val="single" w:sz="8" w:space="0" w:color="auto"/>
            </w:tcBorders>
            <w:shd w:val="clear" w:color="000000" w:fill="FFFFFF"/>
            <w:hideMark/>
            <w:tcPrChange w:id="734" w:author="Алексей Ярославцев" w:date="2020-05-11T17:23:00Z">
              <w:tcPr>
                <w:tcW w:w="600" w:type="dxa"/>
                <w:tcBorders>
                  <w:top w:val="nil"/>
                  <w:left w:val="nil"/>
                  <w:bottom w:val="single" w:sz="8" w:space="0" w:color="auto"/>
                  <w:right w:val="single" w:sz="8" w:space="0" w:color="auto"/>
                </w:tcBorders>
                <w:shd w:val="clear" w:color="000000" w:fill="FFFFFF"/>
                <w:vAlign w:val="center"/>
                <w:hideMark/>
              </w:tcPr>
            </w:tcPrChange>
          </w:tcPr>
          <w:p w14:paraId="6667830D" w14:textId="65AF72F7"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735" w:author="Алексей Ярославцев" w:date="2020-05-11T17:23:00Z">
                  <w:rPr>
                    <w:rFonts w:ascii="Times New Roman" w:eastAsia="Times New Roman" w:hAnsi="Times New Roman" w:cs="Times New Roman"/>
                    <w:color w:val="000000"/>
                    <w:sz w:val="16"/>
                    <w:szCs w:val="16"/>
                    <w:lang w:val="ru-RU"/>
                  </w:rPr>
                </w:rPrChange>
              </w:rPr>
            </w:pPr>
            <w:ins w:id="736" w:author="Алексей Ярославцев" w:date="2020-05-11T17:23:00Z">
              <w:r w:rsidRPr="00F34A4A">
                <w:rPr>
                  <w:rFonts w:ascii="Times New Roman" w:hAnsi="Times New Roman" w:cs="Times New Roman"/>
                  <w:sz w:val="16"/>
                  <w:szCs w:val="16"/>
                  <w:rPrChange w:id="737" w:author="Алексей Ярославцев" w:date="2020-05-11T17:23:00Z">
                    <w:rPr/>
                  </w:rPrChange>
                </w:rPr>
                <w:t>0.43</w:t>
              </w:r>
            </w:ins>
            <w:del w:id="738" w:author="Алексей Ярославцев" w:date="2020-05-11T17:23:00Z">
              <w:r w:rsidRPr="00F34A4A" w:rsidDel="0025411B">
                <w:rPr>
                  <w:rFonts w:ascii="Times New Roman" w:eastAsia="Times New Roman" w:hAnsi="Times New Roman" w:cs="Times New Roman"/>
                  <w:color w:val="000000"/>
                  <w:sz w:val="16"/>
                  <w:szCs w:val="16"/>
                  <w:lang w:val="ru-RU"/>
                  <w:rPrChange w:id="739" w:author="Алексей Ярославцев" w:date="2020-05-11T17:23:00Z">
                    <w:rPr>
                      <w:rFonts w:ascii="Times New Roman" w:eastAsia="Times New Roman" w:hAnsi="Times New Roman" w:cs="Times New Roman"/>
                      <w:color w:val="000000"/>
                      <w:sz w:val="16"/>
                      <w:szCs w:val="16"/>
                      <w:lang w:val="ru-RU"/>
                    </w:rPr>
                  </w:rPrChange>
                </w:rPr>
                <w:delText>0.43</w:delText>
              </w:r>
            </w:del>
          </w:p>
        </w:tc>
        <w:tc>
          <w:tcPr>
            <w:tcW w:w="576" w:type="dxa"/>
            <w:tcBorders>
              <w:top w:val="nil"/>
              <w:left w:val="nil"/>
              <w:bottom w:val="single" w:sz="8" w:space="0" w:color="auto"/>
              <w:right w:val="single" w:sz="8" w:space="0" w:color="auto"/>
            </w:tcBorders>
            <w:shd w:val="clear" w:color="000000" w:fill="FFFFFF"/>
            <w:hideMark/>
            <w:tcPrChange w:id="740" w:author="Алексей Ярославцев" w:date="2020-05-11T17:23:00Z">
              <w:tcPr>
                <w:tcW w:w="576" w:type="dxa"/>
                <w:tcBorders>
                  <w:top w:val="nil"/>
                  <w:left w:val="nil"/>
                  <w:bottom w:val="single" w:sz="8" w:space="0" w:color="auto"/>
                  <w:right w:val="single" w:sz="8" w:space="0" w:color="auto"/>
                </w:tcBorders>
                <w:shd w:val="clear" w:color="000000" w:fill="FFFFFF"/>
                <w:vAlign w:val="center"/>
                <w:hideMark/>
              </w:tcPr>
            </w:tcPrChange>
          </w:tcPr>
          <w:p w14:paraId="2C1B6942" w14:textId="52DB10F7"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741" w:author="Алексей Ярославцев" w:date="2020-05-11T17:23:00Z">
                  <w:rPr>
                    <w:rFonts w:ascii="Times New Roman" w:eastAsia="Times New Roman" w:hAnsi="Times New Roman" w:cs="Times New Roman"/>
                    <w:color w:val="000000"/>
                    <w:sz w:val="16"/>
                    <w:szCs w:val="16"/>
                    <w:lang w:val="ru-RU"/>
                  </w:rPr>
                </w:rPrChange>
              </w:rPr>
            </w:pPr>
            <w:ins w:id="742" w:author="Алексей Ярославцев" w:date="2020-05-11T17:23:00Z">
              <w:r w:rsidRPr="00F34A4A">
                <w:rPr>
                  <w:rFonts w:ascii="Times New Roman" w:hAnsi="Times New Roman" w:cs="Times New Roman"/>
                  <w:sz w:val="16"/>
                  <w:szCs w:val="16"/>
                  <w:rPrChange w:id="743" w:author="Алексей Ярославцев" w:date="2020-05-11T17:23:00Z">
                    <w:rPr/>
                  </w:rPrChange>
                </w:rPr>
                <w:t>3.21</w:t>
              </w:r>
            </w:ins>
            <w:del w:id="744" w:author="Алексей Ярославцев" w:date="2020-05-11T17:23:00Z">
              <w:r w:rsidRPr="00F34A4A" w:rsidDel="0025411B">
                <w:rPr>
                  <w:rFonts w:ascii="Times New Roman" w:eastAsia="Times New Roman" w:hAnsi="Times New Roman" w:cs="Times New Roman"/>
                  <w:color w:val="000000"/>
                  <w:sz w:val="16"/>
                  <w:szCs w:val="16"/>
                  <w:lang w:val="ru-RU"/>
                  <w:rPrChange w:id="745" w:author="Алексей Ярославцев" w:date="2020-05-11T17:23:00Z">
                    <w:rPr>
                      <w:rFonts w:ascii="Times New Roman" w:eastAsia="Times New Roman" w:hAnsi="Times New Roman" w:cs="Times New Roman"/>
                      <w:color w:val="000000"/>
                      <w:sz w:val="16"/>
                      <w:szCs w:val="16"/>
                      <w:lang w:val="ru-RU"/>
                    </w:rPr>
                  </w:rPrChange>
                </w:rPr>
                <w:delText>2.49</w:delText>
              </w:r>
            </w:del>
          </w:p>
        </w:tc>
      </w:tr>
      <w:tr w:rsidR="00F34A4A" w:rsidRPr="00F307EE" w14:paraId="68F17168" w14:textId="77777777" w:rsidTr="00A64F98">
        <w:tblPrEx>
          <w:tblW w:w="15099" w:type="dxa"/>
          <w:tblInd w:w="93" w:type="dxa"/>
          <w:tblLayout w:type="fixed"/>
          <w:tblPrExChange w:id="746" w:author="Алексей Ярославцев" w:date="2020-05-11T17:23:00Z">
            <w:tblPrEx>
              <w:tblW w:w="15099" w:type="dxa"/>
              <w:tblInd w:w="93" w:type="dxa"/>
              <w:tblLayout w:type="fixed"/>
            </w:tblPrEx>
          </w:tblPrExChange>
        </w:tblPrEx>
        <w:trPr>
          <w:trHeight w:val="170"/>
          <w:trPrChange w:id="747" w:author="Алексей Ярославцев" w:date="2020-05-11T17:23:00Z">
            <w:trPr>
              <w:trHeight w:val="170"/>
            </w:trPr>
          </w:trPrChange>
        </w:trPr>
        <w:tc>
          <w:tcPr>
            <w:tcW w:w="1008" w:type="dxa"/>
            <w:tcBorders>
              <w:top w:val="nil"/>
              <w:left w:val="single" w:sz="8" w:space="0" w:color="auto"/>
              <w:bottom w:val="single" w:sz="8" w:space="0" w:color="auto"/>
              <w:right w:val="single" w:sz="8" w:space="0" w:color="auto"/>
            </w:tcBorders>
            <w:shd w:val="clear" w:color="000000" w:fill="FFFFFF"/>
            <w:vAlign w:val="center"/>
            <w:hideMark/>
            <w:tcPrChange w:id="748" w:author="Алексей Ярославцев" w:date="2020-05-11T17:23:00Z">
              <w:tcPr>
                <w:tcW w:w="1008" w:type="dxa"/>
                <w:tcBorders>
                  <w:top w:val="nil"/>
                  <w:left w:val="single" w:sz="8" w:space="0" w:color="auto"/>
                  <w:bottom w:val="single" w:sz="8" w:space="0" w:color="auto"/>
                  <w:right w:val="single" w:sz="8" w:space="0" w:color="auto"/>
                </w:tcBorders>
                <w:shd w:val="clear" w:color="000000" w:fill="FFFFFF"/>
                <w:vAlign w:val="center"/>
                <w:hideMark/>
              </w:tcPr>
            </w:tcPrChange>
          </w:tcPr>
          <w:p w14:paraId="052E78A1" w14:textId="77777777" w:rsidR="00F34A4A" w:rsidRPr="00F307EE" w:rsidRDefault="00F34A4A" w:rsidP="00F34A4A">
            <w:pPr>
              <w:spacing w:after="0" w:line="240" w:lineRule="auto"/>
              <w:jc w:val="right"/>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 </w:t>
            </w:r>
            <w:proofErr w:type="spellStart"/>
            <w:r w:rsidRPr="00F307EE">
              <w:rPr>
                <w:rFonts w:ascii="Times New Roman" w:eastAsia="Times New Roman" w:hAnsi="Times New Roman" w:cs="Times New Roman"/>
                <w:b/>
                <w:bCs/>
                <w:color w:val="000000"/>
                <w:sz w:val="16"/>
                <w:szCs w:val="16"/>
                <w:lang w:val="ru-RU"/>
              </w:rPr>
              <w:t>Mean</w:t>
            </w:r>
            <w:proofErr w:type="spellEnd"/>
          </w:p>
        </w:tc>
        <w:tc>
          <w:tcPr>
            <w:tcW w:w="755" w:type="dxa"/>
            <w:tcBorders>
              <w:top w:val="nil"/>
              <w:left w:val="nil"/>
              <w:bottom w:val="single" w:sz="8" w:space="0" w:color="auto"/>
              <w:right w:val="single" w:sz="8" w:space="0" w:color="auto"/>
            </w:tcBorders>
            <w:shd w:val="clear" w:color="000000" w:fill="FFFFFF"/>
            <w:vAlign w:val="center"/>
            <w:hideMark/>
            <w:tcPrChange w:id="749" w:author="Алексей Ярославцев" w:date="2020-05-11T17:23:00Z">
              <w:tcPr>
                <w:tcW w:w="755" w:type="dxa"/>
                <w:tcBorders>
                  <w:top w:val="nil"/>
                  <w:left w:val="nil"/>
                  <w:bottom w:val="single" w:sz="8" w:space="0" w:color="auto"/>
                  <w:right w:val="single" w:sz="8" w:space="0" w:color="auto"/>
                </w:tcBorders>
                <w:shd w:val="clear" w:color="000000" w:fill="FFFFFF"/>
                <w:vAlign w:val="center"/>
                <w:hideMark/>
              </w:tcPr>
            </w:tcPrChange>
          </w:tcPr>
          <w:p w14:paraId="62D67CD2"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580" w:type="dxa"/>
            <w:tcBorders>
              <w:top w:val="nil"/>
              <w:left w:val="nil"/>
              <w:bottom w:val="single" w:sz="8" w:space="0" w:color="auto"/>
              <w:right w:val="single" w:sz="8" w:space="0" w:color="auto"/>
            </w:tcBorders>
            <w:shd w:val="clear" w:color="000000" w:fill="FFFFFF"/>
            <w:vAlign w:val="center"/>
            <w:hideMark/>
            <w:tcPrChange w:id="750" w:author="Алексей Ярославцев" w:date="2020-05-11T17:23:00Z">
              <w:tcPr>
                <w:tcW w:w="580" w:type="dxa"/>
                <w:tcBorders>
                  <w:top w:val="nil"/>
                  <w:left w:val="nil"/>
                  <w:bottom w:val="single" w:sz="8" w:space="0" w:color="auto"/>
                  <w:right w:val="single" w:sz="8" w:space="0" w:color="auto"/>
                </w:tcBorders>
                <w:shd w:val="clear" w:color="000000" w:fill="FFFFFF"/>
                <w:vAlign w:val="center"/>
                <w:hideMark/>
              </w:tcPr>
            </w:tcPrChange>
          </w:tcPr>
          <w:p w14:paraId="597F774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16.8</w:t>
            </w:r>
          </w:p>
        </w:tc>
        <w:tc>
          <w:tcPr>
            <w:tcW w:w="595" w:type="dxa"/>
            <w:tcBorders>
              <w:top w:val="nil"/>
              <w:left w:val="nil"/>
              <w:bottom w:val="single" w:sz="8" w:space="0" w:color="auto"/>
              <w:right w:val="single" w:sz="8" w:space="0" w:color="auto"/>
            </w:tcBorders>
            <w:shd w:val="clear" w:color="000000" w:fill="FFFFFF"/>
            <w:vAlign w:val="center"/>
            <w:hideMark/>
            <w:tcPrChange w:id="751" w:author="Алексей Ярославцев" w:date="2020-05-11T17:23:00Z">
              <w:tcPr>
                <w:tcW w:w="595" w:type="dxa"/>
                <w:tcBorders>
                  <w:top w:val="nil"/>
                  <w:left w:val="nil"/>
                  <w:bottom w:val="single" w:sz="8" w:space="0" w:color="auto"/>
                  <w:right w:val="single" w:sz="8" w:space="0" w:color="auto"/>
                </w:tcBorders>
                <w:shd w:val="clear" w:color="000000" w:fill="FFFFFF"/>
                <w:vAlign w:val="center"/>
                <w:hideMark/>
              </w:tcPr>
            </w:tcPrChange>
          </w:tcPr>
          <w:p w14:paraId="0A10BE36"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36.86</w:t>
            </w:r>
          </w:p>
        </w:tc>
        <w:tc>
          <w:tcPr>
            <w:tcW w:w="580" w:type="dxa"/>
            <w:tcBorders>
              <w:top w:val="nil"/>
              <w:left w:val="nil"/>
              <w:bottom w:val="single" w:sz="8" w:space="0" w:color="auto"/>
              <w:right w:val="single" w:sz="8" w:space="0" w:color="auto"/>
            </w:tcBorders>
            <w:shd w:val="clear" w:color="000000" w:fill="FFFFFF"/>
            <w:vAlign w:val="center"/>
            <w:hideMark/>
            <w:tcPrChange w:id="752" w:author="Алексей Ярославцев" w:date="2020-05-11T17:23:00Z">
              <w:tcPr>
                <w:tcW w:w="580" w:type="dxa"/>
                <w:tcBorders>
                  <w:top w:val="nil"/>
                  <w:left w:val="nil"/>
                  <w:bottom w:val="single" w:sz="8" w:space="0" w:color="auto"/>
                  <w:right w:val="single" w:sz="8" w:space="0" w:color="auto"/>
                </w:tcBorders>
                <w:shd w:val="clear" w:color="000000" w:fill="FFFFFF"/>
                <w:vAlign w:val="center"/>
                <w:hideMark/>
              </w:tcPr>
            </w:tcPrChange>
          </w:tcPr>
          <w:p w14:paraId="3F5DCD0C"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3.47</w:t>
            </w:r>
          </w:p>
        </w:tc>
        <w:tc>
          <w:tcPr>
            <w:tcW w:w="595" w:type="dxa"/>
            <w:tcBorders>
              <w:top w:val="nil"/>
              <w:left w:val="nil"/>
              <w:bottom w:val="single" w:sz="8" w:space="0" w:color="auto"/>
              <w:right w:val="single" w:sz="8" w:space="0" w:color="auto"/>
            </w:tcBorders>
            <w:shd w:val="clear" w:color="000000" w:fill="FFFFFF"/>
            <w:vAlign w:val="center"/>
            <w:hideMark/>
            <w:tcPrChange w:id="753" w:author="Алексей Ярославцев" w:date="2020-05-11T17:23:00Z">
              <w:tcPr>
                <w:tcW w:w="595" w:type="dxa"/>
                <w:tcBorders>
                  <w:top w:val="nil"/>
                  <w:left w:val="nil"/>
                  <w:bottom w:val="single" w:sz="8" w:space="0" w:color="auto"/>
                  <w:right w:val="single" w:sz="8" w:space="0" w:color="auto"/>
                </w:tcBorders>
                <w:shd w:val="clear" w:color="000000" w:fill="FFFFFF"/>
                <w:vAlign w:val="center"/>
                <w:hideMark/>
              </w:tcPr>
            </w:tcPrChange>
          </w:tcPr>
          <w:p w14:paraId="0C901E61"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40.58</w:t>
            </w:r>
          </w:p>
        </w:tc>
        <w:tc>
          <w:tcPr>
            <w:tcW w:w="343" w:type="dxa"/>
            <w:tcBorders>
              <w:top w:val="nil"/>
              <w:left w:val="nil"/>
              <w:bottom w:val="single" w:sz="8" w:space="0" w:color="auto"/>
              <w:right w:val="single" w:sz="8" w:space="0" w:color="auto"/>
            </w:tcBorders>
            <w:shd w:val="clear" w:color="000000" w:fill="FFFFFF"/>
            <w:vAlign w:val="center"/>
            <w:hideMark/>
            <w:tcPrChange w:id="754" w:author="Алексей Ярославцев" w:date="2020-05-11T17:23:00Z">
              <w:tcPr>
                <w:tcW w:w="343" w:type="dxa"/>
                <w:tcBorders>
                  <w:top w:val="nil"/>
                  <w:left w:val="nil"/>
                  <w:bottom w:val="single" w:sz="8" w:space="0" w:color="auto"/>
                  <w:right w:val="single" w:sz="8" w:space="0" w:color="auto"/>
                </w:tcBorders>
                <w:shd w:val="clear" w:color="000000" w:fill="FFFFFF"/>
                <w:vAlign w:val="center"/>
                <w:hideMark/>
              </w:tcPr>
            </w:tcPrChange>
          </w:tcPr>
          <w:p w14:paraId="0FEA1AA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521" w:type="dxa"/>
            <w:tcBorders>
              <w:top w:val="nil"/>
              <w:left w:val="nil"/>
              <w:bottom w:val="single" w:sz="8" w:space="0" w:color="auto"/>
              <w:right w:val="single" w:sz="8" w:space="0" w:color="auto"/>
            </w:tcBorders>
            <w:shd w:val="clear" w:color="000000" w:fill="FFFFFF"/>
            <w:vAlign w:val="center"/>
            <w:hideMark/>
            <w:tcPrChange w:id="755" w:author="Алексей Ярославцев" w:date="2020-05-11T17:23:00Z">
              <w:tcPr>
                <w:tcW w:w="521" w:type="dxa"/>
                <w:tcBorders>
                  <w:top w:val="nil"/>
                  <w:left w:val="nil"/>
                  <w:bottom w:val="single" w:sz="8" w:space="0" w:color="auto"/>
                  <w:right w:val="single" w:sz="8" w:space="0" w:color="auto"/>
                </w:tcBorders>
                <w:shd w:val="clear" w:color="000000" w:fill="FFFFFF"/>
                <w:vAlign w:val="center"/>
                <w:hideMark/>
              </w:tcPr>
            </w:tcPrChange>
          </w:tcPr>
          <w:p w14:paraId="230C261F"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595" w:type="dxa"/>
            <w:tcBorders>
              <w:top w:val="nil"/>
              <w:left w:val="nil"/>
              <w:bottom w:val="single" w:sz="8" w:space="0" w:color="auto"/>
              <w:right w:val="single" w:sz="8" w:space="0" w:color="auto"/>
            </w:tcBorders>
            <w:shd w:val="clear" w:color="000000" w:fill="FFFFFF"/>
            <w:vAlign w:val="center"/>
            <w:hideMark/>
            <w:tcPrChange w:id="756" w:author="Алексей Ярославцев" w:date="2020-05-11T17:23:00Z">
              <w:tcPr>
                <w:tcW w:w="595" w:type="dxa"/>
                <w:tcBorders>
                  <w:top w:val="nil"/>
                  <w:left w:val="nil"/>
                  <w:bottom w:val="single" w:sz="8" w:space="0" w:color="auto"/>
                  <w:right w:val="single" w:sz="8" w:space="0" w:color="auto"/>
                </w:tcBorders>
                <w:shd w:val="clear" w:color="000000" w:fill="FFFFFF"/>
                <w:vAlign w:val="center"/>
                <w:hideMark/>
              </w:tcPr>
            </w:tcPrChange>
          </w:tcPr>
          <w:p w14:paraId="241F3D5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595" w:type="dxa"/>
            <w:tcBorders>
              <w:top w:val="nil"/>
              <w:left w:val="nil"/>
              <w:bottom w:val="single" w:sz="8" w:space="0" w:color="auto"/>
              <w:right w:val="single" w:sz="8" w:space="0" w:color="auto"/>
            </w:tcBorders>
            <w:shd w:val="clear" w:color="000000" w:fill="FFFFFF"/>
            <w:vAlign w:val="center"/>
            <w:hideMark/>
            <w:tcPrChange w:id="757" w:author="Алексей Ярославцев" w:date="2020-05-11T17:23:00Z">
              <w:tcPr>
                <w:tcW w:w="595" w:type="dxa"/>
                <w:tcBorders>
                  <w:top w:val="nil"/>
                  <w:left w:val="nil"/>
                  <w:bottom w:val="single" w:sz="8" w:space="0" w:color="auto"/>
                  <w:right w:val="single" w:sz="8" w:space="0" w:color="auto"/>
                </w:tcBorders>
                <w:shd w:val="clear" w:color="000000" w:fill="FFFFFF"/>
                <w:vAlign w:val="center"/>
                <w:hideMark/>
              </w:tcPr>
            </w:tcPrChange>
          </w:tcPr>
          <w:p w14:paraId="5D820B46"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656" w:type="dxa"/>
            <w:tcBorders>
              <w:top w:val="nil"/>
              <w:left w:val="nil"/>
              <w:bottom w:val="single" w:sz="8" w:space="0" w:color="auto"/>
              <w:right w:val="single" w:sz="8" w:space="0" w:color="auto"/>
            </w:tcBorders>
            <w:shd w:val="clear" w:color="000000" w:fill="FFFFFF"/>
            <w:vAlign w:val="center"/>
            <w:hideMark/>
            <w:tcPrChange w:id="758" w:author="Алексей Ярославцев" w:date="2020-05-11T17:23:00Z">
              <w:tcPr>
                <w:tcW w:w="656" w:type="dxa"/>
                <w:tcBorders>
                  <w:top w:val="nil"/>
                  <w:left w:val="nil"/>
                  <w:bottom w:val="single" w:sz="8" w:space="0" w:color="auto"/>
                  <w:right w:val="single" w:sz="8" w:space="0" w:color="auto"/>
                </w:tcBorders>
                <w:shd w:val="clear" w:color="000000" w:fill="FFFFFF"/>
                <w:vAlign w:val="center"/>
                <w:hideMark/>
              </w:tcPr>
            </w:tcPrChange>
          </w:tcPr>
          <w:p w14:paraId="60F76B3F"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518.41</w:t>
            </w:r>
          </w:p>
        </w:tc>
        <w:tc>
          <w:tcPr>
            <w:tcW w:w="595" w:type="dxa"/>
            <w:tcBorders>
              <w:top w:val="nil"/>
              <w:left w:val="nil"/>
              <w:bottom w:val="single" w:sz="8" w:space="0" w:color="auto"/>
              <w:right w:val="single" w:sz="8" w:space="0" w:color="auto"/>
            </w:tcBorders>
            <w:shd w:val="clear" w:color="000000" w:fill="FFFFFF"/>
            <w:vAlign w:val="center"/>
            <w:hideMark/>
            <w:tcPrChange w:id="759" w:author="Алексей Ярославцев" w:date="2020-05-11T17:23:00Z">
              <w:tcPr>
                <w:tcW w:w="595" w:type="dxa"/>
                <w:tcBorders>
                  <w:top w:val="nil"/>
                  <w:left w:val="nil"/>
                  <w:bottom w:val="single" w:sz="8" w:space="0" w:color="auto"/>
                  <w:right w:val="single" w:sz="8" w:space="0" w:color="auto"/>
                </w:tcBorders>
                <w:shd w:val="clear" w:color="000000" w:fill="FFFFFF"/>
                <w:vAlign w:val="center"/>
                <w:hideMark/>
              </w:tcPr>
            </w:tcPrChange>
          </w:tcPr>
          <w:p w14:paraId="0EDA4288"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9.43</w:t>
            </w:r>
          </w:p>
        </w:tc>
        <w:tc>
          <w:tcPr>
            <w:tcW w:w="680" w:type="dxa"/>
            <w:tcBorders>
              <w:top w:val="nil"/>
              <w:left w:val="nil"/>
              <w:bottom w:val="single" w:sz="8" w:space="0" w:color="auto"/>
              <w:right w:val="single" w:sz="8" w:space="0" w:color="auto"/>
            </w:tcBorders>
            <w:shd w:val="clear" w:color="000000" w:fill="FFFFFF"/>
            <w:noWrap/>
            <w:vAlign w:val="center"/>
            <w:hideMark/>
            <w:tcPrChange w:id="760" w:author="Алексей Ярославцев" w:date="2020-05-11T17:23:00Z">
              <w:tcPr>
                <w:tcW w:w="680" w:type="dxa"/>
                <w:tcBorders>
                  <w:top w:val="nil"/>
                  <w:left w:val="nil"/>
                  <w:bottom w:val="single" w:sz="8" w:space="0" w:color="auto"/>
                  <w:right w:val="single" w:sz="8" w:space="0" w:color="auto"/>
                </w:tcBorders>
                <w:shd w:val="clear" w:color="000000" w:fill="FFFFFF"/>
                <w:noWrap/>
                <w:vAlign w:val="center"/>
                <w:hideMark/>
              </w:tcPr>
            </w:tcPrChange>
          </w:tcPr>
          <w:p w14:paraId="66370B6F"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11.58</w:t>
            </w:r>
          </w:p>
        </w:tc>
        <w:tc>
          <w:tcPr>
            <w:tcW w:w="647" w:type="dxa"/>
            <w:tcBorders>
              <w:top w:val="nil"/>
              <w:left w:val="nil"/>
              <w:bottom w:val="single" w:sz="8" w:space="0" w:color="auto"/>
              <w:right w:val="single" w:sz="8" w:space="0" w:color="auto"/>
            </w:tcBorders>
            <w:shd w:val="clear" w:color="000000" w:fill="FFFFFF"/>
            <w:noWrap/>
            <w:vAlign w:val="center"/>
            <w:hideMark/>
            <w:tcPrChange w:id="761" w:author="Алексей Ярославцев" w:date="2020-05-11T17:23:00Z">
              <w:tcPr>
                <w:tcW w:w="647" w:type="dxa"/>
                <w:tcBorders>
                  <w:top w:val="nil"/>
                  <w:left w:val="nil"/>
                  <w:bottom w:val="single" w:sz="8" w:space="0" w:color="auto"/>
                  <w:right w:val="single" w:sz="8" w:space="0" w:color="auto"/>
                </w:tcBorders>
                <w:shd w:val="clear" w:color="000000" w:fill="FFFFFF"/>
                <w:noWrap/>
                <w:vAlign w:val="center"/>
                <w:hideMark/>
              </w:tcPr>
            </w:tcPrChange>
          </w:tcPr>
          <w:p w14:paraId="68BE8BB8"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0.3</w:t>
            </w:r>
          </w:p>
        </w:tc>
        <w:tc>
          <w:tcPr>
            <w:tcW w:w="656" w:type="dxa"/>
            <w:tcBorders>
              <w:top w:val="nil"/>
              <w:left w:val="nil"/>
              <w:bottom w:val="single" w:sz="8" w:space="0" w:color="auto"/>
              <w:right w:val="single" w:sz="8" w:space="0" w:color="auto"/>
            </w:tcBorders>
            <w:shd w:val="clear" w:color="000000" w:fill="FFFFFF"/>
            <w:noWrap/>
            <w:vAlign w:val="center"/>
            <w:hideMark/>
            <w:tcPrChange w:id="762" w:author="Алексей Ярославцев" w:date="2020-05-11T17:23:00Z">
              <w:tcPr>
                <w:tcW w:w="656" w:type="dxa"/>
                <w:tcBorders>
                  <w:top w:val="nil"/>
                  <w:left w:val="nil"/>
                  <w:bottom w:val="single" w:sz="8" w:space="0" w:color="auto"/>
                  <w:right w:val="single" w:sz="8" w:space="0" w:color="auto"/>
                </w:tcBorders>
                <w:shd w:val="clear" w:color="000000" w:fill="FFFFFF"/>
                <w:noWrap/>
                <w:vAlign w:val="center"/>
                <w:hideMark/>
              </w:tcPr>
            </w:tcPrChange>
          </w:tcPr>
          <w:p w14:paraId="71030F5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132.98</w:t>
            </w:r>
          </w:p>
        </w:tc>
        <w:tc>
          <w:tcPr>
            <w:tcW w:w="600" w:type="dxa"/>
            <w:tcBorders>
              <w:top w:val="nil"/>
              <w:left w:val="nil"/>
              <w:bottom w:val="single" w:sz="8" w:space="0" w:color="auto"/>
              <w:right w:val="single" w:sz="8" w:space="0" w:color="auto"/>
            </w:tcBorders>
            <w:shd w:val="clear" w:color="000000" w:fill="FFFFFF"/>
            <w:noWrap/>
            <w:vAlign w:val="center"/>
            <w:hideMark/>
            <w:tcPrChange w:id="763" w:author="Алексей Ярославцев" w:date="2020-05-11T17:23:00Z">
              <w:tcPr>
                <w:tcW w:w="600" w:type="dxa"/>
                <w:tcBorders>
                  <w:top w:val="nil"/>
                  <w:left w:val="nil"/>
                  <w:bottom w:val="single" w:sz="8" w:space="0" w:color="auto"/>
                  <w:right w:val="single" w:sz="8" w:space="0" w:color="auto"/>
                </w:tcBorders>
                <w:shd w:val="clear" w:color="000000" w:fill="FFFFFF"/>
                <w:noWrap/>
                <w:vAlign w:val="center"/>
                <w:hideMark/>
              </w:tcPr>
            </w:tcPrChange>
          </w:tcPr>
          <w:p w14:paraId="1D70ACB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183.5</w:t>
            </w:r>
          </w:p>
        </w:tc>
        <w:tc>
          <w:tcPr>
            <w:tcW w:w="600" w:type="dxa"/>
            <w:tcBorders>
              <w:top w:val="nil"/>
              <w:left w:val="nil"/>
              <w:bottom w:val="single" w:sz="8" w:space="0" w:color="auto"/>
              <w:right w:val="single" w:sz="8" w:space="0" w:color="auto"/>
            </w:tcBorders>
            <w:shd w:val="clear" w:color="000000" w:fill="FFFFFF"/>
            <w:noWrap/>
            <w:vAlign w:val="center"/>
            <w:hideMark/>
            <w:tcPrChange w:id="764" w:author="Алексей Ярославцев" w:date="2020-05-11T17:23:00Z">
              <w:tcPr>
                <w:tcW w:w="600" w:type="dxa"/>
                <w:tcBorders>
                  <w:top w:val="nil"/>
                  <w:left w:val="nil"/>
                  <w:bottom w:val="single" w:sz="8" w:space="0" w:color="auto"/>
                  <w:right w:val="single" w:sz="8" w:space="0" w:color="auto"/>
                </w:tcBorders>
                <w:shd w:val="clear" w:color="000000" w:fill="FFFFFF"/>
                <w:noWrap/>
                <w:vAlign w:val="center"/>
                <w:hideMark/>
              </w:tcPr>
            </w:tcPrChange>
          </w:tcPr>
          <w:p w14:paraId="069DB03C"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0.72</w:t>
            </w:r>
          </w:p>
        </w:tc>
        <w:tc>
          <w:tcPr>
            <w:tcW w:w="754" w:type="dxa"/>
            <w:tcBorders>
              <w:top w:val="nil"/>
              <w:left w:val="nil"/>
              <w:bottom w:val="single" w:sz="8" w:space="0" w:color="auto"/>
              <w:right w:val="single" w:sz="8" w:space="0" w:color="auto"/>
            </w:tcBorders>
            <w:shd w:val="clear" w:color="000000" w:fill="FFFFFF"/>
            <w:noWrap/>
            <w:vAlign w:val="center"/>
            <w:hideMark/>
            <w:tcPrChange w:id="765" w:author="Алексей Ярославцев" w:date="2020-05-11T17:23:00Z">
              <w:tcPr>
                <w:tcW w:w="754" w:type="dxa"/>
                <w:tcBorders>
                  <w:top w:val="nil"/>
                  <w:left w:val="nil"/>
                  <w:bottom w:val="single" w:sz="8" w:space="0" w:color="auto"/>
                  <w:right w:val="single" w:sz="8" w:space="0" w:color="auto"/>
                </w:tcBorders>
                <w:shd w:val="clear" w:color="000000" w:fill="FFFFFF"/>
                <w:noWrap/>
                <w:vAlign w:val="center"/>
                <w:hideMark/>
              </w:tcPr>
            </w:tcPrChange>
          </w:tcPr>
          <w:p w14:paraId="6A7EAE88"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2471.2</w:t>
            </w:r>
          </w:p>
        </w:tc>
        <w:tc>
          <w:tcPr>
            <w:tcW w:w="656" w:type="dxa"/>
            <w:tcBorders>
              <w:top w:val="nil"/>
              <w:left w:val="nil"/>
              <w:bottom w:val="single" w:sz="8" w:space="0" w:color="auto"/>
              <w:right w:val="single" w:sz="8" w:space="0" w:color="auto"/>
            </w:tcBorders>
            <w:shd w:val="clear" w:color="000000" w:fill="FFFFFF"/>
            <w:noWrap/>
            <w:vAlign w:val="center"/>
            <w:hideMark/>
            <w:tcPrChange w:id="766" w:author="Алексей Ярославцев" w:date="2020-05-11T17:23:00Z">
              <w:tcPr>
                <w:tcW w:w="656" w:type="dxa"/>
                <w:tcBorders>
                  <w:top w:val="nil"/>
                  <w:left w:val="nil"/>
                  <w:bottom w:val="single" w:sz="8" w:space="0" w:color="auto"/>
                  <w:right w:val="single" w:sz="8" w:space="0" w:color="auto"/>
                </w:tcBorders>
                <w:shd w:val="clear" w:color="000000" w:fill="FFFFFF"/>
                <w:noWrap/>
                <w:vAlign w:val="center"/>
                <w:hideMark/>
              </w:tcPr>
            </w:tcPrChange>
          </w:tcPr>
          <w:p w14:paraId="18FA953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12019</w:t>
            </w:r>
          </w:p>
        </w:tc>
        <w:tc>
          <w:tcPr>
            <w:tcW w:w="656" w:type="dxa"/>
            <w:tcBorders>
              <w:top w:val="nil"/>
              <w:left w:val="nil"/>
              <w:bottom w:val="single" w:sz="8" w:space="0" w:color="auto"/>
              <w:right w:val="single" w:sz="8" w:space="0" w:color="auto"/>
            </w:tcBorders>
            <w:shd w:val="clear" w:color="000000" w:fill="FFFFFF"/>
            <w:noWrap/>
            <w:vAlign w:val="center"/>
            <w:hideMark/>
            <w:tcPrChange w:id="767" w:author="Алексей Ярославцев" w:date="2020-05-11T17:23:00Z">
              <w:tcPr>
                <w:tcW w:w="656" w:type="dxa"/>
                <w:tcBorders>
                  <w:top w:val="nil"/>
                  <w:left w:val="nil"/>
                  <w:bottom w:val="single" w:sz="8" w:space="0" w:color="auto"/>
                  <w:right w:val="single" w:sz="8" w:space="0" w:color="auto"/>
                </w:tcBorders>
                <w:shd w:val="clear" w:color="000000" w:fill="FFFFFF"/>
                <w:noWrap/>
                <w:vAlign w:val="center"/>
                <w:hideMark/>
              </w:tcPr>
            </w:tcPrChange>
          </w:tcPr>
          <w:p w14:paraId="603B117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7691.8</w:t>
            </w:r>
          </w:p>
        </w:tc>
        <w:tc>
          <w:tcPr>
            <w:tcW w:w="656" w:type="dxa"/>
            <w:tcBorders>
              <w:top w:val="nil"/>
              <w:left w:val="nil"/>
              <w:bottom w:val="single" w:sz="8" w:space="0" w:color="auto"/>
              <w:right w:val="single" w:sz="8" w:space="0" w:color="auto"/>
            </w:tcBorders>
            <w:shd w:val="clear" w:color="000000" w:fill="FFFFFF"/>
            <w:noWrap/>
            <w:vAlign w:val="center"/>
            <w:hideMark/>
            <w:tcPrChange w:id="768" w:author="Алексей Ярославцев" w:date="2020-05-11T17:23:00Z">
              <w:tcPr>
                <w:tcW w:w="656" w:type="dxa"/>
                <w:tcBorders>
                  <w:top w:val="nil"/>
                  <w:left w:val="nil"/>
                  <w:bottom w:val="single" w:sz="8" w:space="0" w:color="auto"/>
                  <w:right w:val="single" w:sz="8" w:space="0" w:color="auto"/>
                </w:tcBorders>
                <w:shd w:val="clear" w:color="000000" w:fill="FFFFFF"/>
                <w:noWrap/>
                <w:vAlign w:val="center"/>
                <w:hideMark/>
              </w:tcPr>
            </w:tcPrChange>
          </w:tcPr>
          <w:p w14:paraId="551A85D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3004.6</w:t>
            </w:r>
          </w:p>
        </w:tc>
        <w:tc>
          <w:tcPr>
            <w:tcW w:w="600" w:type="dxa"/>
            <w:tcBorders>
              <w:top w:val="nil"/>
              <w:left w:val="nil"/>
              <w:bottom w:val="single" w:sz="8" w:space="0" w:color="auto"/>
              <w:right w:val="single" w:sz="8" w:space="0" w:color="auto"/>
            </w:tcBorders>
            <w:shd w:val="clear" w:color="000000" w:fill="FFFFFF"/>
            <w:noWrap/>
            <w:hideMark/>
            <w:tcPrChange w:id="769" w:author="Алексей Ярославцев" w:date="2020-05-11T17:23:00Z">
              <w:tcPr>
                <w:tcW w:w="600" w:type="dxa"/>
                <w:tcBorders>
                  <w:top w:val="nil"/>
                  <w:left w:val="nil"/>
                  <w:bottom w:val="single" w:sz="8" w:space="0" w:color="auto"/>
                  <w:right w:val="single" w:sz="8" w:space="0" w:color="auto"/>
                </w:tcBorders>
                <w:shd w:val="clear" w:color="000000" w:fill="FFFFFF"/>
                <w:noWrap/>
                <w:vAlign w:val="center"/>
                <w:hideMark/>
              </w:tcPr>
            </w:tcPrChange>
          </w:tcPr>
          <w:p w14:paraId="758E0B28" w14:textId="1AD5179D"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770" w:author="Алексей Ярославцев" w:date="2020-05-11T17:23:00Z">
                  <w:rPr>
                    <w:rFonts w:ascii="Times New Roman" w:eastAsia="Times New Roman" w:hAnsi="Times New Roman" w:cs="Times New Roman"/>
                    <w:color w:val="000000"/>
                    <w:sz w:val="16"/>
                    <w:szCs w:val="16"/>
                    <w:lang w:val="ru-RU"/>
                  </w:rPr>
                </w:rPrChange>
              </w:rPr>
            </w:pPr>
            <w:ins w:id="771" w:author="Алексей Ярославцев" w:date="2020-05-11T17:23:00Z">
              <w:r w:rsidRPr="00F34A4A">
                <w:rPr>
                  <w:rFonts w:ascii="Times New Roman" w:hAnsi="Times New Roman" w:cs="Times New Roman"/>
                  <w:sz w:val="16"/>
                  <w:szCs w:val="16"/>
                  <w:rPrChange w:id="772" w:author="Алексей Ярославцев" w:date="2020-05-11T17:23:00Z">
                    <w:rPr/>
                  </w:rPrChange>
                </w:rPr>
                <w:t>4.30</w:t>
              </w:r>
            </w:ins>
            <w:del w:id="773" w:author="Алексей Ярославцев" w:date="2020-05-11T17:23:00Z">
              <w:r w:rsidRPr="00F34A4A" w:rsidDel="0025411B">
                <w:rPr>
                  <w:rFonts w:ascii="Times New Roman" w:eastAsia="Times New Roman" w:hAnsi="Times New Roman" w:cs="Times New Roman"/>
                  <w:color w:val="000000"/>
                  <w:sz w:val="16"/>
                  <w:szCs w:val="16"/>
                  <w:lang w:val="ru-RU"/>
                  <w:rPrChange w:id="774" w:author="Алексей Ярославцев" w:date="2020-05-11T17:23:00Z">
                    <w:rPr>
                      <w:rFonts w:ascii="Times New Roman" w:eastAsia="Times New Roman" w:hAnsi="Times New Roman" w:cs="Times New Roman"/>
                      <w:color w:val="000000"/>
                      <w:sz w:val="16"/>
                      <w:szCs w:val="16"/>
                      <w:lang w:val="ru-RU"/>
                    </w:rPr>
                  </w:rPrChange>
                </w:rPr>
                <w:delText>3.57</w:delText>
              </w:r>
            </w:del>
          </w:p>
        </w:tc>
        <w:tc>
          <w:tcPr>
            <w:tcW w:w="600" w:type="dxa"/>
            <w:tcBorders>
              <w:top w:val="nil"/>
              <w:left w:val="nil"/>
              <w:bottom w:val="single" w:sz="8" w:space="0" w:color="auto"/>
              <w:right w:val="single" w:sz="8" w:space="0" w:color="auto"/>
            </w:tcBorders>
            <w:shd w:val="clear" w:color="000000" w:fill="FFFFFF"/>
            <w:noWrap/>
            <w:hideMark/>
            <w:tcPrChange w:id="775" w:author="Алексей Ярославцев" w:date="2020-05-11T17:23:00Z">
              <w:tcPr>
                <w:tcW w:w="600" w:type="dxa"/>
                <w:tcBorders>
                  <w:top w:val="nil"/>
                  <w:left w:val="nil"/>
                  <w:bottom w:val="single" w:sz="8" w:space="0" w:color="auto"/>
                  <w:right w:val="single" w:sz="8" w:space="0" w:color="auto"/>
                </w:tcBorders>
                <w:shd w:val="clear" w:color="000000" w:fill="FFFFFF"/>
                <w:noWrap/>
                <w:vAlign w:val="center"/>
                <w:hideMark/>
              </w:tcPr>
            </w:tcPrChange>
          </w:tcPr>
          <w:p w14:paraId="654EED3F" w14:textId="6371DCCC"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776" w:author="Алексей Ярославцев" w:date="2020-05-11T17:23:00Z">
                  <w:rPr>
                    <w:rFonts w:ascii="Times New Roman" w:eastAsia="Times New Roman" w:hAnsi="Times New Roman" w:cs="Times New Roman"/>
                    <w:color w:val="000000"/>
                    <w:sz w:val="16"/>
                    <w:szCs w:val="16"/>
                    <w:lang w:val="ru-RU"/>
                  </w:rPr>
                </w:rPrChange>
              </w:rPr>
            </w:pPr>
            <w:ins w:id="777" w:author="Алексей Ярославцев" w:date="2020-05-11T17:23:00Z">
              <w:r w:rsidRPr="00F34A4A">
                <w:rPr>
                  <w:rFonts w:ascii="Times New Roman" w:hAnsi="Times New Roman" w:cs="Times New Roman"/>
                  <w:sz w:val="16"/>
                  <w:szCs w:val="16"/>
                  <w:rPrChange w:id="778" w:author="Алексей Ярославцев" w:date="2020-05-11T17:23:00Z">
                    <w:rPr/>
                  </w:rPrChange>
                </w:rPr>
                <w:t>0.48</w:t>
              </w:r>
            </w:ins>
            <w:del w:id="779" w:author="Алексей Ярославцев" w:date="2020-05-11T17:23:00Z">
              <w:r w:rsidRPr="00F34A4A" w:rsidDel="0025411B">
                <w:rPr>
                  <w:rFonts w:ascii="Times New Roman" w:eastAsia="Times New Roman" w:hAnsi="Times New Roman" w:cs="Times New Roman"/>
                  <w:color w:val="000000"/>
                  <w:sz w:val="16"/>
                  <w:szCs w:val="16"/>
                  <w:lang w:val="ru-RU"/>
                  <w:rPrChange w:id="780" w:author="Алексей Ярославцев" w:date="2020-05-11T17:23:00Z">
                    <w:rPr>
                      <w:rFonts w:ascii="Times New Roman" w:eastAsia="Times New Roman" w:hAnsi="Times New Roman" w:cs="Times New Roman"/>
                      <w:color w:val="000000"/>
                      <w:sz w:val="16"/>
                      <w:szCs w:val="16"/>
                      <w:lang w:val="ru-RU"/>
                    </w:rPr>
                  </w:rPrChange>
                </w:rPr>
                <w:delText>0.48</w:delText>
              </w:r>
            </w:del>
          </w:p>
        </w:tc>
        <w:tc>
          <w:tcPr>
            <w:tcW w:w="576" w:type="dxa"/>
            <w:tcBorders>
              <w:top w:val="nil"/>
              <w:left w:val="nil"/>
              <w:bottom w:val="single" w:sz="8" w:space="0" w:color="auto"/>
              <w:right w:val="single" w:sz="8" w:space="0" w:color="auto"/>
            </w:tcBorders>
            <w:shd w:val="clear" w:color="000000" w:fill="FFFFFF"/>
            <w:noWrap/>
            <w:hideMark/>
            <w:tcPrChange w:id="781" w:author="Алексей Ярославцев" w:date="2020-05-11T17:23:00Z">
              <w:tcPr>
                <w:tcW w:w="576" w:type="dxa"/>
                <w:tcBorders>
                  <w:top w:val="nil"/>
                  <w:left w:val="nil"/>
                  <w:bottom w:val="single" w:sz="8" w:space="0" w:color="auto"/>
                  <w:right w:val="single" w:sz="8" w:space="0" w:color="auto"/>
                </w:tcBorders>
                <w:shd w:val="clear" w:color="000000" w:fill="FFFFFF"/>
                <w:noWrap/>
                <w:vAlign w:val="center"/>
                <w:hideMark/>
              </w:tcPr>
            </w:tcPrChange>
          </w:tcPr>
          <w:p w14:paraId="1FF0837F" w14:textId="341DD1C7"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782" w:author="Алексей Ярославцев" w:date="2020-05-11T17:23:00Z">
                  <w:rPr>
                    <w:rFonts w:ascii="Times New Roman" w:eastAsia="Times New Roman" w:hAnsi="Times New Roman" w:cs="Times New Roman"/>
                    <w:color w:val="000000"/>
                    <w:sz w:val="16"/>
                    <w:szCs w:val="16"/>
                    <w:lang w:val="ru-RU"/>
                  </w:rPr>
                </w:rPrChange>
              </w:rPr>
            </w:pPr>
            <w:ins w:id="783" w:author="Алексей Ярославцев" w:date="2020-05-11T17:23:00Z">
              <w:r w:rsidRPr="00F34A4A">
                <w:rPr>
                  <w:rFonts w:ascii="Times New Roman" w:hAnsi="Times New Roman" w:cs="Times New Roman"/>
                  <w:sz w:val="16"/>
                  <w:szCs w:val="16"/>
                  <w:rPrChange w:id="784" w:author="Алексей Ярославцев" w:date="2020-05-11T17:23:00Z">
                    <w:rPr/>
                  </w:rPrChange>
                </w:rPr>
                <w:t>3.82</w:t>
              </w:r>
            </w:ins>
            <w:del w:id="785" w:author="Алексей Ярославцев" w:date="2020-05-11T17:23:00Z">
              <w:r w:rsidRPr="00F34A4A" w:rsidDel="0025411B">
                <w:rPr>
                  <w:rFonts w:ascii="Times New Roman" w:eastAsia="Times New Roman" w:hAnsi="Times New Roman" w:cs="Times New Roman"/>
                  <w:color w:val="000000"/>
                  <w:sz w:val="16"/>
                  <w:szCs w:val="16"/>
                  <w:lang w:val="ru-RU"/>
                  <w:rPrChange w:id="786" w:author="Алексей Ярославцев" w:date="2020-05-11T17:23:00Z">
                    <w:rPr>
                      <w:rFonts w:ascii="Times New Roman" w:eastAsia="Times New Roman" w:hAnsi="Times New Roman" w:cs="Times New Roman"/>
                      <w:color w:val="000000"/>
                      <w:sz w:val="16"/>
                      <w:szCs w:val="16"/>
                      <w:lang w:val="ru-RU"/>
                    </w:rPr>
                  </w:rPrChange>
                </w:rPr>
                <w:delText>3.1</w:delText>
              </w:r>
            </w:del>
          </w:p>
        </w:tc>
      </w:tr>
      <w:tr w:rsidR="00F34A4A" w:rsidRPr="00F307EE" w14:paraId="724A74A0" w14:textId="77777777" w:rsidTr="00A64F98">
        <w:tblPrEx>
          <w:tblW w:w="15099" w:type="dxa"/>
          <w:tblInd w:w="93" w:type="dxa"/>
          <w:tblLayout w:type="fixed"/>
          <w:tblPrExChange w:id="787" w:author="Алексей Ярославцев" w:date="2020-05-11T17:23:00Z">
            <w:tblPrEx>
              <w:tblW w:w="15099" w:type="dxa"/>
              <w:tblInd w:w="93" w:type="dxa"/>
              <w:tblLayout w:type="fixed"/>
            </w:tblPrEx>
          </w:tblPrExChange>
        </w:tblPrEx>
        <w:trPr>
          <w:trHeight w:val="170"/>
          <w:trPrChange w:id="788" w:author="Алексей Ярославцев" w:date="2020-05-11T17:23:00Z">
            <w:trPr>
              <w:trHeight w:val="170"/>
            </w:trPr>
          </w:trPrChange>
        </w:trPr>
        <w:tc>
          <w:tcPr>
            <w:tcW w:w="1008" w:type="dxa"/>
            <w:tcBorders>
              <w:top w:val="nil"/>
              <w:left w:val="single" w:sz="8" w:space="0" w:color="auto"/>
              <w:bottom w:val="single" w:sz="8" w:space="0" w:color="auto"/>
              <w:right w:val="single" w:sz="8" w:space="0" w:color="auto"/>
            </w:tcBorders>
            <w:shd w:val="clear" w:color="000000" w:fill="FFFFFF"/>
            <w:vAlign w:val="center"/>
            <w:hideMark/>
            <w:tcPrChange w:id="789" w:author="Алексей Ярославцев" w:date="2020-05-11T17:23:00Z">
              <w:tcPr>
                <w:tcW w:w="1008" w:type="dxa"/>
                <w:tcBorders>
                  <w:top w:val="nil"/>
                  <w:left w:val="single" w:sz="8" w:space="0" w:color="auto"/>
                  <w:bottom w:val="single" w:sz="8" w:space="0" w:color="auto"/>
                  <w:right w:val="single" w:sz="8" w:space="0" w:color="auto"/>
                </w:tcBorders>
                <w:shd w:val="clear" w:color="000000" w:fill="FFFFFF"/>
                <w:vAlign w:val="center"/>
                <w:hideMark/>
              </w:tcPr>
            </w:tcPrChange>
          </w:tcPr>
          <w:p w14:paraId="11988D8F" w14:textId="77777777" w:rsidR="00F34A4A" w:rsidRPr="00F307EE" w:rsidRDefault="00F34A4A" w:rsidP="00F34A4A">
            <w:pPr>
              <w:spacing w:after="0" w:line="240" w:lineRule="auto"/>
              <w:jc w:val="right"/>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 SE</w:t>
            </w:r>
          </w:p>
        </w:tc>
        <w:tc>
          <w:tcPr>
            <w:tcW w:w="755" w:type="dxa"/>
            <w:tcBorders>
              <w:top w:val="nil"/>
              <w:left w:val="nil"/>
              <w:bottom w:val="single" w:sz="8" w:space="0" w:color="auto"/>
              <w:right w:val="single" w:sz="8" w:space="0" w:color="auto"/>
            </w:tcBorders>
            <w:shd w:val="clear" w:color="000000" w:fill="FFFFFF"/>
            <w:vAlign w:val="center"/>
            <w:hideMark/>
            <w:tcPrChange w:id="790" w:author="Алексей Ярославцев" w:date="2020-05-11T17:23:00Z">
              <w:tcPr>
                <w:tcW w:w="755" w:type="dxa"/>
                <w:tcBorders>
                  <w:top w:val="nil"/>
                  <w:left w:val="nil"/>
                  <w:bottom w:val="single" w:sz="8" w:space="0" w:color="auto"/>
                  <w:right w:val="single" w:sz="8" w:space="0" w:color="auto"/>
                </w:tcBorders>
                <w:shd w:val="clear" w:color="000000" w:fill="FFFFFF"/>
                <w:vAlign w:val="center"/>
                <w:hideMark/>
              </w:tcPr>
            </w:tcPrChange>
          </w:tcPr>
          <w:p w14:paraId="247B543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580" w:type="dxa"/>
            <w:tcBorders>
              <w:top w:val="nil"/>
              <w:left w:val="nil"/>
              <w:bottom w:val="single" w:sz="8" w:space="0" w:color="auto"/>
              <w:right w:val="single" w:sz="8" w:space="0" w:color="auto"/>
            </w:tcBorders>
            <w:shd w:val="clear" w:color="000000" w:fill="FFFFFF"/>
            <w:vAlign w:val="center"/>
            <w:hideMark/>
            <w:tcPrChange w:id="791" w:author="Алексей Ярославцев" w:date="2020-05-11T17:23:00Z">
              <w:tcPr>
                <w:tcW w:w="580" w:type="dxa"/>
                <w:tcBorders>
                  <w:top w:val="nil"/>
                  <w:left w:val="nil"/>
                  <w:bottom w:val="single" w:sz="8" w:space="0" w:color="auto"/>
                  <w:right w:val="single" w:sz="8" w:space="0" w:color="auto"/>
                </w:tcBorders>
                <w:shd w:val="clear" w:color="000000" w:fill="FFFFFF"/>
                <w:vAlign w:val="center"/>
                <w:hideMark/>
              </w:tcPr>
            </w:tcPrChange>
          </w:tcPr>
          <w:p w14:paraId="2A5A4401"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1.7</w:t>
            </w:r>
          </w:p>
        </w:tc>
        <w:tc>
          <w:tcPr>
            <w:tcW w:w="595" w:type="dxa"/>
            <w:tcBorders>
              <w:top w:val="nil"/>
              <w:left w:val="nil"/>
              <w:bottom w:val="single" w:sz="8" w:space="0" w:color="auto"/>
              <w:right w:val="single" w:sz="8" w:space="0" w:color="auto"/>
            </w:tcBorders>
            <w:shd w:val="clear" w:color="000000" w:fill="FFFFFF"/>
            <w:vAlign w:val="center"/>
            <w:hideMark/>
            <w:tcPrChange w:id="792" w:author="Алексей Ярославцев" w:date="2020-05-11T17:23:00Z">
              <w:tcPr>
                <w:tcW w:w="595" w:type="dxa"/>
                <w:tcBorders>
                  <w:top w:val="nil"/>
                  <w:left w:val="nil"/>
                  <w:bottom w:val="single" w:sz="8" w:space="0" w:color="auto"/>
                  <w:right w:val="single" w:sz="8" w:space="0" w:color="auto"/>
                </w:tcBorders>
                <w:shd w:val="clear" w:color="000000" w:fill="FFFFFF"/>
                <w:vAlign w:val="center"/>
                <w:hideMark/>
              </w:tcPr>
            </w:tcPrChange>
          </w:tcPr>
          <w:p w14:paraId="63EFB08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2.53</w:t>
            </w:r>
          </w:p>
        </w:tc>
        <w:tc>
          <w:tcPr>
            <w:tcW w:w="580" w:type="dxa"/>
            <w:tcBorders>
              <w:top w:val="nil"/>
              <w:left w:val="nil"/>
              <w:bottom w:val="single" w:sz="8" w:space="0" w:color="auto"/>
              <w:right w:val="single" w:sz="8" w:space="0" w:color="auto"/>
            </w:tcBorders>
            <w:shd w:val="clear" w:color="000000" w:fill="FFFFFF"/>
            <w:vAlign w:val="center"/>
            <w:hideMark/>
            <w:tcPrChange w:id="793" w:author="Алексей Ярославцев" w:date="2020-05-11T17:23:00Z">
              <w:tcPr>
                <w:tcW w:w="580" w:type="dxa"/>
                <w:tcBorders>
                  <w:top w:val="nil"/>
                  <w:left w:val="nil"/>
                  <w:bottom w:val="single" w:sz="8" w:space="0" w:color="auto"/>
                  <w:right w:val="single" w:sz="8" w:space="0" w:color="auto"/>
                </w:tcBorders>
                <w:shd w:val="clear" w:color="000000" w:fill="FFFFFF"/>
                <w:vAlign w:val="center"/>
                <w:hideMark/>
              </w:tcPr>
            </w:tcPrChange>
          </w:tcPr>
          <w:p w14:paraId="7D5426E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0.24</w:t>
            </w:r>
          </w:p>
        </w:tc>
        <w:tc>
          <w:tcPr>
            <w:tcW w:w="595" w:type="dxa"/>
            <w:tcBorders>
              <w:top w:val="nil"/>
              <w:left w:val="nil"/>
              <w:bottom w:val="single" w:sz="8" w:space="0" w:color="auto"/>
              <w:right w:val="single" w:sz="8" w:space="0" w:color="auto"/>
            </w:tcBorders>
            <w:shd w:val="clear" w:color="000000" w:fill="FFFFFF"/>
            <w:vAlign w:val="center"/>
            <w:hideMark/>
            <w:tcPrChange w:id="794" w:author="Алексей Ярославцев" w:date="2020-05-11T17:23:00Z">
              <w:tcPr>
                <w:tcW w:w="595" w:type="dxa"/>
                <w:tcBorders>
                  <w:top w:val="nil"/>
                  <w:left w:val="nil"/>
                  <w:bottom w:val="single" w:sz="8" w:space="0" w:color="auto"/>
                  <w:right w:val="single" w:sz="8" w:space="0" w:color="auto"/>
                </w:tcBorders>
                <w:shd w:val="clear" w:color="000000" w:fill="FFFFFF"/>
                <w:vAlign w:val="center"/>
                <w:hideMark/>
              </w:tcPr>
            </w:tcPrChange>
          </w:tcPr>
          <w:p w14:paraId="2065291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6.99</w:t>
            </w:r>
          </w:p>
        </w:tc>
        <w:tc>
          <w:tcPr>
            <w:tcW w:w="343" w:type="dxa"/>
            <w:tcBorders>
              <w:top w:val="nil"/>
              <w:left w:val="nil"/>
              <w:bottom w:val="single" w:sz="8" w:space="0" w:color="auto"/>
              <w:right w:val="single" w:sz="8" w:space="0" w:color="auto"/>
            </w:tcBorders>
            <w:shd w:val="clear" w:color="000000" w:fill="FFFFFF"/>
            <w:vAlign w:val="center"/>
            <w:hideMark/>
            <w:tcPrChange w:id="795" w:author="Алексей Ярославцев" w:date="2020-05-11T17:23:00Z">
              <w:tcPr>
                <w:tcW w:w="343" w:type="dxa"/>
                <w:tcBorders>
                  <w:top w:val="nil"/>
                  <w:left w:val="nil"/>
                  <w:bottom w:val="single" w:sz="8" w:space="0" w:color="auto"/>
                  <w:right w:val="single" w:sz="8" w:space="0" w:color="auto"/>
                </w:tcBorders>
                <w:shd w:val="clear" w:color="000000" w:fill="FFFFFF"/>
                <w:vAlign w:val="center"/>
                <w:hideMark/>
              </w:tcPr>
            </w:tcPrChange>
          </w:tcPr>
          <w:p w14:paraId="63E506A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521" w:type="dxa"/>
            <w:tcBorders>
              <w:top w:val="nil"/>
              <w:left w:val="nil"/>
              <w:bottom w:val="single" w:sz="8" w:space="0" w:color="auto"/>
              <w:right w:val="single" w:sz="8" w:space="0" w:color="auto"/>
            </w:tcBorders>
            <w:shd w:val="clear" w:color="000000" w:fill="FFFFFF"/>
            <w:vAlign w:val="center"/>
            <w:hideMark/>
            <w:tcPrChange w:id="796" w:author="Алексей Ярославцев" w:date="2020-05-11T17:23:00Z">
              <w:tcPr>
                <w:tcW w:w="521" w:type="dxa"/>
                <w:tcBorders>
                  <w:top w:val="nil"/>
                  <w:left w:val="nil"/>
                  <w:bottom w:val="single" w:sz="8" w:space="0" w:color="auto"/>
                  <w:right w:val="single" w:sz="8" w:space="0" w:color="auto"/>
                </w:tcBorders>
                <w:shd w:val="clear" w:color="000000" w:fill="FFFFFF"/>
                <w:vAlign w:val="center"/>
                <w:hideMark/>
              </w:tcPr>
            </w:tcPrChange>
          </w:tcPr>
          <w:p w14:paraId="643E2011"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595" w:type="dxa"/>
            <w:tcBorders>
              <w:top w:val="nil"/>
              <w:left w:val="nil"/>
              <w:bottom w:val="single" w:sz="8" w:space="0" w:color="auto"/>
              <w:right w:val="single" w:sz="8" w:space="0" w:color="auto"/>
            </w:tcBorders>
            <w:shd w:val="clear" w:color="000000" w:fill="FFFFFF"/>
            <w:vAlign w:val="center"/>
            <w:hideMark/>
            <w:tcPrChange w:id="797" w:author="Алексей Ярославцев" w:date="2020-05-11T17:23:00Z">
              <w:tcPr>
                <w:tcW w:w="595" w:type="dxa"/>
                <w:tcBorders>
                  <w:top w:val="nil"/>
                  <w:left w:val="nil"/>
                  <w:bottom w:val="single" w:sz="8" w:space="0" w:color="auto"/>
                  <w:right w:val="single" w:sz="8" w:space="0" w:color="auto"/>
                </w:tcBorders>
                <w:shd w:val="clear" w:color="000000" w:fill="FFFFFF"/>
                <w:vAlign w:val="center"/>
                <w:hideMark/>
              </w:tcPr>
            </w:tcPrChange>
          </w:tcPr>
          <w:p w14:paraId="3E612AB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595" w:type="dxa"/>
            <w:tcBorders>
              <w:top w:val="nil"/>
              <w:left w:val="nil"/>
              <w:bottom w:val="single" w:sz="8" w:space="0" w:color="auto"/>
              <w:right w:val="single" w:sz="8" w:space="0" w:color="auto"/>
            </w:tcBorders>
            <w:shd w:val="clear" w:color="000000" w:fill="FFFFFF"/>
            <w:vAlign w:val="center"/>
            <w:hideMark/>
            <w:tcPrChange w:id="798" w:author="Алексей Ярославцев" w:date="2020-05-11T17:23:00Z">
              <w:tcPr>
                <w:tcW w:w="595" w:type="dxa"/>
                <w:tcBorders>
                  <w:top w:val="nil"/>
                  <w:left w:val="nil"/>
                  <w:bottom w:val="single" w:sz="8" w:space="0" w:color="auto"/>
                  <w:right w:val="single" w:sz="8" w:space="0" w:color="auto"/>
                </w:tcBorders>
                <w:shd w:val="clear" w:color="000000" w:fill="FFFFFF"/>
                <w:vAlign w:val="center"/>
                <w:hideMark/>
              </w:tcPr>
            </w:tcPrChange>
          </w:tcPr>
          <w:p w14:paraId="30B119C2"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656" w:type="dxa"/>
            <w:tcBorders>
              <w:top w:val="nil"/>
              <w:left w:val="nil"/>
              <w:bottom w:val="single" w:sz="8" w:space="0" w:color="auto"/>
              <w:right w:val="single" w:sz="8" w:space="0" w:color="auto"/>
            </w:tcBorders>
            <w:shd w:val="clear" w:color="000000" w:fill="FFFFFF"/>
            <w:vAlign w:val="center"/>
            <w:hideMark/>
            <w:tcPrChange w:id="799" w:author="Алексей Ярославцев" w:date="2020-05-11T17:23:00Z">
              <w:tcPr>
                <w:tcW w:w="656" w:type="dxa"/>
                <w:tcBorders>
                  <w:top w:val="nil"/>
                  <w:left w:val="nil"/>
                  <w:bottom w:val="single" w:sz="8" w:space="0" w:color="auto"/>
                  <w:right w:val="single" w:sz="8" w:space="0" w:color="auto"/>
                </w:tcBorders>
                <w:shd w:val="clear" w:color="000000" w:fill="FFFFFF"/>
                <w:vAlign w:val="center"/>
                <w:hideMark/>
              </w:tcPr>
            </w:tcPrChange>
          </w:tcPr>
          <w:p w14:paraId="1535E871"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66.03</w:t>
            </w:r>
          </w:p>
        </w:tc>
        <w:tc>
          <w:tcPr>
            <w:tcW w:w="595" w:type="dxa"/>
            <w:tcBorders>
              <w:top w:val="nil"/>
              <w:left w:val="nil"/>
              <w:bottom w:val="single" w:sz="8" w:space="0" w:color="auto"/>
              <w:right w:val="single" w:sz="8" w:space="0" w:color="auto"/>
            </w:tcBorders>
            <w:shd w:val="clear" w:color="000000" w:fill="FFFFFF"/>
            <w:vAlign w:val="center"/>
            <w:hideMark/>
            <w:tcPrChange w:id="800" w:author="Алексей Ярославцев" w:date="2020-05-11T17:23:00Z">
              <w:tcPr>
                <w:tcW w:w="595" w:type="dxa"/>
                <w:tcBorders>
                  <w:top w:val="nil"/>
                  <w:left w:val="nil"/>
                  <w:bottom w:val="single" w:sz="8" w:space="0" w:color="auto"/>
                  <w:right w:val="single" w:sz="8" w:space="0" w:color="auto"/>
                </w:tcBorders>
                <w:shd w:val="clear" w:color="000000" w:fill="FFFFFF"/>
                <w:vAlign w:val="center"/>
                <w:hideMark/>
              </w:tcPr>
            </w:tcPrChange>
          </w:tcPr>
          <w:p w14:paraId="5022FD08"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1.2</w:t>
            </w:r>
          </w:p>
        </w:tc>
        <w:tc>
          <w:tcPr>
            <w:tcW w:w="680" w:type="dxa"/>
            <w:tcBorders>
              <w:top w:val="nil"/>
              <w:left w:val="nil"/>
              <w:bottom w:val="single" w:sz="8" w:space="0" w:color="auto"/>
              <w:right w:val="single" w:sz="8" w:space="0" w:color="auto"/>
            </w:tcBorders>
            <w:shd w:val="clear" w:color="000000" w:fill="FFFFFF"/>
            <w:noWrap/>
            <w:vAlign w:val="center"/>
            <w:hideMark/>
            <w:tcPrChange w:id="801" w:author="Алексей Ярославцев" w:date="2020-05-11T17:23:00Z">
              <w:tcPr>
                <w:tcW w:w="680" w:type="dxa"/>
                <w:tcBorders>
                  <w:top w:val="nil"/>
                  <w:left w:val="nil"/>
                  <w:bottom w:val="single" w:sz="8" w:space="0" w:color="auto"/>
                  <w:right w:val="single" w:sz="8" w:space="0" w:color="auto"/>
                </w:tcBorders>
                <w:shd w:val="clear" w:color="000000" w:fill="FFFFFF"/>
                <w:noWrap/>
                <w:vAlign w:val="center"/>
                <w:hideMark/>
              </w:tcPr>
            </w:tcPrChange>
          </w:tcPr>
          <w:p w14:paraId="69520EC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1.47</w:t>
            </w:r>
          </w:p>
        </w:tc>
        <w:tc>
          <w:tcPr>
            <w:tcW w:w="647" w:type="dxa"/>
            <w:tcBorders>
              <w:top w:val="nil"/>
              <w:left w:val="nil"/>
              <w:bottom w:val="single" w:sz="8" w:space="0" w:color="auto"/>
              <w:right w:val="single" w:sz="8" w:space="0" w:color="auto"/>
            </w:tcBorders>
            <w:shd w:val="clear" w:color="000000" w:fill="FFFFFF"/>
            <w:noWrap/>
            <w:vAlign w:val="center"/>
            <w:hideMark/>
            <w:tcPrChange w:id="802" w:author="Алексей Ярославцев" w:date="2020-05-11T17:23:00Z">
              <w:tcPr>
                <w:tcW w:w="647" w:type="dxa"/>
                <w:tcBorders>
                  <w:top w:val="nil"/>
                  <w:left w:val="nil"/>
                  <w:bottom w:val="single" w:sz="8" w:space="0" w:color="auto"/>
                  <w:right w:val="single" w:sz="8" w:space="0" w:color="auto"/>
                </w:tcBorders>
                <w:shd w:val="clear" w:color="000000" w:fill="FFFFFF"/>
                <w:noWrap/>
                <w:vAlign w:val="center"/>
                <w:hideMark/>
              </w:tcPr>
            </w:tcPrChange>
          </w:tcPr>
          <w:p w14:paraId="0C0D86D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0.04</w:t>
            </w:r>
          </w:p>
        </w:tc>
        <w:tc>
          <w:tcPr>
            <w:tcW w:w="656" w:type="dxa"/>
            <w:tcBorders>
              <w:top w:val="nil"/>
              <w:left w:val="nil"/>
              <w:bottom w:val="single" w:sz="8" w:space="0" w:color="auto"/>
              <w:right w:val="single" w:sz="8" w:space="0" w:color="auto"/>
            </w:tcBorders>
            <w:shd w:val="clear" w:color="000000" w:fill="FFFFFF"/>
            <w:noWrap/>
            <w:vAlign w:val="center"/>
            <w:hideMark/>
            <w:tcPrChange w:id="803" w:author="Алексей Ярославцев" w:date="2020-05-11T17:23:00Z">
              <w:tcPr>
                <w:tcW w:w="656" w:type="dxa"/>
                <w:tcBorders>
                  <w:top w:val="nil"/>
                  <w:left w:val="nil"/>
                  <w:bottom w:val="single" w:sz="8" w:space="0" w:color="auto"/>
                  <w:right w:val="single" w:sz="8" w:space="0" w:color="auto"/>
                </w:tcBorders>
                <w:shd w:val="clear" w:color="000000" w:fill="FFFFFF"/>
                <w:noWrap/>
                <w:vAlign w:val="center"/>
                <w:hideMark/>
              </w:tcPr>
            </w:tcPrChange>
          </w:tcPr>
          <w:p w14:paraId="7DFBAA51"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23.22</w:t>
            </w:r>
          </w:p>
        </w:tc>
        <w:tc>
          <w:tcPr>
            <w:tcW w:w="600" w:type="dxa"/>
            <w:tcBorders>
              <w:top w:val="nil"/>
              <w:left w:val="nil"/>
              <w:bottom w:val="single" w:sz="8" w:space="0" w:color="auto"/>
              <w:right w:val="single" w:sz="8" w:space="0" w:color="auto"/>
            </w:tcBorders>
            <w:shd w:val="clear" w:color="000000" w:fill="FFFFFF"/>
            <w:noWrap/>
            <w:vAlign w:val="center"/>
            <w:hideMark/>
            <w:tcPrChange w:id="804" w:author="Алексей Ярославцев" w:date="2020-05-11T17:23:00Z">
              <w:tcPr>
                <w:tcW w:w="600" w:type="dxa"/>
                <w:tcBorders>
                  <w:top w:val="nil"/>
                  <w:left w:val="nil"/>
                  <w:bottom w:val="single" w:sz="8" w:space="0" w:color="auto"/>
                  <w:right w:val="single" w:sz="8" w:space="0" w:color="auto"/>
                </w:tcBorders>
                <w:shd w:val="clear" w:color="000000" w:fill="FFFFFF"/>
                <w:noWrap/>
                <w:vAlign w:val="center"/>
                <w:hideMark/>
              </w:tcPr>
            </w:tcPrChange>
          </w:tcPr>
          <w:p w14:paraId="3AC1E40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w:t>
            </w:r>
          </w:p>
        </w:tc>
        <w:tc>
          <w:tcPr>
            <w:tcW w:w="600" w:type="dxa"/>
            <w:tcBorders>
              <w:top w:val="nil"/>
              <w:left w:val="nil"/>
              <w:bottom w:val="single" w:sz="8" w:space="0" w:color="auto"/>
              <w:right w:val="single" w:sz="8" w:space="0" w:color="auto"/>
            </w:tcBorders>
            <w:shd w:val="clear" w:color="000000" w:fill="FFFFFF"/>
            <w:noWrap/>
            <w:vAlign w:val="center"/>
            <w:hideMark/>
            <w:tcPrChange w:id="805" w:author="Алексей Ярославцев" w:date="2020-05-11T17:23:00Z">
              <w:tcPr>
                <w:tcW w:w="600" w:type="dxa"/>
                <w:tcBorders>
                  <w:top w:val="nil"/>
                  <w:left w:val="nil"/>
                  <w:bottom w:val="single" w:sz="8" w:space="0" w:color="auto"/>
                  <w:right w:val="single" w:sz="8" w:space="0" w:color="auto"/>
                </w:tcBorders>
                <w:shd w:val="clear" w:color="000000" w:fill="FFFFFF"/>
                <w:noWrap/>
                <w:vAlign w:val="center"/>
                <w:hideMark/>
              </w:tcPr>
            </w:tcPrChange>
          </w:tcPr>
          <w:p w14:paraId="3B56C5E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0.13</w:t>
            </w:r>
          </w:p>
        </w:tc>
        <w:tc>
          <w:tcPr>
            <w:tcW w:w="754" w:type="dxa"/>
            <w:tcBorders>
              <w:top w:val="nil"/>
              <w:left w:val="nil"/>
              <w:bottom w:val="single" w:sz="8" w:space="0" w:color="auto"/>
              <w:right w:val="single" w:sz="8" w:space="0" w:color="auto"/>
            </w:tcBorders>
            <w:shd w:val="clear" w:color="000000" w:fill="FFFFFF"/>
            <w:noWrap/>
            <w:vAlign w:val="center"/>
            <w:hideMark/>
            <w:tcPrChange w:id="806" w:author="Алексей Ярославцев" w:date="2020-05-11T17:23:00Z">
              <w:tcPr>
                <w:tcW w:w="754" w:type="dxa"/>
                <w:tcBorders>
                  <w:top w:val="nil"/>
                  <w:left w:val="nil"/>
                  <w:bottom w:val="single" w:sz="8" w:space="0" w:color="auto"/>
                  <w:right w:val="single" w:sz="8" w:space="0" w:color="auto"/>
                </w:tcBorders>
                <w:shd w:val="clear" w:color="000000" w:fill="FFFFFF"/>
                <w:noWrap/>
                <w:vAlign w:val="center"/>
                <w:hideMark/>
              </w:tcPr>
            </w:tcPrChange>
          </w:tcPr>
          <w:p w14:paraId="0AF2059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266</w:t>
            </w:r>
          </w:p>
        </w:tc>
        <w:tc>
          <w:tcPr>
            <w:tcW w:w="656" w:type="dxa"/>
            <w:tcBorders>
              <w:top w:val="nil"/>
              <w:left w:val="nil"/>
              <w:bottom w:val="single" w:sz="8" w:space="0" w:color="auto"/>
              <w:right w:val="single" w:sz="8" w:space="0" w:color="auto"/>
            </w:tcBorders>
            <w:shd w:val="clear" w:color="000000" w:fill="FFFFFF"/>
            <w:noWrap/>
            <w:vAlign w:val="center"/>
            <w:hideMark/>
            <w:tcPrChange w:id="807" w:author="Алексей Ярославцев" w:date="2020-05-11T17:23:00Z">
              <w:tcPr>
                <w:tcW w:w="656" w:type="dxa"/>
                <w:tcBorders>
                  <w:top w:val="nil"/>
                  <w:left w:val="nil"/>
                  <w:bottom w:val="single" w:sz="8" w:space="0" w:color="auto"/>
                  <w:right w:val="single" w:sz="8" w:space="0" w:color="auto"/>
                </w:tcBorders>
                <w:shd w:val="clear" w:color="000000" w:fill="FFFFFF"/>
                <w:noWrap/>
                <w:vAlign w:val="center"/>
                <w:hideMark/>
              </w:tcPr>
            </w:tcPrChange>
          </w:tcPr>
          <w:p w14:paraId="01CCEB7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2302.1</w:t>
            </w:r>
          </w:p>
        </w:tc>
        <w:tc>
          <w:tcPr>
            <w:tcW w:w="656" w:type="dxa"/>
            <w:tcBorders>
              <w:top w:val="nil"/>
              <w:left w:val="nil"/>
              <w:bottom w:val="single" w:sz="8" w:space="0" w:color="auto"/>
              <w:right w:val="single" w:sz="8" w:space="0" w:color="auto"/>
            </w:tcBorders>
            <w:shd w:val="clear" w:color="000000" w:fill="FFFFFF"/>
            <w:noWrap/>
            <w:vAlign w:val="center"/>
            <w:hideMark/>
            <w:tcPrChange w:id="808" w:author="Алексей Ярославцев" w:date="2020-05-11T17:23:00Z">
              <w:tcPr>
                <w:tcW w:w="656" w:type="dxa"/>
                <w:tcBorders>
                  <w:top w:val="nil"/>
                  <w:left w:val="nil"/>
                  <w:bottom w:val="single" w:sz="8" w:space="0" w:color="auto"/>
                  <w:right w:val="single" w:sz="8" w:space="0" w:color="auto"/>
                </w:tcBorders>
                <w:shd w:val="clear" w:color="000000" w:fill="FFFFFF"/>
                <w:noWrap/>
                <w:vAlign w:val="center"/>
                <w:hideMark/>
              </w:tcPr>
            </w:tcPrChange>
          </w:tcPr>
          <w:p w14:paraId="2D72E364"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1473.3</w:t>
            </w:r>
          </w:p>
        </w:tc>
        <w:tc>
          <w:tcPr>
            <w:tcW w:w="656" w:type="dxa"/>
            <w:tcBorders>
              <w:top w:val="nil"/>
              <w:left w:val="nil"/>
              <w:bottom w:val="single" w:sz="8" w:space="0" w:color="auto"/>
              <w:right w:val="single" w:sz="8" w:space="0" w:color="auto"/>
            </w:tcBorders>
            <w:shd w:val="clear" w:color="000000" w:fill="FFFFFF"/>
            <w:noWrap/>
            <w:vAlign w:val="center"/>
            <w:hideMark/>
            <w:tcPrChange w:id="809" w:author="Алексей Ярославцев" w:date="2020-05-11T17:23:00Z">
              <w:tcPr>
                <w:tcW w:w="656" w:type="dxa"/>
                <w:tcBorders>
                  <w:top w:val="nil"/>
                  <w:left w:val="nil"/>
                  <w:bottom w:val="single" w:sz="8" w:space="0" w:color="auto"/>
                  <w:right w:val="single" w:sz="8" w:space="0" w:color="auto"/>
                </w:tcBorders>
                <w:shd w:val="clear" w:color="000000" w:fill="FFFFFF"/>
                <w:noWrap/>
                <w:vAlign w:val="center"/>
                <w:hideMark/>
              </w:tcPr>
            </w:tcPrChange>
          </w:tcPr>
          <w:p w14:paraId="2B8A4A06"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575.5</w:t>
            </w:r>
          </w:p>
        </w:tc>
        <w:tc>
          <w:tcPr>
            <w:tcW w:w="600" w:type="dxa"/>
            <w:tcBorders>
              <w:top w:val="nil"/>
              <w:left w:val="nil"/>
              <w:bottom w:val="single" w:sz="8" w:space="0" w:color="auto"/>
              <w:right w:val="single" w:sz="8" w:space="0" w:color="auto"/>
            </w:tcBorders>
            <w:shd w:val="clear" w:color="000000" w:fill="FFFFFF"/>
            <w:noWrap/>
            <w:hideMark/>
            <w:tcPrChange w:id="810" w:author="Алексей Ярославцев" w:date="2020-05-11T17:23:00Z">
              <w:tcPr>
                <w:tcW w:w="600" w:type="dxa"/>
                <w:tcBorders>
                  <w:top w:val="nil"/>
                  <w:left w:val="nil"/>
                  <w:bottom w:val="single" w:sz="8" w:space="0" w:color="auto"/>
                  <w:right w:val="single" w:sz="8" w:space="0" w:color="auto"/>
                </w:tcBorders>
                <w:shd w:val="clear" w:color="000000" w:fill="FFFFFF"/>
                <w:noWrap/>
                <w:vAlign w:val="center"/>
                <w:hideMark/>
              </w:tcPr>
            </w:tcPrChange>
          </w:tcPr>
          <w:p w14:paraId="734698BA" w14:textId="2B0A5375"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811" w:author="Алексей Ярославцев" w:date="2020-05-11T17:23:00Z">
                  <w:rPr>
                    <w:rFonts w:ascii="Times New Roman" w:eastAsia="Times New Roman" w:hAnsi="Times New Roman" w:cs="Times New Roman"/>
                    <w:color w:val="000000"/>
                    <w:sz w:val="16"/>
                    <w:szCs w:val="16"/>
                    <w:lang w:val="ru-RU"/>
                  </w:rPr>
                </w:rPrChange>
              </w:rPr>
            </w:pPr>
            <w:ins w:id="812" w:author="Алексей Ярославцев" w:date="2020-05-11T17:23:00Z">
              <w:r w:rsidRPr="00F34A4A">
                <w:rPr>
                  <w:rFonts w:ascii="Times New Roman" w:hAnsi="Times New Roman" w:cs="Times New Roman"/>
                  <w:sz w:val="16"/>
                  <w:szCs w:val="16"/>
                  <w:rPrChange w:id="813" w:author="Алексей Ярославцев" w:date="2020-05-11T17:23:00Z">
                    <w:rPr/>
                  </w:rPrChange>
                </w:rPr>
                <w:t>0.23</w:t>
              </w:r>
            </w:ins>
            <w:del w:id="814" w:author="Алексей Ярославцев" w:date="2020-05-11T17:23:00Z">
              <w:r w:rsidRPr="00F34A4A" w:rsidDel="0025411B">
                <w:rPr>
                  <w:rFonts w:ascii="Times New Roman" w:eastAsia="Times New Roman" w:hAnsi="Times New Roman" w:cs="Times New Roman"/>
                  <w:color w:val="000000"/>
                  <w:sz w:val="16"/>
                  <w:szCs w:val="16"/>
                  <w:lang w:val="ru-RU"/>
                  <w:rPrChange w:id="815" w:author="Алексей Ярославцев" w:date="2020-05-11T17:23:00Z">
                    <w:rPr>
                      <w:rFonts w:ascii="Times New Roman" w:eastAsia="Times New Roman" w:hAnsi="Times New Roman" w:cs="Times New Roman"/>
                      <w:color w:val="000000"/>
                      <w:sz w:val="16"/>
                      <w:szCs w:val="16"/>
                      <w:lang w:val="ru-RU"/>
                    </w:rPr>
                  </w:rPrChange>
                </w:rPr>
                <w:delText>0.26</w:delText>
              </w:r>
            </w:del>
          </w:p>
        </w:tc>
        <w:tc>
          <w:tcPr>
            <w:tcW w:w="600" w:type="dxa"/>
            <w:tcBorders>
              <w:top w:val="nil"/>
              <w:left w:val="nil"/>
              <w:bottom w:val="single" w:sz="8" w:space="0" w:color="auto"/>
              <w:right w:val="single" w:sz="8" w:space="0" w:color="auto"/>
            </w:tcBorders>
            <w:shd w:val="clear" w:color="000000" w:fill="FFFFFF"/>
            <w:noWrap/>
            <w:hideMark/>
            <w:tcPrChange w:id="816" w:author="Алексей Ярославцев" w:date="2020-05-11T17:23:00Z">
              <w:tcPr>
                <w:tcW w:w="600" w:type="dxa"/>
                <w:tcBorders>
                  <w:top w:val="nil"/>
                  <w:left w:val="nil"/>
                  <w:bottom w:val="single" w:sz="8" w:space="0" w:color="auto"/>
                  <w:right w:val="single" w:sz="8" w:space="0" w:color="auto"/>
                </w:tcBorders>
                <w:shd w:val="clear" w:color="000000" w:fill="FFFFFF"/>
                <w:noWrap/>
                <w:vAlign w:val="center"/>
                <w:hideMark/>
              </w:tcPr>
            </w:tcPrChange>
          </w:tcPr>
          <w:p w14:paraId="765DFB86" w14:textId="5A7E1527"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817" w:author="Алексей Ярославцев" w:date="2020-05-11T17:23:00Z">
                  <w:rPr>
                    <w:rFonts w:ascii="Times New Roman" w:eastAsia="Times New Roman" w:hAnsi="Times New Roman" w:cs="Times New Roman"/>
                    <w:color w:val="000000"/>
                    <w:sz w:val="16"/>
                    <w:szCs w:val="16"/>
                    <w:lang w:val="ru-RU"/>
                  </w:rPr>
                </w:rPrChange>
              </w:rPr>
            </w:pPr>
            <w:ins w:id="818" w:author="Алексей Ярославцев" w:date="2020-05-11T17:23:00Z">
              <w:r w:rsidRPr="00F34A4A">
                <w:rPr>
                  <w:rFonts w:ascii="Times New Roman" w:hAnsi="Times New Roman" w:cs="Times New Roman"/>
                  <w:sz w:val="16"/>
                  <w:szCs w:val="16"/>
                  <w:rPrChange w:id="819" w:author="Алексей Ярославцев" w:date="2020-05-11T17:23:00Z">
                    <w:rPr/>
                  </w:rPrChange>
                </w:rPr>
                <w:t>0.03</w:t>
              </w:r>
            </w:ins>
            <w:del w:id="820" w:author="Алексей Ярославцев" w:date="2020-05-11T17:23:00Z">
              <w:r w:rsidRPr="00F34A4A" w:rsidDel="0025411B">
                <w:rPr>
                  <w:rFonts w:ascii="Times New Roman" w:eastAsia="Times New Roman" w:hAnsi="Times New Roman" w:cs="Times New Roman"/>
                  <w:color w:val="000000"/>
                  <w:sz w:val="16"/>
                  <w:szCs w:val="16"/>
                  <w:lang w:val="ru-RU"/>
                  <w:rPrChange w:id="821" w:author="Алексей Ярославцев" w:date="2020-05-11T17:23:00Z">
                    <w:rPr>
                      <w:rFonts w:ascii="Times New Roman" w:eastAsia="Times New Roman" w:hAnsi="Times New Roman" w:cs="Times New Roman"/>
                      <w:color w:val="000000"/>
                      <w:sz w:val="16"/>
                      <w:szCs w:val="16"/>
                      <w:lang w:val="ru-RU"/>
                    </w:rPr>
                  </w:rPrChange>
                </w:rPr>
                <w:delText>0.03</w:delText>
              </w:r>
            </w:del>
          </w:p>
        </w:tc>
        <w:tc>
          <w:tcPr>
            <w:tcW w:w="576" w:type="dxa"/>
            <w:tcBorders>
              <w:top w:val="nil"/>
              <w:left w:val="nil"/>
              <w:bottom w:val="single" w:sz="8" w:space="0" w:color="auto"/>
              <w:right w:val="single" w:sz="8" w:space="0" w:color="auto"/>
            </w:tcBorders>
            <w:shd w:val="clear" w:color="000000" w:fill="FFFFFF"/>
            <w:noWrap/>
            <w:hideMark/>
            <w:tcPrChange w:id="822" w:author="Алексей Ярославцев" w:date="2020-05-11T17:23:00Z">
              <w:tcPr>
                <w:tcW w:w="576" w:type="dxa"/>
                <w:tcBorders>
                  <w:top w:val="nil"/>
                  <w:left w:val="nil"/>
                  <w:bottom w:val="single" w:sz="8" w:space="0" w:color="auto"/>
                  <w:right w:val="single" w:sz="8" w:space="0" w:color="auto"/>
                </w:tcBorders>
                <w:shd w:val="clear" w:color="000000" w:fill="FFFFFF"/>
                <w:noWrap/>
                <w:vAlign w:val="center"/>
                <w:hideMark/>
              </w:tcPr>
            </w:tcPrChange>
          </w:tcPr>
          <w:p w14:paraId="0E87295C" w14:textId="07A6042A"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823" w:author="Алексей Ярославцев" w:date="2020-05-11T17:23:00Z">
                  <w:rPr>
                    <w:rFonts w:ascii="Times New Roman" w:eastAsia="Times New Roman" w:hAnsi="Times New Roman" w:cs="Times New Roman"/>
                    <w:color w:val="000000"/>
                    <w:sz w:val="16"/>
                    <w:szCs w:val="16"/>
                    <w:lang w:val="ru-RU"/>
                  </w:rPr>
                </w:rPrChange>
              </w:rPr>
            </w:pPr>
            <w:ins w:id="824" w:author="Алексей Ярославцев" w:date="2020-05-11T17:23:00Z">
              <w:r w:rsidRPr="00F34A4A">
                <w:rPr>
                  <w:rFonts w:ascii="Times New Roman" w:hAnsi="Times New Roman" w:cs="Times New Roman"/>
                  <w:sz w:val="16"/>
                  <w:szCs w:val="16"/>
                  <w:rPrChange w:id="825" w:author="Алексей Ярославцев" w:date="2020-05-11T17:23:00Z">
                    <w:rPr/>
                  </w:rPrChange>
                </w:rPr>
                <w:t>0.21</w:t>
              </w:r>
            </w:ins>
            <w:del w:id="826" w:author="Алексей Ярославцев" w:date="2020-05-11T17:23:00Z">
              <w:r w:rsidRPr="00F34A4A" w:rsidDel="0025411B">
                <w:rPr>
                  <w:rFonts w:ascii="Times New Roman" w:eastAsia="Times New Roman" w:hAnsi="Times New Roman" w:cs="Times New Roman"/>
                  <w:color w:val="000000"/>
                  <w:sz w:val="16"/>
                  <w:szCs w:val="16"/>
                  <w:lang w:val="ru-RU"/>
                  <w:rPrChange w:id="827" w:author="Алексей Ярославцев" w:date="2020-05-11T17:23:00Z">
                    <w:rPr>
                      <w:rFonts w:ascii="Times New Roman" w:eastAsia="Times New Roman" w:hAnsi="Times New Roman" w:cs="Times New Roman"/>
                      <w:color w:val="000000"/>
                      <w:sz w:val="16"/>
                      <w:szCs w:val="16"/>
                      <w:lang w:val="ru-RU"/>
                    </w:rPr>
                  </w:rPrChange>
                </w:rPr>
                <w:delText>0.25</w:delText>
              </w:r>
            </w:del>
          </w:p>
        </w:tc>
      </w:tr>
      <w:tr w:rsidR="00F307EE" w:rsidRPr="00F307EE" w14:paraId="35DFA120" w14:textId="77777777" w:rsidTr="00F307EE">
        <w:trPr>
          <w:trHeight w:val="170"/>
        </w:trPr>
        <w:tc>
          <w:tcPr>
            <w:tcW w:w="15099" w:type="dxa"/>
            <w:gridSpan w:val="24"/>
            <w:tcBorders>
              <w:top w:val="single" w:sz="8" w:space="0" w:color="auto"/>
              <w:left w:val="single" w:sz="8" w:space="0" w:color="auto"/>
              <w:bottom w:val="single" w:sz="8" w:space="0" w:color="auto"/>
              <w:right w:val="single" w:sz="8" w:space="0" w:color="000000"/>
            </w:tcBorders>
            <w:shd w:val="clear" w:color="000000" w:fill="FFFFFF"/>
            <w:vAlign w:val="center"/>
            <w:hideMark/>
          </w:tcPr>
          <w:p w14:paraId="2D6925E6" w14:textId="77777777" w:rsidR="00F307EE" w:rsidRPr="00F307EE" w:rsidRDefault="00F307EE" w:rsidP="00F307EE">
            <w:pPr>
              <w:spacing w:after="0" w:line="240" w:lineRule="auto"/>
              <w:jc w:val="center"/>
              <w:rPr>
                <w:rFonts w:ascii="Times New Roman" w:eastAsia="Times New Roman" w:hAnsi="Times New Roman" w:cs="Times New Roman"/>
                <w:b/>
                <w:bCs/>
                <w:i/>
                <w:iCs/>
                <w:color w:val="000000"/>
                <w:sz w:val="16"/>
                <w:szCs w:val="16"/>
                <w:lang w:val="ru-RU"/>
              </w:rPr>
            </w:pPr>
            <w:r w:rsidRPr="00F307EE">
              <w:rPr>
                <w:rFonts w:ascii="Times New Roman" w:eastAsia="Times New Roman" w:hAnsi="Times New Roman" w:cs="Times New Roman"/>
                <w:b/>
                <w:bCs/>
                <w:i/>
                <w:iCs/>
                <w:color w:val="000000"/>
                <w:sz w:val="16"/>
                <w:szCs w:val="16"/>
                <w:lang w:val="ru-RU"/>
              </w:rPr>
              <w:t>Betula pendula</w:t>
            </w:r>
          </w:p>
        </w:tc>
      </w:tr>
      <w:tr w:rsidR="00F34A4A" w:rsidRPr="00F307EE" w14:paraId="5C0B3E87" w14:textId="77777777" w:rsidTr="00A64F98">
        <w:tblPrEx>
          <w:tblW w:w="15099" w:type="dxa"/>
          <w:tblInd w:w="93" w:type="dxa"/>
          <w:tblLayout w:type="fixed"/>
          <w:tblPrExChange w:id="828" w:author="Алексей Ярославцев" w:date="2020-05-11T17:25:00Z">
            <w:tblPrEx>
              <w:tblW w:w="15099" w:type="dxa"/>
              <w:tblInd w:w="93" w:type="dxa"/>
              <w:tblLayout w:type="fixed"/>
            </w:tblPrEx>
          </w:tblPrExChange>
        </w:tblPrEx>
        <w:trPr>
          <w:trHeight w:val="170"/>
          <w:trPrChange w:id="829" w:author="Алексей Ярославцев" w:date="2020-05-11T17:25:00Z">
            <w:trPr>
              <w:trHeight w:val="170"/>
            </w:trPr>
          </w:trPrChange>
        </w:trPr>
        <w:tc>
          <w:tcPr>
            <w:tcW w:w="1008" w:type="dxa"/>
            <w:tcBorders>
              <w:top w:val="nil"/>
              <w:left w:val="single" w:sz="8" w:space="0" w:color="auto"/>
              <w:bottom w:val="single" w:sz="8" w:space="0" w:color="auto"/>
              <w:right w:val="single" w:sz="8" w:space="0" w:color="auto"/>
            </w:tcBorders>
            <w:shd w:val="clear" w:color="000000" w:fill="FFFFFF"/>
            <w:vAlign w:val="center"/>
            <w:hideMark/>
            <w:tcPrChange w:id="830" w:author="Алексей Ярославцев" w:date="2020-05-11T17:25:00Z">
              <w:tcPr>
                <w:tcW w:w="1008" w:type="dxa"/>
                <w:tcBorders>
                  <w:top w:val="nil"/>
                  <w:left w:val="single" w:sz="8" w:space="0" w:color="auto"/>
                  <w:bottom w:val="single" w:sz="8" w:space="0" w:color="auto"/>
                  <w:right w:val="single" w:sz="8" w:space="0" w:color="auto"/>
                </w:tcBorders>
                <w:shd w:val="clear" w:color="000000" w:fill="FFFFFF"/>
                <w:vAlign w:val="center"/>
                <w:hideMark/>
              </w:tcPr>
            </w:tcPrChange>
          </w:tcPr>
          <w:p w14:paraId="5F3527C8" w14:textId="77777777" w:rsidR="00F34A4A" w:rsidRPr="00F307EE" w:rsidRDefault="00F34A4A" w:rsidP="00F34A4A">
            <w:pPr>
              <w:spacing w:after="0" w:line="240" w:lineRule="auto"/>
              <w:jc w:val="right"/>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218A0104</w:t>
            </w:r>
          </w:p>
        </w:tc>
        <w:tc>
          <w:tcPr>
            <w:tcW w:w="755" w:type="dxa"/>
            <w:tcBorders>
              <w:top w:val="nil"/>
              <w:left w:val="nil"/>
              <w:bottom w:val="single" w:sz="8" w:space="0" w:color="auto"/>
              <w:right w:val="single" w:sz="8" w:space="0" w:color="auto"/>
            </w:tcBorders>
            <w:shd w:val="clear" w:color="000000" w:fill="FFFFFF"/>
            <w:vAlign w:val="center"/>
            <w:hideMark/>
            <w:tcPrChange w:id="831" w:author="Алексей Ярославцев" w:date="2020-05-11T17:25:00Z">
              <w:tcPr>
                <w:tcW w:w="755" w:type="dxa"/>
                <w:tcBorders>
                  <w:top w:val="nil"/>
                  <w:left w:val="nil"/>
                  <w:bottom w:val="single" w:sz="8" w:space="0" w:color="auto"/>
                  <w:right w:val="single" w:sz="8" w:space="0" w:color="auto"/>
                </w:tcBorders>
                <w:shd w:val="clear" w:color="000000" w:fill="FFFFFF"/>
                <w:vAlign w:val="center"/>
                <w:hideMark/>
              </w:tcPr>
            </w:tcPrChange>
          </w:tcPr>
          <w:p w14:paraId="154417B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50-60</w:t>
            </w:r>
          </w:p>
        </w:tc>
        <w:tc>
          <w:tcPr>
            <w:tcW w:w="580" w:type="dxa"/>
            <w:tcBorders>
              <w:top w:val="nil"/>
              <w:left w:val="nil"/>
              <w:bottom w:val="single" w:sz="8" w:space="0" w:color="auto"/>
              <w:right w:val="single" w:sz="8" w:space="0" w:color="auto"/>
            </w:tcBorders>
            <w:shd w:val="clear" w:color="000000" w:fill="FFFFFF"/>
            <w:vAlign w:val="center"/>
            <w:hideMark/>
            <w:tcPrChange w:id="832" w:author="Алексей Ярославцев" w:date="2020-05-11T17:25:00Z">
              <w:tcPr>
                <w:tcW w:w="580" w:type="dxa"/>
                <w:tcBorders>
                  <w:top w:val="nil"/>
                  <w:left w:val="nil"/>
                  <w:bottom w:val="single" w:sz="8" w:space="0" w:color="auto"/>
                  <w:right w:val="single" w:sz="8" w:space="0" w:color="auto"/>
                </w:tcBorders>
                <w:shd w:val="clear" w:color="000000" w:fill="FFFFFF"/>
                <w:vAlign w:val="center"/>
                <w:hideMark/>
              </w:tcPr>
            </w:tcPrChange>
          </w:tcPr>
          <w:p w14:paraId="704ED58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11</w:t>
            </w:r>
          </w:p>
        </w:tc>
        <w:tc>
          <w:tcPr>
            <w:tcW w:w="595" w:type="dxa"/>
            <w:tcBorders>
              <w:top w:val="nil"/>
              <w:left w:val="nil"/>
              <w:bottom w:val="single" w:sz="8" w:space="0" w:color="auto"/>
              <w:right w:val="single" w:sz="8" w:space="0" w:color="auto"/>
            </w:tcBorders>
            <w:shd w:val="clear" w:color="000000" w:fill="FFFFFF"/>
            <w:vAlign w:val="center"/>
            <w:hideMark/>
            <w:tcPrChange w:id="833" w:author="Алексей Ярославцев" w:date="2020-05-11T17:25:00Z">
              <w:tcPr>
                <w:tcW w:w="595" w:type="dxa"/>
                <w:tcBorders>
                  <w:top w:val="nil"/>
                  <w:left w:val="nil"/>
                  <w:bottom w:val="single" w:sz="8" w:space="0" w:color="auto"/>
                  <w:right w:val="single" w:sz="8" w:space="0" w:color="auto"/>
                </w:tcBorders>
                <w:shd w:val="clear" w:color="000000" w:fill="FFFFFF"/>
                <w:vAlign w:val="center"/>
                <w:hideMark/>
              </w:tcPr>
            </w:tcPrChange>
          </w:tcPr>
          <w:p w14:paraId="1B631E53"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21.65</w:t>
            </w:r>
          </w:p>
        </w:tc>
        <w:tc>
          <w:tcPr>
            <w:tcW w:w="580" w:type="dxa"/>
            <w:tcBorders>
              <w:top w:val="nil"/>
              <w:left w:val="nil"/>
              <w:bottom w:val="single" w:sz="8" w:space="0" w:color="auto"/>
              <w:right w:val="single" w:sz="8" w:space="0" w:color="auto"/>
            </w:tcBorders>
            <w:shd w:val="clear" w:color="000000" w:fill="FFFFFF"/>
            <w:vAlign w:val="center"/>
            <w:hideMark/>
            <w:tcPrChange w:id="834" w:author="Алексей Ярославцев" w:date="2020-05-11T17:25:00Z">
              <w:tcPr>
                <w:tcW w:w="580" w:type="dxa"/>
                <w:tcBorders>
                  <w:top w:val="nil"/>
                  <w:left w:val="nil"/>
                  <w:bottom w:val="single" w:sz="8" w:space="0" w:color="auto"/>
                  <w:right w:val="single" w:sz="8" w:space="0" w:color="auto"/>
                </w:tcBorders>
                <w:shd w:val="clear" w:color="000000" w:fill="FFFFFF"/>
                <w:vAlign w:val="center"/>
                <w:hideMark/>
              </w:tcPr>
            </w:tcPrChange>
          </w:tcPr>
          <w:p w14:paraId="448F0E2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2.72</w:t>
            </w:r>
          </w:p>
        </w:tc>
        <w:tc>
          <w:tcPr>
            <w:tcW w:w="595" w:type="dxa"/>
            <w:tcBorders>
              <w:top w:val="nil"/>
              <w:left w:val="nil"/>
              <w:bottom w:val="single" w:sz="8" w:space="0" w:color="auto"/>
              <w:right w:val="single" w:sz="8" w:space="0" w:color="auto"/>
            </w:tcBorders>
            <w:shd w:val="clear" w:color="000000" w:fill="FFFFFF"/>
            <w:vAlign w:val="center"/>
            <w:hideMark/>
            <w:tcPrChange w:id="835" w:author="Алексей Ярославцев" w:date="2020-05-11T17:25:00Z">
              <w:tcPr>
                <w:tcW w:w="595" w:type="dxa"/>
                <w:tcBorders>
                  <w:top w:val="nil"/>
                  <w:left w:val="nil"/>
                  <w:bottom w:val="single" w:sz="8" w:space="0" w:color="auto"/>
                  <w:right w:val="single" w:sz="8" w:space="0" w:color="auto"/>
                </w:tcBorders>
                <w:shd w:val="clear" w:color="000000" w:fill="FFFFFF"/>
                <w:vAlign w:val="center"/>
                <w:hideMark/>
              </w:tcPr>
            </w:tcPrChange>
          </w:tcPr>
          <w:p w14:paraId="3F1DAF6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7.6</w:t>
            </w:r>
          </w:p>
        </w:tc>
        <w:tc>
          <w:tcPr>
            <w:tcW w:w="343" w:type="dxa"/>
            <w:tcBorders>
              <w:top w:val="nil"/>
              <w:left w:val="nil"/>
              <w:bottom w:val="single" w:sz="8" w:space="0" w:color="auto"/>
              <w:right w:val="single" w:sz="8" w:space="0" w:color="auto"/>
            </w:tcBorders>
            <w:shd w:val="clear" w:color="000000" w:fill="FFFFFF"/>
            <w:vAlign w:val="center"/>
            <w:hideMark/>
            <w:tcPrChange w:id="836" w:author="Алексей Ярославцев" w:date="2020-05-11T17:25:00Z">
              <w:tcPr>
                <w:tcW w:w="343" w:type="dxa"/>
                <w:tcBorders>
                  <w:top w:val="nil"/>
                  <w:left w:val="nil"/>
                  <w:bottom w:val="single" w:sz="8" w:space="0" w:color="auto"/>
                  <w:right w:val="single" w:sz="8" w:space="0" w:color="auto"/>
                </w:tcBorders>
                <w:shd w:val="clear" w:color="000000" w:fill="FFFFFF"/>
                <w:vAlign w:val="center"/>
                <w:hideMark/>
              </w:tcPr>
            </w:tcPrChange>
          </w:tcPr>
          <w:p w14:paraId="70DECAB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w:t>
            </w:r>
          </w:p>
        </w:tc>
        <w:tc>
          <w:tcPr>
            <w:tcW w:w="521" w:type="dxa"/>
            <w:tcBorders>
              <w:top w:val="nil"/>
              <w:left w:val="nil"/>
              <w:bottom w:val="single" w:sz="8" w:space="0" w:color="auto"/>
              <w:right w:val="single" w:sz="8" w:space="0" w:color="auto"/>
            </w:tcBorders>
            <w:shd w:val="clear" w:color="000000" w:fill="FFFFFF"/>
            <w:vAlign w:val="center"/>
            <w:hideMark/>
            <w:tcPrChange w:id="837" w:author="Алексей Ярославцев" w:date="2020-05-11T17:25:00Z">
              <w:tcPr>
                <w:tcW w:w="521" w:type="dxa"/>
                <w:tcBorders>
                  <w:top w:val="nil"/>
                  <w:left w:val="nil"/>
                  <w:bottom w:val="single" w:sz="8" w:space="0" w:color="auto"/>
                  <w:right w:val="single" w:sz="8" w:space="0" w:color="auto"/>
                </w:tcBorders>
                <w:shd w:val="clear" w:color="000000" w:fill="FFFFFF"/>
                <w:vAlign w:val="center"/>
                <w:hideMark/>
              </w:tcPr>
            </w:tcPrChange>
          </w:tcPr>
          <w:p w14:paraId="2E13FFE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1.19</w:t>
            </w:r>
          </w:p>
        </w:tc>
        <w:tc>
          <w:tcPr>
            <w:tcW w:w="595" w:type="dxa"/>
            <w:tcBorders>
              <w:top w:val="nil"/>
              <w:left w:val="nil"/>
              <w:bottom w:val="single" w:sz="8" w:space="0" w:color="auto"/>
              <w:right w:val="single" w:sz="8" w:space="0" w:color="auto"/>
            </w:tcBorders>
            <w:shd w:val="clear" w:color="000000" w:fill="FFFFFF"/>
            <w:vAlign w:val="center"/>
            <w:hideMark/>
            <w:tcPrChange w:id="838" w:author="Алексей Ярославцев" w:date="2020-05-11T17:25:00Z">
              <w:tcPr>
                <w:tcW w:w="595" w:type="dxa"/>
                <w:tcBorders>
                  <w:top w:val="nil"/>
                  <w:left w:val="nil"/>
                  <w:bottom w:val="single" w:sz="8" w:space="0" w:color="auto"/>
                  <w:right w:val="single" w:sz="8" w:space="0" w:color="auto"/>
                </w:tcBorders>
                <w:shd w:val="clear" w:color="000000" w:fill="FFFFFF"/>
                <w:vAlign w:val="center"/>
                <w:hideMark/>
              </w:tcPr>
            </w:tcPrChange>
          </w:tcPr>
          <w:p w14:paraId="504D6C4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0.761</w:t>
            </w:r>
          </w:p>
        </w:tc>
        <w:tc>
          <w:tcPr>
            <w:tcW w:w="595" w:type="dxa"/>
            <w:tcBorders>
              <w:top w:val="nil"/>
              <w:left w:val="nil"/>
              <w:bottom w:val="single" w:sz="8" w:space="0" w:color="auto"/>
              <w:right w:val="single" w:sz="8" w:space="0" w:color="auto"/>
            </w:tcBorders>
            <w:shd w:val="clear" w:color="000000" w:fill="FFFFFF"/>
            <w:vAlign w:val="center"/>
            <w:hideMark/>
            <w:tcPrChange w:id="839" w:author="Алексей Ярославцев" w:date="2020-05-11T17:25:00Z">
              <w:tcPr>
                <w:tcW w:w="595" w:type="dxa"/>
                <w:tcBorders>
                  <w:top w:val="nil"/>
                  <w:left w:val="nil"/>
                  <w:bottom w:val="single" w:sz="8" w:space="0" w:color="auto"/>
                  <w:right w:val="single" w:sz="8" w:space="0" w:color="auto"/>
                </w:tcBorders>
                <w:shd w:val="clear" w:color="000000" w:fill="FFFFFF"/>
                <w:vAlign w:val="center"/>
                <w:hideMark/>
              </w:tcPr>
            </w:tcPrChange>
          </w:tcPr>
          <w:p w14:paraId="453FC971"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0.219</w:t>
            </w:r>
          </w:p>
        </w:tc>
        <w:tc>
          <w:tcPr>
            <w:tcW w:w="656" w:type="dxa"/>
            <w:tcBorders>
              <w:top w:val="nil"/>
              <w:left w:val="nil"/>
              <w:bottom w:val="single" w:sz="8" w:space="0" w:color="auto"/>
              <w:right w:val="single" w:sz="8" w:space="0" w:color="auto"/>
            </w:tcBorders>
            <w:shd w:val="clear" w:color="000000" w:fill="FFFFFF"/>
            <w:vAlign w:val="center"/>
            <w:hideMark/>
            <w:tcPrChange w:id="840" w:author="Алексей Ярославцев" w:date="2020-05-11T17:25:00Z">
              <w:tcPr>
                <w:tcW w:w="656" w:type="dxa"/>
                <w:tcBorders>
                  <w:top w:val="nil"/>
                  <w:left w:val="nil"/>
                  <w:bottom w:val="single" w:sz="8" w:space="0" w:color="auto"/>
                  <w:right w:val="single" w:sz="8" w:space="0" w:color="auto"/>
                </w:tcBorders>
                <w:shd w:val="clear" w:color="000000" w:fill="FFFFFF"/>
                <w:vAlign w:val="center"/>
                <w:hideMark/>
              </w:tcPr>
            </w:tcPrChange>
          </w:tcPr>
          <w:p w14:paraId="3B1FD23C"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80.41</w:t>
            </w:r>
          </w:p>
        </w:tc>
        <w:tc>
          <w:tcPr>
            <w:tcW w:w="595" w:type="dxa"/>
            <w:tcBorders>
              <w:top w:val="nil"/>
              <w:left w:val="nil"/>
              <w:bottom w:val="single" w:sz="8" w:space="0" w:color="auto"/>
              <w:right w:val="single" w:sz="8" w:space="0" w:color="auto"/>
            </w:tcBorders>
            <w:shd w:val="clear" w:color="000000" w:fill="FFFFFF"/>
            <w:vAlign w:val="center"/>
            <w:hideMark/>
            <w:tcPrChange w:id="841" w:author="Алексей Ярославцев" w:date="2020-05-11T17:25:00Z">
              <w:tcPr>
                <w:tcW w:w="595" w:type="dxa"/>
                <w:tcBorders>
                  <w:top w:val="nil"/>
                  <w:left w:val="nil"/>
                  <w:bottom w:val="single" w:sz="8" w:space="0" w:color="auto"/>
                  <w:right w:val="single" w:sz="8" w:space="0" w:color="auto"/>
                </w:tcBorders>
                <w:shd w:val="clear" w:color="000000" w:fill="FFFFFF"/>
                <w:vAlign w:val="center"/>
                <w:hideMark/>
              </w:tcPr>
            </w:tcPrChange>
          </w:tcPr>
          <w:p w14:paraId="4ED12E0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1.46</w:t>
            </w:r>
          </w:p>
        </w:tc>
        <w:tc>
          <w:tcPr>
            <w:tcW w:w="680" w:type="dxa"/>
            <w:tcBorders>
              <w:top w:val="nil"/>
              <w:left w:val="nil"/>
              <w:bottom w:val="single" w:sz="8" w:space="0" w:color="auto"/>
              <w:right w:val="single" w:sz="8" w:space="0" w:color="auto"/>
            </w:tcBorders>
            <w:shd w:val="clear" w:color="000000" w:fill="FFFFFF"/>
            <w:noWrap/>
            <w:vAlign w:val="center"/>
            <w:hideMark/>
            <w:tcPrChange w:id="842" w:author="Алексей Ярославцев" w:date="2020-05-11T17:25:00Z">
              <w:tcPr>
                <w:tcW w:w="680" w:type="dxa"/>
                <w:tcBorders>
                  <w:top w:val="nil"/>
                  <w:left w:val="nil"/>
                  <w:bottom w:val="single" w:sz="8" w:space="0" w:color="auto"/>
                  <w:right w:val="single" w:sz="8" w:space="0" w:color="auto"/>
                </w:tcBorders>
                <w:shd w:val="clear" w:color="000000" w:fill="FFFFFF"/>
                <w:noWrap/>
                <w:vAlign w:val="center"/>
                <w:hideMark/>
              </w:tcPr>
            </w:tcPrChange>
          </w:tcPr>
          <w:p w14:paraId="49DE868C"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2.39</w:t>
            </w:r>
          </w:p>
        </w:tc>
        <w:tc>
          <w:tcPr>
            <w:tcW w:w="647" w:type="dxa"/>
            <w:tcBorders>
              <w:top w:val="nil"/>
              <w:left w:val="nil"/>
              <w:bottom w:val="single" w:sz="8" w:space="0" w:color="auto"/>
              <w:right w:val="single" w:sz="8" w:space="0" w:color="auto"/>
            </w:tcBorders>
            <w:shd w:val="clear" w:color="000000" w:fill="FFFFFF"/>
            <w:noWrap/>
            <w:vAlign w:val="center"/>
            <w:hideMark/>
            <w:tcPrChange w:id="843" w:author="Алексей Ярославцев" w:date="2020-05-11T17:25:00Z">
              <w:tcPr>
                <w:tcW w:w="647" w:type="dxa"/>
                <w:tcBorders>
                  <w:top w:val="nil"/>
                  <w:left w:val="nil"/>
                  <w:bottom w:val="single" w:sz="8" w:space="0" w:color="auto"/>
                  <w:right w:val="single" w:sz="8" w:space="0" w:color="auto"/>
                </w:tcBorders>
                <w:shd w:val="clear" w:color="000000" w:fill="FFFFFF"/>
                <w:noWrap/>
                <w:vAlign w:val="center"/>
                <w:hideMark/>
              </w:tcPr>
            </w:tcPrChange>
          </w:tcPr>
          <w:p w14:paraId="78DC8CD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0.31</w:t>
            </w:r>
          </w:p>
        </w:tc>
        <w:tc>
          <w:tcPr>
            <w:tcW w:w="656" w:type="dxa"/>
            <w:tcBorders>
              <w:top w:val="nil"/>
              <w:left w:val="nil"/>
              <w:bottom w:val="single" w:sz="8" w:space="0" w:color="auto"/>
              <w:right w:val="single" w:sz="8" w:space="0" w:color="auto"/>
            </w:tcBorders>
            <w:shd w:val="clear" w:color="000000" w:fill="FFFFFF"/>
            <w:vAlign w:val="center"/>
            <w:hideMark/>
            <w:tcPrChange w:id="844" w:author="Алексей Ярославцев" w:date="2020-05-11T17:25:00Z">
              <w:tcPr>
                <w:tcW w:w="656" w:type="dxa"/>
                <w:tcBorders>
                  <w:top w:val="nil"/>
                  <w:left w:val="nil"/>
                  <w:bottom w:val="single" w:sz="8" w:space="0" w:color="auto"/>
                  <w:right w:val="single" w:sz="8" w:space="0" w:color="auto"/>
                </w:tcBorders>
                <w:shd w:val="clear" w:color="000000" w:fill="FFFFFF"/>
                <w:vAlign w:val="center"/>
                <w:hideMark/>
              </w:tcPr>
            </w:tcPrChange>
          </w:tcPr>
          <w:p w14:paraId="4012ED3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242.16</w:t>
            </w:r>
          </w:p>
        </w:tc>
        <w:tc>
          <w:tcPr>
            <w:tcW w:w="600" w:type="dxa"/>
            <w:tcBorders>
              <w:top w:val="nil"/>
              <w:left w:val="nil"/>
              <w:bottom w:val="single" w:sz="8" w:space="0" w:color="auto"/>
              <w:right w:val="single" w:sz="8" w:space="0" w:color="auto"/>
            </w:tcBorders>
            <w:shd w:val="clear" w:color="000000" w:fill="FFFFFF"/>
            <w:noWrap/>
            <w:vAlign w:val="center"/>
            <w:hideMark/>
            <w:tcPrChange w:id="845" w:author="Алексей Ярославцев" w:date="2020-05-11T17:25:00Z">
              <w:tcPr>
                <w:tcW w:w="600" w:type="dxa"/>
                <w:tcBorders>
                  <w:top w:val="nil"/>
                  <w:left w:val="nil"/>
                  <w:bottom w:val="single" w:sz="8" w:space="0" w:color="auto"/>
                  <w:right w:val="single" w:sz="8" w:space="0" w:color="auto"/>
                </w:tcBorders>
                <w:shd w:val="clear" w:color="000000" w:fill="FFFFFF"/>
                <w:noWrap/>
                <w:vAlign w:val="center"/>
                <w:hideMark/>
              </w:tcPr>
            </w:tcPrChange>
          </w:tcPr>
          <w:p w14:paraId="312429BC"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183.5</w:t>
            </w:r>
          </w:p>
        </w:tc>
        <w:tc>
          <w:tcPr>
            <w:tcW w:w="600" w:type="dxa"/>
            <w:tcBorders>
              <w:top w:val="nil"/>
              <w:left w:val="nil"/>
              <w:bottom w:val="single" w:sz="8" w:space="0" w:color="auto"/>
              <w:right w:val="single" w:sz="8" w:space="0" w:color="auto"/>
            </w:tcBorders>
            <w:shd w:val="clear" w:color="000000" w:fill="FFFFFF"/>
            <w:noWrap/>
            <w:vAlign w:val="center"/>
            <w:hideMark/>
            <w:tcPrChange w:id="846" w:author="Алексей Ярославцев" w:date="2020-05-11T17:25:00Z">
              <w:tcPr>
                <w:tcW w:w="600" w:type="dxa"/>
                <w:tcBorders>
                  <w:top w:val="nil"/>
                  <w:left w:val="nil"/>
                  <w:bottom w:val="single" w:sz="8" w:space="0" w:color="auto"/>
                  <w:right w:val="single" w:sz="8" w:space="0" w:color="auto"/>
                </w:tcBorders>
                <w:shd w:val="clear" w:color="000000" w:fill="FFFFFF"/>
                <w:noWrap/>
                <w:vAlign w:val="center"/>
                <w:hideMark/>
              </w:tcPr>
            </w:tcPrChange>
          </w:tcPr>
          <w:p w14:paraId="5361CC5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1.32</w:t>
            </w:r>
          </w:p>
        </w:tc>
        <w:tc>
          <w:tcPr>
            <w:tcW w:w="754" w:type="dxa"/>
            <w:tcBorders>
              <w:top w:val="nil"/>
              <w:left w:val="nil"/>
              <w:bottom w:val="single" w:sz="8" w:space="0" w:color="auto"/>
              <w:right w:val="single" w:sz="8" w:space="0" w:color="auto"/>
            </w:tcBorders>
            <w:shd w:val="clear" w:color="auto" w:fill="auto"/>
            <w:noWrap/>
            <w:vAlign w:val="center"/>
            <w:hideMark/>
            <w:tcPrChange w:id="847" w:author="Алексей Ярославцев" w:date="2020-05-11T17:25:00Z">
              <w:tcPr>
                <w:tcW w:w="754" w:type="dxa"/>
                <w:tcBorders>
                  <w:top w:val="nil"/>
                  <w:left w:val="nil"/>
                  <w:bottom w:val="single" w:sz="8" w:space="0" w:color="auto"/>
                  <w:right w:val="single" w:sz="8" w:space="0" w:color="auto"/>
                </w:tcBorders>
                <w:shd w:val="clear" w:color="auto" w:fill="auto"/>
                <w:noWrap/>
                <w:vAlign w:val="center"/>
                <w:hideMark/>
              </w:tcPr>
            </w:tcPrChange>
          </w:tcPr>
          <w:p w14:paraId="69E9048A" w14:textId="77777777" w:rsidR="00F34A4A" w:rsidRPr="00F307EE" w:rsidRDefault="00F34A4A" w:rsidP="00F34A4A">
            <w:pPr>
              <w:spacing w:after="0" w:line="240" w:lineRule="auto"/>
              <w:jc w:val="right"/>
              <w:rPr>
                <w:rFonts w:ascii="Times New Roman" w:eastAsia="Times New Roman" w:hAnsi="Times New Roman" w:cs="Times New Roman"/>
                <w:color w:val="333333"/>
                <w:sz w:val="16"/>
                <w:szCs w:val="16"/>
                <w:lang w:val="ru-RU"/>
              </w:rPr>
            </w:pPr>
            <w:r w:rsidRPr="00F307EE">
              <w:rPr>
                <w:rFonts w:ascii="Times New Roman" w:eastAsia="Times New Roman" w:hAnsi="Times New Roman" w:cs="Times New Roman"/>
                <w:color w:val="333333"/>
                <w:sz w:val="16"/>
                <w:szCs w:val="16"/>
                <w:lang w:val="ru-RU"/>
              </w:rPr>
              <w:t>1157</w:t>
            </w:r>
          </w:p>
        </w:tc>
        <w:tc>
          <w:tcPr>
            <w:tcW w:w="656" w:type="dxa"/>
            <w:tcBorders>
              <w:top w:val="nil"/>
              <w:left w:val="nil"/>
              <w:bottom w:val="single" w:sz="8" w:space="0" w:color="auto"/>
              <w:right w:val="single" w:sz="8" w:space="0" w:color="auto"/>
            </w:tcBorders>
            <w:shd w:val="clear" w:color="000000" w:fill="FFFFFF"/>
            <w:vAlign w:val="center"/>
            <w:hideMark/>
            <w:tcPrChange w:id="848" w:author="Алексей Ярославцев" w:date="2020-05-11T17:25:00Z">
              <w:tcPr>
                <w:tcW w:w="656" w:type="dxa"/>
                <w:tcBorders>
                  <w:top w:val="nil"/>
                  <w:left w:val="nil"/>
                  <w:bottom w:val="single" w:sz="8" w:space="0" w:color="auto"/>
                  <w:right w:val="single" w:sz="8" w:space="0" w:color="auto"/>
                </w:tcBorders>
                <w:shd w:val="clear" w:color="000000" w:fill="FFFFFF"/>
                <w:vAlign w:val="center"/>
                <w:hideMark/>
              </w:tcPr>
            </w:tcPrChange>
          </w:tcPr>
          <w:p w14:paraId="2B60014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2029</w:t>
            </w:r>
          </w:p>
        </w:tc>
        <w:tc>
          <w:tcPr>
            <w:tcW w:w="656" w:type="dxa"/>
            <w:tcBorders>
              <w:top w:val="nil"/>
              <w:left w:val="nil"/>
              <w:bottom w:val="single" w:sz="8" w:space="0" w:color="auto"/>
              <w:right w:val="single" w:sz="8" w:space="0" w:color="auto"/>
            </w:tcBorders>
            <w:shd w:val="clear" w:color="000000" w:fill="FFFFFF"/>
            <w:vAlign w:val="center"/>
            <w:hideMark/>
            <w:tcPrChange w:id="849" w:author="Алексей Ярославцев" w:date="2020-05-11T17:25:00Z">
              <w:tcPr>
                <w:tcW w:w="656" w:type="dxa"/>
                <w:tcBorders>
                  <w:top w:val="nil"/>
                  <w:left w:val="nil"/>
                  <w:bottom w:val="single" w:sz="8" w:space="0" w:color="auto"/>
                  <w:right w:val="single" w:sz="8" w:space="0" w:color="auto"/>
                </w:tcBorders>
                <w:shd w:val="clear" w:color="000000" w:fill="FFFFFF"/>
                <w:vAlign w:val="center"/>
                <w:hideMark/>
              </w:tcPr>
            </w:tcPrChange>
          </w:tcPr>
          <w:p w14:paraId="1D1E67F3"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1298</w:t>
            </w:r>
          </w:p>
        </w:tc>
        <w:tc>
          <w:tcPr>
            <w:tcW w:w="656" w:type="dxa"/>
            <w:tcBorders>
              <w:top w:val="nil"/>
              <w:left w:val="nil"/>
              <w:bottom w:val="single" w:sz="8" w:space="0" w:color="auto"/>
              <w:right w:val="single" w:sz="8" w:space="0" w:color="auto"/>
            </w:tcBorders>
            <w:shd w:val="clear" w:color="000000" w:fill="FFFFFF"/>
            <w:vAlign w:val="center"/>
            <w:hideMark/>
            <w:tcPrChange w:id="850" w:author="Алексей Ярославцев" w:date="2020-05-11T17:25:00Z">
              <w:tcPr>
                <w:tcW w:w="656" w:type="dxa"/>
                <w:tcBorders>
                  <w:top w:val="nil"/>
                  <w:left w:val="nil"/>
                  <w:bottom w:val="single" w:sz="8" w:space="0" w:color="auto"/>
                  <w:right w:val="single" w:sz="8" w:space="0" w:color="auto"/>
                </w:tcBorders>
                <w:shd w:val="clear" w:color="000000" w:fill="FFFFFF"/>
                <w:vAlign w:val="center"/>
                <w:hideMark/>
              </w:tcPr>
            </w:tcPrChange>
          </w:tcPr>
          <w:p w14:paraId="3286969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507</w:t>
            </w:r>
          </w:p>
        </w:tc>
        <w:tc>
          <w:tcPr>
            <w:tcW w:w="600" w:type="dxa"/>
            <w:tcBorders>
              <w:top w:val="nil"/>
              <w:left w:val="nil"/>
              <w:bottom w:val="single" w:sz="8" w:space="0" w:color="auto"/>
              <w:right w:val="single" w:sz="8" w:space="0" w:color="auto"/>
            </w:tcBorders>
            <w:shd w:val="clear" w:color="000000" w:fill="FFFFFF"/>
            <w:hideMark/>
            <w:tcPrChange w:id="851" w:author="Алексей Ярославцев" w:date="2020-05-11T17:25:00Z">
              <w:tcPr>
                <w:tcW w:w="600" w:type="dxa"/>
                <w:tcBorders>
                  <w:top w:val="nil"/>
                  <w:left w:val="nil"/>
                  <w:bottom w:val="single" w:sz="8" w:space="0" w:color="auto"/>
                  <w:right w:val="single" w:sz="8" w:space="0" w:color="auto"/>
                </w:tcBorders>
                <w:shd w:val="clear" w:color="000000" w:fill="FFFFFF"/>
                <w:vAlign w:val="center"/>
                <w:hideMark/>
              </w:tcPr>
            </w:tcPrChange>
          </w:tcPr>
          <w:p w14:paraId="704CEDDB" w14:textId="311D8A12"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852" w:author="Алексей Ярославцев" w:date="2020-05-11T17:25:00Z">
                  <w:rPr>
                    <w:rFonts w:ascii="Times New Roman" w:eastAsia="Times New Roman" w:hAnsi="Times New Roman" w:cs="Times New Roman"/>
                    <w:color w:val="000000"/>
                    <w:sz w:val="16"/>
                    <w:szCs w:val="16"/>
                    <w:lang w:val="ru-RU"/>
                  </w:rPr>
                </w:rPrChange>
              </w:rPr>
            </w:pPr>
            <w:ins w:id="853" w:author="Алексей Ярославцев" w:date="2020-05-11T17:25:00Z">
              <w:r w:rsidRPr="00F34A4A">
                <w:rPr>
                  <w:rFonts w:ascii="Times New Roman" w:hAnsi="Times New Roman" w:cs="Times New Roman"/>
                  <w:sz w:val="16"/>
                  <w:szCs w:val="16"/>
                  <w:rPrChange w:id="854" w:author="Алексей Ярославцев" w:date="2020-05-11T17:25:00Z">
                    <w:rPr/>
                  </w:rPrChange>
                </w:rPr>
                <w:t>3.95</w:t>
              </w:r>
            </w:ins>
            <w:del w:id="855" w:author="Алексей Ярославцев" w:date="2020-05-11T17:25:00Z">
              <w:r w:rsidRPr="00F34A4A" w:rsidDel="00FA466F">
                <w:rPr>
                  <w:rFonts w:ascii="Times New Roman" w:eastAsia="Times New Roman" w:hAnsi="Times New Roman" w:cs="Times New Roman"/>
                  <w:color w:val="000000"/>
                  <w:sz w:val="16"/>
                  <w:szCs w:val="16"/>
                  <w:lang w:val="ru-RU"/>
                  <w:rPrChange w:id="856" w:author="Алексей Ярославцев" w:date="2020-05-11T17:25:00Z">
                    <w:rPr>
                      <w:rFonts w:ascii="Times New Roman" w:eastAsia="Times New Roman" w:hAnsi="Times New Roman" w:cs="Times New Roman"/>
                      <w:color w:val="000000"/>
                      <w:sz w:val="16"/>
                      <w:szCs w:val="16"/>
                      <w:lang w:val="ru-RU"/>
                    </w:rPr>
                  </w:rPrChange>
                </w:rPr>
                <w:delText>3.09</w:delText>
              </w:r>
            </w:del>
          </w:p>
        </w:tc>
        <w:tc>
          <w:tcPr>
            <w:tcW w:w="600" w:type="dxa"/>
            <w:tcBorders>
              <w:top w:val="nil"/>
              <w:left w:val="nil"/>
              <w:bottom w:val="single" w:sz="8" w:space="0" w:color="auto"/>
              <w:right w:val="single" w:sz="8" w:space="0" w:color="auto"/>
            </w:tcBorders>
            <w:shd w:val="clear" w:color="000000" w:fill="FFFFFF"/>
            <w:hideMark/>
            <w:tcPrChange w:id="857" w:author="Алексей Ярославцев" w:date="2020-05-11T17:25:00Z">
              <w:tcPr>
                <w:tcW w:w="600" w:type="dxa"/>
                <w:tcBorders>
                  <w:top w:val="nil"/>
                  <w:left w:val="nil"/>
                  <w:bottom w:val="single" w:sz="8" w:space="0" w:color="auto"/>
                  <w:right w:val="single" w:sz="8" w:space="0" w:color="auto"/>
                </w:tcBorders>
                <w:shd w:val="clear" w:color="000000" w:fill="FFFFFF"/>
                <w:vAlign w:val="center"/>
                <w:hideMark/>
              </w:tcPr>
            </w:tcPrChange>
          </w:tcPr>
          <w:p w14:paraId="524DEF2E" w14:textId="11048ECA"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858" w:author="Алексей Ярославцев" w:date="2020-05-11T17:25:00Z">
                  <w:rPr>
                    <w:rFonts w:ascii="Times New Roman" w:eastAsia="Times New Roman" w:hAnsi="Times New Roman" w:cs="Times New Roman"/>
                    <w:color w:val="000000"/>
                    <w:sz w:val="16"/>
                    <w:szCs w:val="16"/>
                    <w:lang w:val="ru-RU"/>
                  </w:rPr>
                </w:rPrChange>
              </w:rPr>
            </w:pPr>
            <w:ins w:id="859" w:author="Алексей Ярославцев" w:date="2020-05-11T17:25:00Z">
              <w:r w:rsidRPr="00F34A4A">
                <w:rPr>
                  <w:rFonts w:ascii="Times New Roman" w:hAnsi="Times New Roman" w:cs="Times New Roman"/>
                  <w:sz w:val="16"/>
                  <w:szCs w:val="16"/>
                  <w:rPrChange w:id="860" w:author="Алексей Ярославцев" w:date="2020-05-11T17:25:00Z">
                    <w:rPr/>
                  </w:rPrChange>
                </w:rPr>
                <w:t>0.44</w:t>
              </w:r>
            </w:ins>
            <w:del w:id="861" w:author="Алексей Ярославцев" w:date="2020-05-11T17:25:00Z">
              <w:r w:rsidRPr="00F34A4A" w:rsidDel="00FA466F">
                <w:rPr>
                  <w:rFonts w:ascii="Times New Roman" w:eastAsia="Times New Roman" w:hAnsi="Times New Roman" w:cs="Times New Roman"/>
                  <w:color w:val="000000"/>
                  <w:sz w:val="16"/>
                  <w:szCs w:val="16"/>
                  <w:lang w:val="ru-RU"/>
                  <w:rPrChange w:id="862" w:author="Алексей Ярославцев" w:date="2020-05-11T17:25:00Z">
                    <w:rPr>
                      <w:rFonts w:ascii="Times New Roman" w:eastAsia="Times New Roman" w:hAnsi="Times New Roman" w:cs="Times New Roman"/>
                      <w:color w:val="000000"/>
                      <w:sz w:val="16"/>
                      <w:szCs w:val="16"/>
                      <w:lang w:val="ru-RU"/>
                    </w:rPr>
                  </w:rPrChange>
                </w:rPr>
                <w:delText>0.44</w:delText>
              </w:r>
            </w:del>
          </w:p>
        </w:tc>
        <w:tc>
          <w:tcPr>
            <w:tcW w:w="576" w:type="dxa"/>
            <w:tcBorders>
              <w:top w:val="nil"/>
              <w:left w:val="nil"/>
              <w:bottom w:val="single" w:sz="8" w:space="0" w:color="auto"/>
              <w:right w:val="single" w:sz="8" w:space="0" w:color="auto"/>
            </w:tcBorders>
            <w:shd w:val="clear" w:color="000000" w:fill="FFFFFF"/>
            <w:hideMark/>
            <w:tcPrChange w:id="863" w:author="Алексей Ярославцев" w:date="2020-05-11T17:25:00Z">
              <w:tcPr>
                <w:tcW w:w="576" w:type="dxa"/>
                <w:tcBorders>
                  <w:top w:val="nil"/>
                  <w:left w:val="nil"/>
                  <w:bottom w:val="single" w:sz="8" w:space="0" w:color="auto"/>
                  <w:right w:val="single" w:sz="8" w:space="0" w:color="auto"/>
                </w:tcBorders>
                <w:shd w:val="clear" w:color="000000" w:fill="FFFFFF"/>
                <w:vAlign w:val="center"/>
                <w:hideMark/>
              </w:tcPr>
            </w:tcPrChange>
          </w:tcPr>
          <w:p w14:paraId="12DDA4E2" w14:textId="04E10CA9"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864" w:author="Алексей Ярославцев" w:date="2020-05-11T17:25:00Z">
                  <w:rPr>
                    <w:rFonts w:ascii="Times New Roman" w:eastAsia="Times New Roman" w:hAnsi="Times New Roman" w:cs="Times New Roman"/>
                    <w:color w:val="000000"/>
                    <w:sz w:val="16"/>
                    <w:szCs w:val="16"/>
                    <w:lang w:val="ru-RU"/>
                  </w:rPr>
                </w:rPrChange>
              </w:rPr>
            </w:pPr>
            <w:ins w:id="865" w:author="Алексей Ярославцев" w:date="2020-05-11T17:25:00Z">
              <w:r w:rsidRPr="00F34A4A">
                <w:rPr>
                  <w:rFonts w:ascii="Times New Roman" w:hAnsi="Times New Roman" w:cs="Times New Roman"/>
                  <w:sz w:val="16"/>
                  <w:szCs w:val="16"/>
                  <w:rPrChange w:id="866" w:author="Алексей Ярославцев" w:date="2020-05-11T17:25:00Z">
                    <w:rPr/>
                  </w:rPrChange>
                </w:rPr>
                <w:t>3.51</w:t>
              </w:r>
            </w:ins>
            <w:del w:id="867" w:author="Алексей Ярославцев" w:date="2020-05-11T17:25:00Z">
              <w:r w:rsidRPr="00F34A4A" w:rsidDel="00FA466F">
                <w:rPr>
                  <w:rFonts w:ascii="Times New Roman" w:eastAsia="Times New Roman" w:hAnsi="Times New Roman" w:cs="Times New Roman"/>
                  <w:color w:val="000000"/>
                  <w:sz w:val="16"/>
                  <w:szCs w:val="16"/>
                  <w:lang w:val="ru-RU"/>
                  <w:rPrChange w:id="868" w:author="Алексей Ярославцев" w:date="2020-05-11T17:25:00Z">
                    <w:rPr>
                      <w:rFonts w:ascii="Times New Roman" w:eastAsia="Times New Roman" w:hAnsi="Times New Roman" w:cs="Times New Roman"/>
                      <w:color w:val="000000"/>
                      <w:sz w:val="16"/>
                      <w:szCs w:val="16"/>
                      <w:lang w:val="ru-RU"/>
                    </w:rPr>
                  </w:rPrChange>
                </w:rPr>
                <w:delText>2.65</w:delText>
              </w:r>
            </w:del>
          </w:p>
        </w:tc>
      </w:tr>
      <w:tr w:rsidR="00F34A4A" w:rsidRPr="00F307EE" w14:paraId="2B38180C" w14:textId="77777777" w:rsidTr="00A64F98">
        <w:tblPrEx>
          <w:tblW w:w="15099" w:type="dxa"/>
          <w:tblInd w:w="93" w:type="dxa"/>
          <w:tblLayout w:type="fixed"/>
          <w:tblPrExChange w:id="869" w:author="Алексей Ярославцев" w:date="2020-05-11T17:25:00Z">
            <w:tblPrEx>
              <w:tblW w:w="15099" w:type="dxa"/>
              <w:tblInd w:w="93" w:type="dxa"/>
              <w:tblLayout w:type="fixed"/>
            </w:tblPrEx>
          </w:tblPrExChange>
        </w:tblPrEx>
        <w:trPr>
          <w:trHeight w:val="170"/>
          <w:trPrChange w:id="870" w:author="Алексей Ярославцев" w:date="2020-05-11T17:25:00Z">
            <w:trPr>
              <w:trHeight w:val="170"/>
            </w:trPr>
          </w:trPrChange>
        </w:trPr>
        <w:tc>
          <w:tcPr>
            <w:tcW w:w="1008" w:type="dxa"/>
            <w:tcBorders>
              <w:top w:val="nil"/>
              <w:left w:val="single" w:sz="8" w:space="0" w:color="auto"/>
              <w:bottom w:val="single" w:sz="8" w:space="0" w:color="auto"/>
              <w:right w:val="single" w:sz="8" w:space="0" w:color="auto"/>
            </w:tcBorders>
            <w:shd w:val="clear" w:color="000000" w:fill="FFFFFF"/>
            <w:vAlign w:val="center"/>
            <w:hideMark/>
            <w:tcPrChange w:id="871" w:author="Алексей Ярославцев" w:date="2020-05-11T17:25:00Z">
              <w:tcPr>
                <w:tcW w:w="1008" w:type="dxa"/>
                <w:tcBorders>
                  <w:top w:val="nil"/>
                  <w:left w:val="single" w:sz="8" w:space="0" w:color="auto"/>
                  <w:bottom w:val="single" w:sz="8" w:space="0" w:color="auto"/>
                  <w:right w:val="single" w:sz="8" w:space="0" w:color="auto"/>
                </w:tcBorders>
                <w:shd w:val="clear" w:color="000000" w:fill="FFFFFF"/>
                <w:vAlign w:val="center"/>
                <w:hideMark/>
              </w:tcPr>
            </w:tcPrChange>
          </w:tcPr>
          <w:p w14:paraId="366AA55F" w14:textId="77777777" w:rsidR="00F34A4A" w:rsidRPr="00F307EE" w:rsidRDefault="00F34A4A" w:rsidP="00F34A4A">
            <w:pPr>
              <w:spacing w:after="0" w:line="240" w:lineRule="auto"/>
              <w:jc w:val="right"/>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218A0210</w:t>
            </w:r>
          </w:p>
        </w:tc>
        <w:tc>
          <w:tcPr>
            <w:tcW w:w="755" w:type="dxa"/>
            <w:tcBorders>
              <w:top w:val="nil"/>
              <w:left w:val="nil"/>
              <w:bottom w:val="single" w:sz="8" w:space="0" w:color="auto"/>
              <w:right w:val="single" w:sz="8" w:space="0" w:color="auto"/>
            </w:tcBorders>
            <w:shd w:val="clear" w:color="000000" w:fill="FFFFFF"/>
            <w:vAlign w:val="center"/>
            <w:hideMark/>
            <w:tcPrChange w:id="872" w:author="Алексей Ярославцев" w:date="2020-05-11T17:25:00Z">
              <w:tcPr>
                <w:tcW w:w="755" w:type="dxa"/>
                <w:tcBorders>
                  <w:top w:val="nil"/>
                  <w:left w:val="nil"/>
                  <w:bottom w:val="single" w:sz="8" w:space="0" w:color="auto"/>
                  <w:right w:val="single" w:sz="8" w:space="0" w:color="auto"/>
                </w:tcBorders>
                <w:shd w:val="clear" w:color="000000" w:fill="FFFFFF"/>
                <w:vAlign w:val="center"/>
                <w:hideMark/>
              </w:tcPr>
            </w:tcPrChange>
          </w:tcPr>
          <w:p w14:paraId="34570FA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30-40</w:t>
            </w:r>
          </w:p>
        </w:tc>
        <w:tc>
          <w:tcPr>
            <w:tcW w:w="580" w:type="dxa"/>
            <w:tcBorders>
              <w:top w:val="nil"/>
              <w:left w:val="nil"/>
              <w:bottom w:val="single" w:sz="8" w:space="0" w:color="auto"/>
              <w:right w:val="single" w:sz="8" w:space="0" w:color="auto"/>
            </w:tcBorders>
            <w:shd w:val="clear" w:color="000000" w:fill="FFFFFF"/>
            <w:vAlign w:val="center"/>
            <w:hideMark/>
            <w:tcPrChange w:id="873" w:author="Алексей Ярославцев" w:date="2020-05-11T17:25:00Z">
              <w:tcPr>
                <w:tcW w:w="580" w:type="dxa"/>
                <w:tcBorders>
                  <w:top w:val="nil"/>
                  <w:left w:val="nil"/>
                  <w:bottom w:val="single" w:sz="8" w:space="0" w:color="auto"/>
                  <w:right w:val="single" w:sz="8" w:space="0" w:color="auto"/>
                </w:tcBorders>
                <w:shd w:val="clear" w:color="000000" w:fill="FFFFFF"/>
                <w:vAlign w:val="center"/>
                <w:hideMark/>
              </w:tcPr>
            </w:tcPrChange>
          </w:tcPr>
          <w:p w14:paraId="0B00EB04"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11</w:t>
            </w:r>
          </w:p>
        </w:tc>
        <w:tc>
          <w:tcPr>
            <w:tcW w:w="595" w:type="dxa"/>
            <w:tcBorders>
              <w:top w:val="nil"/>
              <w:left w:val="nil"/>
              <w:bottom w:val="single" w:sz="8" w:space="0" w:color="auto"/>
              <w:right w:val="single" w:sz="8" w:space="0" w:color="auto"/>
            </w:tcBorders>
            <w:shd w:val="clear" w:color="000000" w:fill="FFFFFF"/>
            <w:vAlign w:val="center"/>
            <w:hideMark/>
            <w:tcPrChange w:id="874" w:author="Алексей Ярославцев" w:date="2020-05-11T17:25:00Z">
              <w:tcPr>
                <w:tcW w:w="595" w:type="dxa"/>
                <w:tcBorders>
                  <w:top w:val="nil"/>
                  <w:left w:val="nil"/>
                  <w:bottom w:val="single" w:sz="8" w:space="0" w:color="auto"/>
                  <w:right w:val="single" w:sz="8" w:space="0" w:color="auto"/>
                </w:tcBorders>
                <w:shd w:val="clear" w:color="000000" w:fill="FFFFFF"/>
                <w:vAlign w:val="center"/>
                <w:hideMark/>
              </w:tcPr>
            </w:tcPrChange>
          </w:tcPr>
          <w:p w14:paraId="3D44AE6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21.01</w:t>
            </w:r>
          </w:p>
        </w:tc>
        <w:tc>
          <w:tcPr>
            <w:tcW w:w="580" w:type="dxa"/>
            <w:tcBorders>
              <w:top w:val="nil"/>
              <w:left w:val="nil"/>
              <w:bottom w:val="single" w:sz="8" w:space="0" w:color="auto"/>
              <w:right w:val="single" w:sz="8" w:space="0" w:color="auto"/>
            </w:tcBorders>
            <w:shd w:val="clear" w:color="000000" w:fill="FFFFFF"/>
            <w:vAlign w:val="center"/>
            <w:hideMark/>
            <w:tcPrChange w:id="875" w:author="Алексей Ярославцев" w:date="2020-05-11T17:25:00Z">
              <w:tcPr>
                <w:tcW w:w="580" w:type="dxa"/>
                <w:tcBorders>
                  <w:top w:val="nil"/>
                  <w:left w:val="nil"/>
                  <w:bottom w:val="single" w:sz="8" w:space="0" w:color="auto"/>
                  <w:right w:val="single" w:sz="8" w:space="0" w:color="auto"/>
                </w:tcBorders>
                <w:shd w:val="clear" w:color="000000" w:fill="FFFFFF"/>
                <w:vAlign w:val="center"/>
                <w:hideMark/>
              </w:tcPr>
            </w:tcPrChange>
          </w:tcPr>
          <w:p w14:paraId="0EE376D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2.64</w:t>
            </w:r>
          </w:p>
        </w:tc>
        <w:tc>
          <w:tcPr>
            <w:tcW w:w="595" w:type="dxa"/>
            <w:tcBorders>
              <w:top w:val="nil"/>
              <w:left w:val="nil"/>
              <w:bottom w:val="single" w:sz="8" w:space="0" w:color="auto"/>
              <w:right w:val="single" w:sz="8" w:space="0" w:color="auto"/>
            </w:tcBorders>
            <w:shd w:val="clear" w:color="000000" w:fill="FFFFFF"/>
            <w:vAlign w:val="center"/>
            <w:hideMark/>
            <w:tcPrChange w:id="876" w:author="Алексей Ярославцев" w:date="2020-05-11T17:25:00Z">
              <w:tcPr>
                <w:tcW w:w="595" w:type="dxa"/>
                <w:tcBorders>
                  <w:top w:val="nil"/>
                  <w:left w:val="nil"/>
                  <w:bottom w:val="single" w:sz="8" w:space="0" w:color="auto"/>
                  <w:right w:val="single" w:sz="8" w:space="0" w:color="auto"/>
                </w:tcBorders>
                <w:shd w:val="clear" w:color="000000" w:fill="FFFFFF"/>
                <w:vAlign w:val="center"/>
                <w:hideMark/>
              </w:tcPr>
            </w:tcPrChange>
          </w:tcPr>
          <w:p w14:paraId="4753E722"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6.4</w:t>
            </w:r>
          </w:p>
        </w:tc>
        <w:tc>
          <w:tcPr>
            <w:tcW w:w="343" w:type="dxa"/>
            <w:tcBorders>
              <w:top w:val="nil"/>
              <w:left w:val="nil"/>
              <w:bottom w:val="single" w:sz="8" w:space="0" w:color="auto"/>
              <w:right w:val="single" w:sz="8" w:space="0" w:color="auto"/>
            </w:tcBorders>
            <w:shd w:val="clear" w:color="000000" w:fill="FFFFFF"/>
            <w:vAlign w:val="center"/>
            <w:hideMark/>
            <w:tcPrChange w:id="877" w:author="Алексей Ярославцев" w:date="2020-05-11T17:25:00Z">
              <w:tcPr>
                <w:tcW w:w="343" w:type="dxa"/>
                <w:tcBorders>
                  <w:top w:val="nil"/>
                  <w:left w:val="nil"/>
                  <w:bottom w:val="single" w:sz="8" w:space="0" w:color="auto"/>
                  <w:right w:val="single" w:sz="8" w:space="0" w:color="auto"/>
                </w:tcBorders>
                <w:shd w:val="clear" w:color="000000" w:fill="FFFFFF"/>
                <w:vAlign w:val="center"/>
                <w:hideMark/>
              </w:tcPr>
            </w:tcPrChange>
          </w:tcPr>
          <w:p w14:paraId="78D6DDF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w:t>
            </w:r>
          </w:p>
        </w:tc>
        <w:tc>
          <w:tcPr>
            <w:tcW w:w="521" w:type="dxa"/>
            <w:tcBorders>
              <w:top w:val="nil"/>
              <w:left w:val="nil"/>
              <w:bottom w:val="single" w:sz="8" w:space="0" w:color="auto"/>
              <w:right w:val="single" w:sz="8" w:space="0" w:color="auto"/>
            </w:tcBorders>
            <w:shd w:val="clear" w:color="000000" w:fill="FFFFFF"/>
            <w:vAlign w:val="center"/>
            <w:hideMark/>
            <w:tcPrChange w:id="878" w:author="Алексей Ярославцев" w:date="2020-05-11T17:25:00Z">
              <w:tcPr>
                <w:tcW w:w="521" w:type="dxa"/>
                <w:tcBorders>
                  <w:top w:val="nil"/>
                  <w:left w:val="nil"/>
                  <w:bottom w:val="single" w:sz="8" w:space="0" w:color="auto"/>
                  <w:right w:val="single" w:sz="8" w:space="0" w:color="auto"/>
                </w:tcBorders>
                <w:shd w:val="clear" w:color="000000" w:fill="FFFFFF"/>
                <w:vAlign w:val="center"/>
                <w:hideMark/>
              </w:tcPr>
            </w:tcPrChange>
          </w:tcPr>
          <w:p w14:paraId="660D312D"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1.19</w:t>
            </w:r>
          </w:p>
        </w:tc>
        <w:tc>
          <w:tcPr>
            <w:tcW w:w="595" w:type="dxa"/>
            <w:tcBorders>
              <w:top w:val="nil"/>
              <w:left w:val="nil"/>
              <w:bottom w:val="single" w:sz="8" w:space="0" w:color="auto"/>
              <w:right w:val="single" w:sz="8" w:space="0" w:color="auto"/>
            </w:tcBorders>
            <w:shd w:val="clear" w:color="000000" w:fill="FFFFFF"/>
            <w:vAlign w:val="center"/>
            <w:hideMark/>
            <w:tcPrChange w:id="879" w:author="Алексей Ярославцев" w:date="2020-05-11T17:25:00Z">
              <w:tcPr>
                <w:tcW w:w="595" w:type="dxa"/>
                <w:tcBorders>
                  <w:top w:val="nil"/>
                  <w:left w:val="nil"/>
                  <w:bottom w:val="single" w:sz="8" w:space="0" w:color="auto"/>
                  <w:right w:val="single" w:sz="8" w:space="0" w:color="auto"/>
                </w:tcBorders>
                <w:shd w:val="clear" w:color="000000" w:fill="FFFFFF"/>
                <w:vAlign w:val="center"/>
                <w:hideMark/>
              </w:tcPr>
            </w:tcPrChange>
          </w:tcPr>
          <w:p w14:paraId="23248841"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0.761</w:t>
            </w:r>
          </w:p>
        </w:tc>
        <w:tc>
          <w:tcPr>
            <w:tcW w:w="595" w:type="dxa"/>
            <w:tcBorders>
              <w:top w:val="nil"/>
              <w:left w:val="nil"/>
              <w:bottom w:val="single" w:sz="8" w:space="0" w:color="auto"/>
              <w:right w:val="single" w:sz="8" w:space="0" w:color="auto"/>
            </w:tcBorders>
            <w:shd w:val="clear" w:color="000000" w:fill="FFFFFF"/>
            <w:vAlign w:val="center"/>
            <w:hideMark/>
            <w:tcPrChange w:id="880" w:author="Алексей Ярославцев" w:date="2020-05-11T17:25:00Z">
              <w:tcPr>
                <w:tcW w:w="595" w:type="dxa"/>
                <w:tcBorders>
                  <w:top w:val="nil"/>
                  <w:left w:val="nil"/>
                  <w:bottom w:val="single" w:sz="8" w:space="0" w:color="auto"/>
                  <w:right w:val="single" w:sz="8" w:space="0" w:color="auto"/>
                </w:tcBorders>
                <w:shd w:val="clear" w:color="000000" w:fill="FFFFFF"/>
                <w:vAlign w:val="center"/>
                <w:hideMark/>
              </w:tcPr>
            </w:tcPrChange>
          </w:tcPr>
          <w:p w14:paraId="4B8BF796"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0.219</w:t>
            </w:r>
          </w:p>
        </w:tc>
        <w:tc>
          <w:tcPr>
            <w:tcW w:w="656" w:type="dxa"/>
            <w:tcBorders>
              <w:top w:val="nil"/>
              <w:left w:val="nil"/>
              <w:bottom w:val="single" w:sz="8" w:space="0" w:color="auto"/>
              <w:right w:val="single" w:sz="8" w:space="0" w:color="auto"/>
            </w:tcBorders>
            <w:shd w:val="clear" w:color="000000" w:fill="FFFFFF"/>
            <w:vAlign w:val="center"/>
            <w:hideMark/>
            <w:tcPrChange w:id="881" w:author="Алексей Ярославцев" w:date="2020-05-11T17:25:00Z">
              <w:tcPr>
                <w:tcW w:w="656" w:type="dxa"/>
                <w:tcBorders>
                  <w:top w:val="nil"/>
                  <w:left w:val="nil"/>
                  <w:bottom w:val="single" w:sz="8" w:space="0" w:color="auto"/>
                  <w:right w:val="single" w:sz="8" w:space="0" w:color="auto"/>
                </w:tcBorders>
                <w:shd w:val="clear" w:color="000000" w:fill="FFFFFF"/>
                <w:vAlign w:val="center"/>
                <w:hideMark/>
              </w:tcPr>
            </w:tcPrChange>
          </w:tcPr>
          <w:p w14:paraId="53A60464"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73.7</w:t>
            </w:r>
          </w:p>
        </w:tc>
        <w:tc>
          <w:tcPr>
            <w:tcW w:w="595" w:type="dxa"/>
            <w:tcBorders>
              <w:top w:val="nil"/>
              <w:left w:val="nil"/>
              <w:bottom w:val="single" w:sz="8" w:space="0" w:color="auto"/>
              <w:right w:val="single" w:sz="8" w:space="0" w:color="auto"/>
            </w:tcBorders>
            <w:shd w:val="clear" w:color="000000" w:fill="FFFFFF"/>
            <w:vAlign w:val="center"/>
            <w:hideMark/>
            <w:tcPrChange w:id="882" w:author="Алексей Ярославцев" w:date="2020-05-11T17:25:00Z">
              <w:tcPr>
                <w:tcW w:w="595" w:type="dxa"/>
                <w:tcBorders>
                  <w:top w:val="nil"/>
                  <w:left w:val="nil"/>
                  <w:bottom w:val="single" w:sz="8" w:space="0" w:color="auto"/>
                  <w:right w:val="single" w:sz="8" w:space="0" w:color="auto"/>
                </w:tcBorders>
                <w:shd w:val="clear" w:color="000000" w:fill="FFFFFF"/>
                <w:vAlign w:val="center"/>
                <w:hideMark/>
              </w:tcPr>
            </w:tcPrChange>
          </w:tcPr>
          <w:p w14:paraId="2303546F"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1.34</w:t>
            </w:r>
          </w:p>
        </w:tc>
        <w:tc>
          <w:tcPr>
            <w:tcW w:w="680" w:type="dxa"/>
            <w:tcBorders>
              <w:top w:val="nil"/>
              <w:left w:val="nil"/>
              <w:bottom w:val="single" w:sz="8" w:space="0" w:color="auto"/>
              <w:right w:val="single" w:sz="8" w:space="0" w:color="auto"/>
            </w:tcBorders>
            <w:shd w:val="clear" w:color="000000" w:fill="FFFFFF"/>
            <w:noWrap/>
            <w:vAlign w:val="center"/>
            <w:hideMark/>
            <w:tcPrChange w:id="883" w:author="Алексей Ярославцев" w:date="2020-05-11T17:25:00Z">
              <w:tcPr>
                <w:tcW w:w="680" w:type="dxa"/>
                <w:tcBorders>
                  <w:top w:val="nil"/>
                  <w:left w:val="nil"/>
                  <w:bottom w:val="single" w:sz="8" w:space="0" w:color="auto"/>
                  <w:right w:val="single" w:sz="8" w:space="0" w:color="auto"/>
                </w:tcBorders>
                <w:shd w:val="clear" w:color="000000" w:fill="FFFFFF"/>
                <w:noWrap/>
                <w:vAlign w:val="center"/>
                <w:hideMark/>
              </w:tcPr>
            </w:tcPrChange>
          </w:tcPr>
          <w:p w14:paraId="51CAF393"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2.19</w:t>
            </w:r>
          </w:p>
        </w:tc>
        <w:tc>
          <w:tcPr>
            <w:tcW w:w="647" w:type="dxa"/>
            <w:tcBorders>
              <w:top w:val="nil"/>
              <w:left w:val="nil"/>
              <w:bottom w:val="single" w:sz="8" w:space="0" w:color="auto"/>
              <w:right w:val="single" w:sz="8" w:space="0" w:color="auto"/>
            </w:tcBorders>
            <w:shd w:val="clear" w:color="000000" w:fill="FFFFFF"/>
            <w:noWrap/>
            <w:vAlign w:val="center"/>
            <w:hideMark/>
            <w:tcPrChange w:id="884" w:author="Алексей Ярославцев" w:date="2020-05-11T17:25:00Z">
              <w:tcPr>
                <w:tcW w:w="647" w:type="dxa"/>
                <w:tcBorders>
                  <w:top w:val="nil"/>
                  <w:left w:val="nil"/>
                  <w:bottom w:val="single" w:sz="8" w:space="0" w:color="auto"/>
                  <w:right w:val="single" w:sz="8" w:space="0" w:color="auto"/>
                </w:tcBorders>
                <w:shd w:val="clear" w:color="000000" w:fill="FFFFFF"/>
                <w:noWrap/>
                <w:vAlign w:val="center"/>
                <w:hideMark/>
              </w:tcPr>
            </w:tcPrChange>
          </w:tcPr>
          <w:p w14:paraId="71EF32A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0.34</w:t>
            </w:r>
          </w:p>
        </w:tc>
        <w:tc>
          <w:tcPr>
            <w:tcW w:w="656" w:type="dxa"/>
            <w:tcBorders>
              <w:top w:val="nil"/>
              <w:left w:val="nil"/>
              <w:bottom w:val="single" w:sz="8" w:space="0" w:color="auto"/>
              <w:right w:val="single" w:sz="8" w:space="0" w:color="auto"/>
            </w:tcBorders>
            <w:shd w:val="clear" w:color="000000" w:fill="FFFFFF"/>
            <w:vAlign w:val="center"/>
            <w:hideMark/>
            <w:tcPrChange w:id="885" w:author="Алексей Ярославцев" w:date="2020-05-11T17:25:00Z">
              <w:tcPr>
                <w:tcW w:w="656" w:type="dxa"/>
                <w:tcBorders>
                  <w:top w:val="nil"/>
                  <w:left w:val="nil"/>
                  <w:bottom w:val="single" w:sz="8" w:space="0" w:color="auto"/>
                  <w:right w:val="single" w:sz="8" w:space="0" w:color="auto"/>
                </w:tcBorders>
                <w:shd w:val="clear" w:color="000000" w:fill="FFFFFF"/>
                <w:vAlign w:val="center"/>
                <w:hideMark/>
              </w:tcPr>
            </w:tcPrChange>
          </w:tcPr>
          <w:p w14:paraId="0077323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304.4</w:t>
            </w:r>
          </w:p>
        </w:tc>
        <w:tc>
          <w:tcPr>
            <w:tcW w:w="600" w:type="dxa"/>
            <w:tcBorders>
              <w:top w:val="nil"/>
              <w:left w:val="nil"/>
              <w:bottom w:val="single" w:sz="8" w:space="0" w:color="auto"/>
              <w:right w:val="single" w:sz="8" w:space="0" w:color="auto"/>
            </w:tcBorders>
            <w:shd w:val="clear" w:color="000000" w:fill="FFFFFF"/>
            <w:noWrap/>
            <w:vAlign w:val="center"/>
            <w:hideMark/>
            <w:tcPrChange w:id="886" w:author="Алексей Ярославцев" w:date="2020-05-11T17:25:00Z">
              <w:tcPr>
                <w:tcW w:w="600" w:type="dxa"/>
                <w:tcBorders>
                  <w:top w:val="nil"/>
                  <w:left w:val="nil"/>
                  <w:bottom w:val="single" w:sz="8" w:space="0" w:color="auto"/>
                  <w:right w:val="single" w:sz="8" w:space="0" w:color="auto"/>
                </w:tcBorders>
                <w:shd w:val="clear" w:color="000000" w:fill="FFFFFF"/>
                <w:noWrap/>
                <w:vAlign w:val="center"/>
                <w:hideMark/>
              </w:tcPr>
            </w:tcPrChange>
          </w:tcPr>
          <w:p w14:paraId="77CE6A6D"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183.5</w:t>
            </w:r>
          </w:p>
        </w:tc>
        <w:tc>
          <w:tcPr>
            <w:tcW w:w="600" w:type="dxa"/>
            <w:tcBorders>
              <w:top w:val="nil"/>
              <w:left w:val="nil"/>
              <w:bottom w:val="single" w:sz="8" w:space="0" w:color="auto"/>
              <w:right w:val="single" w:sz="8" w:space="0" w:color="auto"/>
            </w:tcBorders>
            <w:shd w:val="clear" w:color="000000" w:fill="FFFFFF"/>
            <w:noWrap/>
            <w:vAlign w:val="center"/>
            <w:hideMark/>
            <w:tcPrChange w:id="887" w:author="Алексей Ярославцев" w:date="2020-05-11T17:25:00Z">
              <w:tcPr>
                <w:tcW w:w="600" w:type="dxa"/>
                <w:tcBorders>
                  <w:top w:val="nil"/>
                  <w:left w:val="nil"/>
                  <w:bottom w:val="single" w:sz="8" w:space="0" w:color="auto"/>
                  <w:right w:val="single" w:sz="8" w:space="0" w:color="auto"/>
                </w:tcBorders>
                <w:shd w:val="clear" w:color="000000" w:fill="FFFFFF"/>
                <w:noWrap/>
                <w:vAlign w:val="center"/>
                <w:hideMark/>
              </w:tcPr>
            </w:tcPrChange>
          </w:tcPr>
          <w:p w14:paraId="44D5E0D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1.66</w:t>
            </w:r>
          </w:p>
        </w:tc>
        <w:tc>
          <w:tcPr>
            <w:tcW w:w="754" w:type="dxa"/>
            <w:tcBorders>
              <w:top w:val="nil"/>
              <w:left w:val="nil"/>
              <w:bottom w:val="single" w:sz="8" w:space="0" w:color="auto"/>
              <w:right w:val="single" w:sz="8" w:space="0" w:color="auto"/>
            </w:tcBorders>
            <w:shd w:val="clear" w:color="000000" w:fill="FFFFFF"/>
            <w:vAlign w:val="center"/>
            <w:hideMark/>
            <w:tcPrChange w:id="888" w:author="Алексей Ярославцев" w:date="2020-05-11T17:25:00Z">
              <w:tcPr>
                <w:tcW w:w="754" w:type="dxa"/>
                <w:tcBorders>
                  <w:top w:val="nil"/>
                  <w:left w:val="nil"/>
                  <w:bottom w:val="single" w:sz="8" w:space="0" w:color="auto"/>
                  <w:right w:val="single" w:sz="8" w:space="0" w:color="auto"/>
                </w:tcBorders>
                <w:shd w:val="clear" w:color="000000" w:fill="FFFFFF"/>
                <w:vAlign w:val="center"/>
                <w:hideMark/>
              </w:tcPr>
            </w:tcPrChange>
          </w:tcPr>
          <w:p w14:paraId="5C20810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1226</w:t>
            </w:r>
          </w:p>
        </w:tc>
        <w:tc>
          <w:tcPr>
            <w:tcW w:w="656" w:type="dxa"/>
            <w:tcBorders>
              <w:top w:val="nil"/>
              <w:left w:val="nil"/>
              <w:bottom w:val="single" w:sz="8" w:space="0" w:color="auto"/>
              <w:right w:val="single" w:sz="8" w:space="0" w:color="auto"/>
            </w:tcBorders>
            <w:shd w:val="clear" w:color="000000" w:fill="FFFFFF"/>
            <w:vAlign w:val="center"/>
            <w:hideMark/>
            <w:tcPrChange w:id="889" w:author="Алексей Ярославцев" w:date="2020-05-11T17:25:00Z">
              <w:tcPr>
                <w:tcW w:w="656" w:type="dxa"/>
                <w:tcBorders>
                  <w:top w:val="nil"/>
                  <w:left w:val="nil"/>
                  <w:bottom w:val="single" w:sz="8" w:space="0" w:color="auto"/>
                  <w:right w:val="single" w:sz="8" w:space="0" w:color="auto"/>
                </w:tcBorders>
                <w:shd w:val="clear" w:color="000000" w:fill="FFFFFF"/>
                <w:vAlign w:val="center"/>
                <w:hideMark/>
              </w:tcPr>
            </w:tcPrChange>
          </w:tcPr>
          <w:p w14:paraId="66030EAF"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2046</w:t>
            </w:r>
          </w:p>
        </w:tc>
        <w:tc>
          <w:tcPr>
            <w:tcW w:w="656" w:type="dxa"/>
            <w:tcBorders>
              <w:top w:val="nil"/>
              <w:left w:val="nil"/>
              <w:bottom w:val="single" w:sz="8" w:space="0" w:color="auto"/>
              <w:right w:val="single" w:sz="8" w:space="0" w:color="auto"/>
            </w:tcBorders>
            <w:shd w:val="clear" w:color="000000" w:fill="FFFFFF"/>
            <w:vAlign w:val="center"/>
            <w:hideMark/>
            <w:tcPrChange w:id="890" w:author="Алексей Ярославцев" w:date="2020-05-11T17:25:00Z">
              <w:tcPr>
                <w:tcW w:w="656" w:type="dxa"/>
                <w:tcBorders>
                  <w:top w:val="nil"/>
                  <w:left w:val="nil"/>
                  <w:bottom w:val="single" w:sz="8" w:space="0" w:color="auto"/>
                  <w:right w:val="single" w:sz="8" w:space="0" w:color="auto"/>
                </w:tcBorders>
                <w:shd w:val="clear" w:color="000000" w:fill="FFFFFF"/>
                <w:vAlign w:val="center"/>
                <w:hideMark/>
              </w:tcPr>
            </w:tcPrChange>
          </w:tcPr>
          <w:p w14:paraId="1E57364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1309</w:t>
            </w:r>
          </w:p>
        </w:tc>
        <w:tc>
          <w:tcPr>
            <w:tcW w:w="656" w:type="dxa"/>
            <w:tcBorders>
              <w:top w:val="nil"/>
              <w:left w:val="nil"/>
              <w:bottom w:val="single" w:sz="8" w:space="0" w:color="auto"/>
              <w:right w:val="single" w:sz="8" w:space="0" w:color="auto"/>
            </w:tcBorders>
            <w:shd w:val="clear" w:color="000000" w:fill="FFFFFF"/>
            <w:vAlign w:val="center"/>
            <w:hideMark/>
            <w:tcPrChange w:id="891" w:author="Алексей Ярославцев" w:date="2020-05-11T17:25:00Z">
              <w:tcPr>
                <w:tcW w:w="656" w:type="dxa"/>
                <w:tcBorders>
                  <w:top w:val="nil"/>
                  <w:left w:val="nil"/>
                  <w:bottom w:val="single" w:sz="8" w:space="0" w:color="auto"/>
                  <w:right w:val="single" w:sz="8" w:space="0" w:color="auto"/>
                </w:tcBorders>
                <w:shd w:val="clear" w:color="000000" w:fill="FFFFFF"/>
                <w:vAlign w:val="center"/>
                <w:hideMark/>
              </w:tcPr>
            </w:tcPrChange>
          </w:tcPr>
          <w:p w14:paraId="12CB02F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511</w:t>
            </w:r>
          </w:p>
        </w:tc>
        <w:tc>
          <w:tcPr>
            <w:tcW w:w="600" w:type="dxa"/>
            <w:tcBorders>
              <w:top w:val="nil"/>
              <w:left w:val="nil"/>
              <w:bottom w:val="single" w:sz="8" w:space="0" w:color="auto"/>
              <w:right w:val="single" w:sz="8" w:space="0" w:color="auto"/>
            </w:tcBorders>
            <w:shd w:val="clear" w:color="000000" w:fill="FFFFFF"/>
            <w:hideMark/>
            <w:tcPrChange w:id="892" w:author="Алексей Ярославцев" w:date="2020-05-11T17:25:00Z">
              <w:tcPr>
                <w:tcW w:w="600" w:type="dxa"/>
                <w:tcBorders>
                  <w:top w:val="nil"/>
                  <w:left w:val="nil"/>
                  <w:bottom w:val="single" w:sz="8" w:space="0" w:color="auto"/>
                  <w:right w:val="single" w:sz="8" w:space="0" w:color="auto"/>
                </w:tcBorders>
                <w:shd w:val="clear" w:color="000000" w:fill="FFFFFF"/>
                <w:vAlign w:val="center"/>
                <w:hideMark/>
              </w:tcPr>
            </w:tcPrChange>
          </w:tcPr>
          <w:p w14:paraId="113C784C" w14:textId="0A85214B"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893" w:author="Алексей Ярославцев" w:date="2020-05-11T17:25:00Z">
                  <w:rPr>
                    <w:rFonts w:ascii="Times New Roman" w:eastAsia="Times New Roman" w:hAnsi="Times New Roman" w:cs="Times New Roman"/>
                    <w:color w:val="000000"/>
                    <w:sz w:val="16"/>
                    <w:szCs w:val="16"/>
                    <w:lang w:val="ru-RU"/>
                  </w:rPr>
                </w:rPrChange>
              </w:rPr>
            </w:pPr>
            <w:ins w:id="894" w:author="Алексей Ярославцев" w:date="2020-05-11T17:25:00Z">
              <w:r w:rsidRPr="00F34A4A">
                <w:rPr>
                  <w:rFonts w:ascii="Times New Roman" w:hAnsi="Times New Roman" w:cs="Times New Roman"/>
                  <w:sz w:val="16"/>
                  <w:szCs w:val="16"/>
                  <w:rPrChange w:id="895" w:author="Алексей Ярославцев" w:date="2020-05-11T17:25:00Z">
                    <w:rPr/>
                  </w:rPrChange>
                </w:rPr>
                <w:t>4.02</w:t>
              </w:r>
            </w:ins>
            <w:del w:id="896" w:author="Алексей Ярославцев" w:date="2020-05-11T17:25:00Z">
              <w:r w:rsidRPr="00F34A4A" w:rsidDel="00FA466F">
                <w:rPr>
                  <w:rFonts w:ascii="Times New Roman" w:eastAsia="Times New Roman" w:hAnsi="Times New Roman" w:cs="Times New Roman"/>
                  <w:color w:val="000000"/>
                  <w:sz w:val="16"/>
                  <w:szCs w:val="16"/>
                  <w:lang w:val="ru-RU"/>
                  <w:rPrChange w:id="897" w:author="Алексей Ярославцев" w:date="2020-05-11T17:25:00Z">
                    <w:rPr>
                      <w:rFonts w:ascii="Times New Roman" w:eastAsia="Times New Roman" w:hAnsi="Times New Roman" w:cs="Times New Roman"/>
                      <w:color w:val="000000"/>
                      <w:sz w:val="16"/>
                      <w:szCs w:val="16"/>
                      <w:lang w:val="ru-RU"/>
                    </w:rPr>
                  </w:rPrChange>
                </w:rPr>
                <w:delText>3.3</w:delText>
              </w:r>
            </w:del>
          </w:p>
        </w:tc>
        <w:tc>
          <w:tcPr>
            <w:tcW w:w="600" w:type="dxa"/>
            <w:tcBorders>
              <w:top w:val="nil"/>
              <w:left w:val="nil"/>
              <w:bottom w:val="single" w:sz="8" w:space="0" w:color="auto"/>
              <w:right w:val="single" w:sz="8" w:space="0" w:color="auto"/>
            </w:tcBorders>
            <w:shd w:val="clear" w:color="000000" w:fill="FFFFFF"/>
            <w:hideMark/>
            <w:tcPrChange w:id="898" w:author="Алексей Ярославцев" w:date="2020-05-11T17:25:00Z">
              <w:tcPr>
                <w:tcW w:w="600" w:type="dxa"/>
                <w:tcBorders>
                  <w:top w:val="nil"/>
                  <w:left w:val="nil"/>
                  <w:bottom w:val="single" w:sz="8" w:space="0" w:color="auto"/>
                  <w:right w:val="single" w:sz="8" w:space="0" w:color="auto"/>
                </w:tcBorders>
                <w:shd w:val="clear" w:color="000000" w:fill="FFFFFF"/>
                <w:vAlign w:val="center"/>
                <w:hideMark/>
              </w:tcPr>
            </w:tcPrChange>
          </w:tcPr>
          <w:p w14:paraId="57DFBD8C" w14:textId="2A33B155"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899" w:author="Алексей Ярославцев" w:date="2020-05-11T17:25:00Z">
                  <w:rPr>
                    <w:rFonts w:ascii="Times New Roman" w:eastAsia="Times New Roman" w:hAnsi="Times New Roman" w:cs="Times New Roman"/>
                    <w:color w:val="000000"/>
                    <w:sz w:val="16"/>
                    <w:szCs w:val="16"/>
                    <w:lang w:val="ru-RU"/>
                  </w:rPr>
                </w:rPrChange>
              </w:rPr>
            </w:pPr>
            <w:ins w:id="900" w:author="Алексей Ярославцев" w:date="2020-05-11T17:25:00Z">
              <w:r w:rsidRPr="00F34A4A">
                <w:rPr>
                  <w:rFonts w:ascii="Times New Roman" w:hAnsi="Times New Roman" w:cs="Times New Roman"/>
                  <w:sz w:val="16"/>
                  <w:szCs w:val="16"/>
                  <w:rPrChange w:id="901" w:author="Алексей Ярославцев" w:date="2020-05-11T17:25:00Z">
                    <w:rPr/>
                  </w:rPrChange>
                </w:rPr>
                <w:t>0.42</w:t>
              </w:r>
            </w:ins>
            <w:del w:id="902" w:author="Алексей Ярославцев" w:date="2020-05-11T17:25:00Z">
              <w:r w:rsidRPr="00F34A4A" w:rsidDel="00FA466F">
                <w:rPr>
                  <w:rFonts w:ascii="Times New Roman" w:eastAsia="Times New Roman" w:hAnsi="Times New Roman" w:cs="Times New Roman"/>
                  <w:color w:val="000000"/>
                  <w:sz w:val="16"/>
                  <w:szCs w:val="16"/>
                  <w:lang w:val="ru-RU"/>
                  <w:rPrChange w:id="903" w:author="Алексей Ярославцев" w:date="2020-05-11T17:25:00Z">
                    <w:rPr>
                      <w:rFonts w:ascii="Times New Roman" w:eastAsia="Times New Roman" w:hAnsi="Times New Roman" w:cs="Times New Roman"/>
                      <w:color w:val="000000"/>
                      <w:sz w:val="16"/>
                      <w:szCs w:val="16"/>
                      <w:lang w:val="ru-RU"/>
                    </w:rPr>
                  </w:rPrChange>
                </w:rPr>
                <w:delText>0.42</w:delText>
              </w:r>
            </w:del>
          </w:p>
        </w:tc>
        <w:tc>
          <w:tcPr>
            <w:tcW w:w="576" w:type="dxa"/>
            <w:tcBorders>
              <w:top w:val="nil"/>
              <w:left w:val="nil"/>
              <w:bottom w:val="single" w:sz="8" w:space="0" w:color="auto"/>
              <w:right w:val="single" w:sz="8" w:space="0" w:color="auto"/>
            </w:tcBorders>
            <w:shd w:val="clear" w:color="000000" w:fill="FFFFFF"/>
            <w:hideMark/>
            <w:tcPrChange w:id="904" w:author="Алексей Ярославцев" w:date="2020-05-11T17:25:00Z">
              <w:tcPr>
                <w:tcW w:w="576" w:type="dxa"/>
                <w:tcBorders>
                  <w:top w:val="nil"/>
                  <w:left w:val="nil"/>
                  <w:bottom w:val="single" w:sz="8" w:space="0" w:color="auto"/>
                  <w:right w:val="single" w:sz="8" w:space="0" w:color="auto"/>
                </w:tcBorders>
                <w:shd w:val="clear" w:color="000000" w:fill="FFFFFF"/>
                <w:vAlign w:val="center"/>
                <w:hideMark/>
              </w:tcPr>
            </w:tcPrChange>
          </w:tcPr>
          <w:p w14:paraId="3D7777B4" w14:textId="1626D321"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905" w:author="Алексей Ярославцев" w:date="2020-05-11T17:25:00Z">
                  <w:rPr>
                    <w:rFonts w:ascii="Times New Roman" w:eastAsia="Times New Roman" w:hAnsi="Times New Roman" w:cs="Times New Roman"/>
                    <w:color w:val="000000"/>
                    <w:sz w:val="16"/>
                    <w:szCs w:val="16"/>
                    <w:lang w:val="ru-RU"/>
                  </w:rPr>
                </w:rPrChange>
              </w:rPr>
            </w:pPr>
            <w:ins w:id="906" w:author="Алексей Ярославцев" w:date="2020-05-11T17:25:00Z">
              <w:r w:rsidRPr="00F34A4A">
                <w:rPr>
                  <w:rFonts w:ascii="Times New Roman" w:hAnsi="Times New Roman" w:cs="Times New Roman"/>
                  <w:sz w:val="16"/>
                  <w:szCs w:val="16"/>
                  <w:rPrChange w:id="907" w:author="Алексей Ярославцев" w:date="2020-05-11T17:25:00Z">
                    <w:rPr/>
                  </w:rPrChange>
                </w:rPr>
                <w:t>3.6</w:t>
              </w:r>
            </w:ins>
            <w:del w:id="908" w:author="Алексей Ярославцев" w:date="2020-05-11T17:25:00Z">
              <w:r w:rsidRPr="00F34A4A" w:rsidDel="00FA466F">
                <w:rPr>
                  <w:rFonts w:ascii="Times New Roman" w:eastAsia="Times New Roman" w:hAnsi="Times New Roman" w:cs="Times New Roman"/>
                  <w:color w:val="000000"/>
                  <w:sz w:val="16"/>
                  <w:szCs w:val="16"/>
                  <w:lang w:val="ru-RU"/>
                  <w:rPrChange w:id="909" w:author="Алексей Ярославцев" w:date="2020-05-11T17:25:00Z">
                    <w:rPr>
                      <w:rFonts w:ascii="Times New Roman" w:eastAsia="Times New Roman" w:hAnsi="Times New Roman" w:cs="Times New Roman"/>
                      <w:color w:val="000000"/>
                      <w:sz w:val="16"/>
                      <w:szCs w:val="16"/>
                      <w:lang w:val="ru-RU"/>
                    </w:rPr>
                  </w:rPrChange>
                </w:rPr>
                <w:delText>2.88</w:delText>
              </w:r>
            </w:del>
          </w:p>
        </w:tc>
      </w:tr>
      <w:tr w:rsidR="00F34A4A" w:rsidRPr="00F307EE" w14:paraId="3444BC16" w14:textId="77777777" w:rsidTr="00A64F98">
        <w:tblPrEx>
          <w:tblW w:w="15099" w:type="dxa"/>
          <w:tblInd w:w="93" w:type="dxa"/>
          <w:tblLayout w:type="fixed"/>
          <w:tblPrExChange w:id="910" w:author="Алексей Ярославцев" w:date="2020-05-11T17:25:00Z">
            <w:tblPrEx>
              <w:tblW w:w="15099" w:type="dxa"/>
              <w:tblInd w:w="93" w:type="dxa"/>
              <w:tblLayout w:type="fixed"/>
            </w:tblPrEx>
          </w:tblPrExChange>
        </w:tblPrEx>
        <w:trPr>
          <w:trHeight w:val="170"/>
          <w:trPrChange w:id="911" w:author="Алексей Ярославцев" w:date="2020-05-11T17:25:00Z">
            <w:trPr>
              <w:trHeight w:val="170"/>
            </w:trPr>
          </w:trPrChange>
        </w:trPr>
        <w:tc>
          <w:tcPr>
            <w:tcW w:w="1008" w:type="dxa"/>
            <w:tcBorders>
              <w:top w:val="nil"/>
              <w:left w:val="single" w:sz="8" w:space="0" w:color="auto"/>
              <w:bottom w:val="single" w:sz="8" w:space="0" w:color="auto"/>
              <w:right w:val="single" w:sz="8" w:space="0" w:color="auto"/>
            </w:tcBorders>
            <w:shd w:val="clear" w:color="000000" w:fill="FFFFFF"/>
            <w:vAlign w:val="center"/>
            <w:hideMark/>
            <w:tcPrChange w:id="912" w:author="Алексей Ярославцев" w:date="2020-05-11T17:25:00Z">
              <w:tcPr>
                <w:tcW w:w="1008" w:type="dxa"/>
                <w:tcBorders>
                  <w:top w:val="nil"/>
                  <w:left w:val="single" w:sz="8" w:space="0" w:color="auto"/>
                  <w:bottom w:val="single" w:sz="8" w:space="0" w:color="auto"/>
                  <w:right w:val="single" w:sz="8" w:space="0" w:color="auto"/>
                </w:tcBorders>
                <w:shd w:val="clear" w:color="000000" w:fill="FFFFFF"/>
                <w:vAlign w:val="center"/>
                <w:hideMark/>
              </w:tcPr>
            </w:tcPrChange>
          </w:tcPr>
          <w:p w14:paraId="21FF4E2A" w14:textId="77777777" w:rsidR="00F34A4A" w:rsidRPr="00F307EE" w:rsidRDefault="00F34A4A" w:rsidP="00F34A4A">
            <w:pPr>
              <w:spacing w:after="0" w:line="240" w:lineRule="auto"/>
              <w:jc w:val="right"/>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218A0285</w:t>
            </w:r>
          </w:p>
        </w:tc>
        <w:tc>
          <w:tcPr>
            <w:tcW w:w="755" w:type="dxa"/>
            <w:tcBorders>
              <w:top w:val="nil"/>
              <w:left w:val="nil"/>
              <w:bottom w:val="single" w:sz="8" w:space="0" w:color="auto"/>
              <w:right w:val="single" w:sz="8" w:space="0" w:color="auto"/>
            </w:tcBorders>
            <w:shd w:val="clear" w:color="000000" w:fill="FFFFFF"/>
            <w:vAlign w:val="center"/>
            <w:hideMark/>
            <w:tcPrChange w:id="913" w:author="Алексей Ярославцев" w:date="2020-05-11T17:25:00Z">
              <w:tcPr>
                <w:tcW w:w="755" w:type="dxa"/>
                <w:tcBorders>
                  <w:top w:val="nil"/>
                  <w:left w:val="nil"/>
                  <w:bottom w:val="single" w:sz="8" w:space="0" w:color="auto"/>
                  <w:right w:val="single" w:sz="8" w:space="0" w:color="auto"/>
                </w:tcBorders>
                <w:shd w:val="clear" w:color="000000" w:fill="FFFFFF"/>
                <w:vAlign w:val="center"/>
                <w:hideMark/>
              </w:tcPr>
            </w:tcPrChange>
          </w:tcPr>
          <w:p w14:paraId="5A6677E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30-40</w:t>
            </w:r>
          </w:p>
        </w:tc>
        <w:tc>
          <w:tcPr>
            <w:tcW w:w="580" w:type="dxa"/>
            <w:tcBorders>
              <w:top w:val="nil"/>
              <w:left w:val="nil"/>
              <w:bottom w:val="single" w:sz="8" w:space="0" w:color="auto"/>
              <w:right w:val="single" w:sz="8" w:space="0" w:color="auto"/>
            </w:tcBorders>
            <w:shd w:val="clear" w:color="000000" w:fill="FFFFFF"/>
            <w:vAlign w:val="center"/>
            <w:hideMark/>
            <w:tcPrChange w:id="914" w:author="Алексей Ярославцев" w:date="2020-05-11T17:25:00Z">
              <w:tcPr>
                <w:tcW w:w="580" w:type="dxa"/>
                <w:tcBorders>
                  <w:top w:val="nil"/>
                  <w:left w:val="nil"/>
                  <w:bottom w:val="single" w:sz="8" w:space="0" w:color="auto"/>
                  <w:right w:val="single" w:sz="8" w:space="0" w:color="auto"/>
                </w:tcBorders>
                <w:shd w:val="clear" w:color="000000" w:fill="FFFFFF"/>
                <w:vAlign w:val="center"/>
                <w:hideMark/>
              </w:tcPr>
            </w:tcPrChange>
          </w:tcPr>
          <w:p w14:paraId="2811A551"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11</w:t>
            </w:r>
          </w:p>
        </w:tc>
        <w:tc>
          <w:tcPr>
            <w:tcW w:w="595" w:type="dxa"/>
            <w:tcBorders>
              <w:top w:val="nil"/>
              <w:left w:val="nil"/>
              <w:bottom w:val="single" w:sz="8" w:space="0" w:color="auto"/>
              <w:right w:val="single" w:sz="8" w:space="0" w:color="auto"/>
            </w:tcBorders>
            <w:shd w:val="clear" w:color="000000" w:fill="FFFFFF"/>
            <w:vAlign w:val="center"/>
            <w:hideMark/>
            <w:tcPrChange w:id="915" w:author="Алексей Ярославцев" w:date="2020-05-11T17:25:00Z">
              <w:tcPr>
                <w:tcW w:w="595" w:type="dxa"/>
                <w:tcBorders>
                  <w:top w:val="nil"/>
                  <w:left w:val="nil"/>
                  <w:bottom w:val="single" w:sz="8" w:space="0" w:color="auto"/>
                  <w:right w:val="single" w:sz="8" w:space="0" w:color="auto"/>
                </w:tcBorders>
                <w:shd w:val="clear" w:color="000000" w:fill="FFFFFF"/>
                <w:vAlign w:val="center"/>
                <w:hideMark/>
              </w:tcPr>
            </w:tcPrChange>
          </w:tcPr>
          <w:p w14:paraId="47FFDF34"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23.87</w:t>
            </w:r>
          </w:p>
        </w:tc>
        <w:tc>
          <w:tcPr>
            <w:tcW w:w="580" w:type="dxa"/>
            <w:tcBorders>
              <w:top w:val="nil"/>
              <w:left w:val="nil"/>
              <w:bottom w:val="single" w:sz="8" w:space="0" w:color="auto"/>
              <w:right w:val="single" w:sz="8" w:space="0" w:color="auto"/>
            </w:tcBorders>
            <w:shd w:val="clear" w:color="000000" w:fill="FFFFFF"/>
            <w:vAlign w:val="center"/>
            <w:hideMark/>
            <w:tcPrChange w:id="916" w:author="Алексей Ярославцев" w:date="2020-05-11T17:25:00Z">
              <w:tcPr>
                <w:tcW w:w="580" w:type="dxa"/>
                <w:tcBorders>
                  <w:top w:val="nil"/>
                  <w:left w:val="nil"/>
                  <w:bottom w:val="single" w:sz="8" w:space="0" w:color="auto"/>
                  <w:right w:val="single" w:sz="8" w:space="0" w:color="auto"/>
                </w:tcBorders>
                <w:shd w:val="clear" w:color="000000" w:fill="FFFFFF"/>
                <w:vAlign w:val="center"/>
                <w:hideMark/>
              </w:tcPr>
            </w:tcPrChange>
          </w:tcPr>
          <w:p w14:paraId="3E22B25F"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w:t>
            </w:r>
          </w:p>
        </w:tc>
        <w:tc>
          <w:tcPr>
            <w:tcW w:w="595" w:type="dxa"/>
            <w:tcBorders>
              <w:top w:val="nil"/>
              <w:left w:val="nil"/>
              <w:bottom w:val="single" w:sz="8" w:space="0" w:color="auto"/>
              <w:right w:val="single" w:sz="8" w:space="0" w:color="auto"/>
            </w:tcBorders>
            <w:shd w:val="clear" w:color="000000" w:fill="FFFFFF"/>
            <w:vAlign w:val="center"/>
            <w:hideMark/>
            <w:tcPrChange w:id="917" w:author="Алексей Ярославцев" w:date="2020-05-11T17:25:00Z">
              <w:tcPr>
                <w:tcW w:w="595" w:type="dxa"/>
                <w:tcBorders>
                  <w:top w:val="nil"/>
                  <w:left w:val="nil"/>
                  <w:bottom w:val="single" w:sz="8" w:space="0" w:color="auto"/>
                  <w:right w:val="single" w:sz="8" w:space="0" w:color="auto"/>
                </w:tcBorders>
                <w:shd w:val="clear" w:color="000000" w:fill="FFFFFF"/>
                <w:vAlign w:val="center"/>
                <w:hideMark/>
              </w:tcPr>
            </w:tcPrChange>
          </w:tcPr>
          <w:p w14:paraId="5421B03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8.2</w:t>
            </w:r>
          </w:p>
        </w:tc>
        <w:tc>
          <w:tcPr>
            <w:tcW w:w="343" w:type="dxa"/>
            <w:tcBorders>
              <w:top w:val="nil"/>
              <w:left w:val="nil"/>
              <w:bottom w:val="single" w:sz="8" w:space="0" w:color="auto"/>
              <w:right w:val="single" w:sz="8" w:space="0" w:color="auto"/>
            </w:tcBorders>
            <w:shd w:val="clear" w:color="000000" w:fill="FFFFFF"/>
            <w:vAlign w:val="center"/>
            <w:hideMark/>
            <w:tcPrChange w:id="918" w:author="Алексей Ярославцев" w:date="2020-05-11T17:25:00Z">
              <w:tcPr>
                <w:tcW w:w="343" w:type="dxa"/>
                <w:tcBorders>
                  <w:top w:val="nil"/>
                  <w:left w:val="nil"/>
                  <w:bottom w:val="single" w:sz="8" w:space="0" w:color="auto"/>
                  <w:right w:val="single" w:sz="8" w:space="0" w:color="auto"/>
                </w:tcBorders>
                <w:shd w:val="clear" w:color="000000" w:fill="FFFFFF"/>
                <w:vAlign w:val="center"/>
                <w:hideMark/>
              </w:tcPr>
            </w:tcPrChange>
          </w:tcPr>
          <w:p w14:paraId="2B730A2C"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w:t>
            </w:r>
          </w:p>
        </w:tc>
        <w:tc>
          <w:tcPr>
            <w:tcW w:w="521" w:type="dxa"/>
            <w:tcBorders>
              <w:top w:val="nil"/>
              <w:left w:val="nil"/>
              <w:bottom w:val="single" w:sz="8" w:space="0" w:color="auto"/>
              <w:right w:val="single" w:sz="8" w:space="0" w:color="auto"/>
            </w:tcBorders>
            <w:shd w:val="clear" w:color="000000" w:fill="FFFFFF"/>
            <w:vAlign w:val="center"/>
            <w:hideMark/>
            <w:tcPrChange w:id="919" w:author="Алексей Ярославцев" w:date="2020-05-11T17:25:00Z">
              <w:tcPr>
                <w:tcW w:w="521" w:type="dxa"/>
                <w:tcBorders>
                  <w:top w:val="nil"/>
                  <w:left w:val="nil"/>
                  <w:bottom w:val="single" w:sz="8" w:space="0" w:color="auto"/>
                  <w:right w:val="single" w:sz="8" w:space="0" w:color="auto"/>
                </w:tcBorders>
                <w:shd w:val="clear" w:color="000000" w:fill="FFFFFF"/>
                <w:vAlign w:val="center"/>
                <w:hideMark/>
              </w:tcPr>
            </w:tcPrChange>
          </w:tcPr>
          <w:p w14:paraId="775A170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1.19</w:t>
            </w:r>
          </w:p>
        </w:tc>
        <w:tc>
          <w:tcPr>
            <w:tcW w:w="595" w:type="dxa"/>
            <w:tcBorders>
              <w:top w:val="nil"/>
              <w:left w:val="nil"/>
              <w:bottom w:val="single" w:sz="8" w:space="0" w:color="auto"/>
              <w:right w:val="single" w:sz="8" w:space="0" w:color="auto"/>
            </w:tcBorders>
            <w:shd w:val="clear" w:color="000000" w:fill="FFFFFF"/>
            <w:vAlign w:val="center"/>
            <w:hideMark/>
            <w:tcPrChange w:id="920" w:author="Алексей Ярославцев" w:date="2020-05-11T17:25:00Z">
              <w:tcPr>
                <w:tcW w:w="595" w:type="dxa"/>
                <w:tcBorders>
                  <w:top w:val="nil"/>
                  <w:left w:val="nil"/>
                  <w:bottom w:val="single" w:sz="8" w:space="0" w:color="auto"/>
                  <w:right w:val="single" w:sz="8" w:space="0" w:color="auto"/>
                </w:tcBorders>
                <w:shd w:val="clear" w:color="000000" w:fill="FFFFFF"/>
                <w:vAlign w:val="center"/>
                <w:hideMark/>
              </w:tcPr>
            </w:tcPrChange>
          </w:tcPr>
          <w:p w14:paraId="5632F1C3"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0.761</w:t>
            </w:r>
          </w:p>
        </w:tc>
        <w:tc>
          <w:tcPr>
            <w:tcW w:w="595" w:type="dxa"/>
            <w:tcBorders>
              <w:top w:val="nil"/>
              <w:left w:val="nil"/>
              <w:bottom w:val="single" w:sz="8" w:space="0" w:color="auto"/>
              <w:right w:val="single" w:sz="8" w:space="0" w:color="auto"/>
            </w:tcBorders>
            <w:shd w:val="clear" w:color="000000" w:fill="FFFFFF"/>
            <w:vAlign w:val="center"/>
            <w:hideMark/>
            <w:tcPrChange w:id="921" w:author="Алексей Ярославцев" w:date="2020-05-11T17:25:00Z">
              <w:tcPr>
                <w:tcW w:w="595" w:type="dxa"/>
                <w:tcBorders>
                  <w:top w:val="nil"/>
                  <w:left w:val="nil"/>
                  <w:bottom w:val="single" w:sz="8" w:space="0" w:color="auto"/>
                  <w:right w:val="single" w:sz="8" w:space="0" w:color="auto"/>
                </w:tcBorders>
                <w:shd w:val="clear" w:color="000000" w:fill="FFFFFF"/>
                <w:vAlign w:val="center"/>
                <w:hideMark/>
              </w:tcPr>
            </w:tcPrChange>
          </w:tcPr>
          <w:p w14:paraId="7B71ADE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0.219</w:t>
            </w:r>
          </w:p>
        </w:tc>
        <w:tc>
          <w:tcPr>
            <w:tcW w:w="656" w:type="dxa"/>
            <w:tcBorders>
              <w:top w:val="nil"/>
              <w:left w:val="nil"/>
              <w:bottom w:val="single" w:sz="8" w:space="0" w:color="auto"/>
              <w:right w:val="single" w:sz="8" w:space="0" w:color="auto"/>
            </w:tcBorders>
            <w:shd w:val="clear" w:color="000000" w:fill="FFFFFF"/>
            <w:vAlign w:val="center"/>
            <w:hideMark/>
            <w:tcPrChange w:id="922" w:author="Алексей Ярославцев" w:date="2020-05-11T17:25:00Z">
              <w:tcPr>
                <w:tcW w:w="656" w:type="dxa"/>
                <w:tcBorders>
                  <w:top w:val="nil"/>
                  <w:left w:val="nil"/>
                  <w:bottom w:val="single" w:sz="8" w:space="0" w:color="auto"/>
                  <w:right w:val="single" w:sz="8" w:space="0" w:color="auto"/>
                </w:tcBorders>
                <w:shd w:val="clear" w:color="000000" w:fill="FFFFFF"/>
                <w:vAlign w:val="center"/>
                <w:hideMark/>
              </w:tcPr>
            </w:tcPrChange>
          </w:tcPr>
          <w:p w14:paraId="5329CF4F"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93.85</w:t>
            </w:r>
          </w:p>
        </w:tc>
        <w:tc>
          <w:tcPr>
            <w:tcW w:w="595" w:type="dxa"/>
            <w:tcBorders>
              <w:top w:val="nil"/>
              <w:left w:val="nil"/>
              <w:bottom w:val="single" w:sz="8" w:space="0" w:color="auto"/>
              <w:right w:val="single" w:sz="8" w:space="0" w:color="auto"/>
            </w:tcBorders>
            <w:shd w:val="clear" w:color="000000" w:fill="FFFFFF"/>
            <w:vAlign w:val="center"/>
            <w:hideMark/>
            <w:tcPrChange w:id="923" w:author="Алексей Ярославцев" w:date="2020-05-11T17:25:00Z">
              <w:tcPr>
                <w:tcW w:w="595" w:type="dxa"/>
                <w:tcBorders>
                  <w:top w:val="nil"/>
                  <w:left w:val="nil"/>
                  <w:bottom w:val="single" w:sz="8" w:space="0" w:color="auto"/>
                  <w:right w:val="single" w:sz="8" w:space="0" w:color="auto"/>
                </w:tcBorders>
                <w:shd w:val="clear" w:color="000000" w:fill="FFFFFF"/>
                <w:vAlign w:val="center"/>
                <w:hideMark/>
              </w:tcPr>
            </w:tcPrChange>
          </w:tcPr>
          <w:p w14:paraId="0602F9B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1.71</w:t>
            </w:r>
          </w:p>
        </w:tc>
        <w:tc>
          <w:tcPr>
            <w:tcW w:w="680" w:type="dxa"/>
            <w:tcBorders>
              <w:top w:val="nil"/>
              <w:left w:val="nil"/>
              <w:bottom w:val="single" w:sz="8" w:space="0" w:color="auto"/>
              <w:right w:val="single" w:sz="8" w:space="0" w:color="auto"/>
            </w:tcBorders>
            <w:shd w:val="clear" w:color="000000" w:fill="FFFFFF"/>
            <w:noWrap/>
            <w:vAlign w:val="center"/>
            <w:hideMark/>
            <w:tcPrChange w:id="924" w:author="Алексей Ярославцев" w:date="2020-05-11T17:25:00Z">
              <w:tcPr>
                <w:tcW w:w="680" w:type="dxa"/>
                <w:tcBorders>
                  <w:top w:val="nil"/>
                  <w:left w:val="nil"/>
                  <w:bottom w:val="single" w:sz="8" w:space="0" w:color="auto"/>
                  <w:right w:val="single" w:sz="8" w:space="0" w:color="auto"/>
                </w:tcBorders>
                <w:shd w:val="clear" w:color="000000" w:fill="FFFFFF"/>
                <w:noWrap/>
                <w:vAlign w:val="center"/>
                <w:hideMark/>
              </w:tcPr>
            </w:tcPrChange>
          </w:tcPr>
          <w:p w14:paraId="3B32D086"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2.79</w:t>
            </w:r>
          </w:p>
        </w:tc>
        <w:tc>
          <w:tcPr>
            <w:tcW w:w="647" w:type="dxa"/>
            <w:tcBorders>
              <w:top w:val="nil"/>
              <w:left w:val="nil"/>
              <w:bottom w:val="single" w:sz="8" w:space="0" w:color="auto"/>
              <w:right w:val="single" w:sz="8" w:space="0" w:color="auto"/>
            </w:tcBorders>
            <w:shd w:val="clear" w:color="000000" w:fill="FFFFFF"/>
            <w:noWrap/>
            <w:vAlign w:val="center"/>
            <w:hideMark/>
            <w:tcPrChange w:id="925" w:author="Алексей Ярославцев" w:date="2020-05-11T17:25:00Z">
              <w:tcPr>
                <w:tcW w:w="647" w:type="dxa"/>
                <w:tcBorders>
                  <w:top w:val="nil"/>
                  <w:left w:val="nil"/>
                  <w:bottom w:val="single" w:sz="8" w:space="0" w:color="auto"/>
                  <w:right w:val="single" w:sz="8" w:space="0" w:color="auto"/>
                </w:tcBorders>
                <w:shd w:val="clear" w:color="000000" w:fill="FFFFFF"/>
                <w:noWrap/>
                <w:vAlign w:val="center"/>
                <w:hideMark/>
              </w:tcPr>
            </w:tcPrChange>
          </w:tcPr>
          <w:p w14:paraId="277685DD"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0.34</w:t>
            </w:r>
          </w:p>
        </w:tc>
        <w:tc>
          <w:tcPr>
            <w:tcW w:w="656" w:type="dxa"/>
            <w:tcBorders>
              <w:top w:val="nil"/>
              <w:left w:val="nil"/>
              <w:bottom w:val="single" w:sz="8" w:space="0" w:color="auto"/>
              <w:right w:val="single" w:sz="8" w:space="0" w:color="auto"/>
            </w:tcBorders>
            <w:shd w:val="clear" w:color="000000" w:fill="FFFFFF"/>
            <w:vAlign w:val="center"/>
            <w:hideMark/>
            <w:tcPrChange w:id="926" w:author="Алексей Ярославцев" w:date="2020-05-11T17:25:00Z">
              <w:tcPr>
                <w:tcW w:w="656" w:type="dxa"/>
                <w:tcBorders>
                  <w:top w:val="nil"/>
                  <w:left w:val="nil"/>
                  <w:bottom w:val="single" w:sz="8" w:space="0" w:color="auto"/>
                  <w:right w:val="single" w:sz="8" w:space="0" w:color="auto"/>
                </w:tcBorders>
                <w:shd w:val="clear" w:color="000000" w:fill="FFFFFF"/>
                <w:vAlign w:val="center"/>
                <w:hideMark/>
              </w:tcPr>
            </w:tcPrChange>
          </w:tcPr>
          <w:p w14:paraId="08FA3951"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340.33</w:t>
            </w:r>
          </w:p>
        </w:tc>
        <w:tc>
          <w:tcPr>
            <w:tcW w:w="600" w:type="dxa"/>
            <w:tcBorders>
              <w:top w:val="nil"/>
              <w:left w:val="nil"/>
              <w:bottom w:val="single" w:sz="8" w:space="0" w:color="auto"/>
              <w:right w:val="single" w:sz="8" w:space="0" w:color="auto"/>
            </w:tcBorders>
            <w:shd w:val="clear" w:color="000000" w:fill="FFFFFF"/>
            <w:noWrap/>
            <w:vAlign w:val="center"/>
            <w:hideMark/>
            <w:tcPrChange w:id="927" w:author="Алексей Ярославцев" w:date="2020-05-11T17:25:00Z">
              <w:tcPr>
                <w:tcW w:w="600" w:type="dxa"/>
                <w:tcBorders>
                  <w:top w:val="nil"/>
                  <w:left w:val="nil"/>
                  <w:bottom w:val="single" w:sz="8" w:space="0" w:color="auto"/>
                  <w:right w:val="single" w:sz="8" w:space="0" w:color="auto"/>
                </w:tcBorders>
                <w:shd w:val="clear" w:color="000000" w:fill="FFFFFF"/>
                <w:noWrap/>
                <w:vAlign w:val="center"/>
                <w:hideMark/>
              </w:tcPr>
            </w:tcPrChange>
          </w:tcPr>
          <w:p w14:paraId="02759D9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183.5</w:t>
            </w:r>
          </w:p>
        </w:tc>
        <w:tc>
          <w:tcPr>
            <w:tcW w:w="600" w:type="dxa"/>
            <w:tcBorders>
              <w:top w:val="nil"/>
              <w:left w:val="nil"/>
              <w:bottom w:val="single" w:sz="8" w:space="0" w:color="auto"/>
              <w:right w:val="single" w:sz="8" w:space="0" w:color="auto"/>
            </w:tcBorders>
            <w:shd w:val="clear" w:color="000000" w:fill="FFFFFF"/>
            <w:noWrap/>
            <w:vAlign w:val="center"/>
            <w:hideMark/>
            <w:tcPrChange w:id="928" w:author="Алексей Ярославцев" w:date="2020-05-11T17:25:00Z">
              <w:tcPr>
                <w:tcW w:w="600" w:type="dxa"/>
                <w:tcBorders>
                  <w:top w:val="nil"/>
                  <w:left w:val="nil"/>
                  <w:bottom w:val="single" w:sz="8" w:space="0" w:color="auto"/>
                  <w:right w:val="single" w:sz="8" w:space="0" w:color="auto"/>
                </w:tcBorders>
                <w:shd w:val="clear" w:color="000000" w:fill="FFFFFF"/>
                <w:noWrap/>
                <w:vAlign w:val="center"/>
                <w:hideMark/>
              </w:tcPr>
            </w:tcPrChange>
          </w:tcPr>
          <w:p w14:paraId="752B5011"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1.85</w:t>
            </w:r>
          </w:p>
        </w:tc>
        <w:tc>
          <w:tcPr>
            <w:tcW w:w="754" w:type="dxa"/>
            <w:tcBorders>
              <w:top w:val="nil"/>
              <w:left w:val="nil"/>
              <w:bottom w:val="single" w:sz="8" w:space="0" w:color="auto"/>
              <w:right w:val="single" w:sz="8" w:space="0" w:color="auto"/>
            </w:tcBorders>
            <w:shd w:val="clear" w:color="000000" w:fill="FFFFFF"/>
            <w:vAlign w:val="center"/>
            <w:hideMark/>
            <w:tcPrChange w:id="929" w:author="Алексей Ярославцев" w:date="2020-05-11T17:25:00Z">
              <w:tcPr>
                <w:tcW w:w="754" w:type="dxa"/>
                <w:tcBorders>
                  <w:top w:val="nil"/>
                  <w:left w:val="nil"/>
                  <w:bottom w:val="single" w:sz="8" w:space="0" w:color="auto"/>
                  <w:right w:val="single" w:sz="8" w:space="0" w:color="auto"/>
                </w:tcBorders>
                <w:shd w:val="clear" w:color="000000" w:fill="FFFFFF"/>
                <w:vAlign w:val="center"/>
                <w:hideMark/>
              </w:tcPr>
            </w:tcPrChange>
          </w:tcPr>
          <w:p w14:paraId="19AB8E72"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1756</w:t>
            </w:r>
          </w:p>
        </w:tc>
        <w:tc>
          <w:tcPr>
            <w:tcW w:w="656" w:type="dxa"/>
            <w:tcBorders>
              <w:top w:val="nil"/>
              <w:left w:val="nil"/>
              <w:bottom w:val="single" w:sz="8" w:space="0" w:color="auto"/>
              <w:right w:val="single" w:sz="8" w:space="0" w:color="auto"/>
            </w:tcBorders>
            <w:shd w:val="clear" w:color="000000" w:fill="FFFFFF"/>
            <w:vAlign w:val="center"/>
            <w:hideMark/>
            <w:tcPrChange w:id="930" w:author="Алексей Ярославцев" w:date="2020-05-11T17:25:00Z">
              <w:tcPr>
                <w:tcW w:w="656" w:type="dxa"/>
                <w:tcBorders>
                  <w:top w:val="nil"/>
                  <w:left w:val="nil"/>
                  <w:bottom w:val="single" w:sz="8" w:space="0" w:color="auto"/>
                  <w:right w:val="single" w:sz="8" w:space="0" w:color="auto"/>
                </w:tcBorders>
                <w:shd w:val="clear" w:color="000000" w:fill="FFFFFF"/>
                <w:vAlign w:val="center"/>
                <w:hideMark/>
              </w:tcPr>
            </w:tcPrChange>
          </w:tcPr>
          <w:p w14:paraId="658475F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2468</w:t>
            </w:r>
          </w:p>
        </w:tc>
        <w:tc>
          <w:tcPr>
            <w:tcW w:w="656" w:type="dxa"/>
            <w:tcBorders>
              <w:top w:val="nil"/>
              <w:left w:val="nil"/>
              <w:bottom w:val="single" w:sz="8" w:space="0" w:color="auto"/>
              <w:right w:val="single" w:sz="8" w:space="0" w:color="auto"/>
            </w:tcBorders>
            <w:shd w:val="clear" w:color="000000" w:fill="FFFFFF"/>
            <w:vAlign w:val="center"/>
            <w:hideMark/>
            <w:tcPrChange w:id="931" w:author="Алексей Ярославцев" w:date="2020-05-11T17:25:00Z">
              <w:tcPr>
                <w:tcW w:w="656" w:type="dxa"/>
                <w:tcBorders>
                  <w:top w:val="nil"/>
                  <w:left w:val="nil"/>
                  <w:bottom w:val="single" w:sz="8" w:space="0" w:color="auto"/>
                  <w:right w:val="single" w:sz="8" w:space="0" w:color="auto"/>
                </w:tcBorders>
                <w:shd w:val="clear" w:color="000000" w:fill="FFFFFF"/>
                <w:vAlign w:val="center"/>
                <w:hideMark/>
              </w:tcPr>
            </w:tcPrChange>
          </w:tcPr>
          <w:p w14:paraId="25AE7AA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1579</w:t>
            </w:r>
          </w:p>
        </w:tc>
        <w:tc>
          <w:tcPr>
            <w:tcW w:w="656" w:type="dxa"/>
            <w:tcBorders>
              <w:top w:val="nil"/>
              <w:left w:val="nil"/>
              <w:bottom w:val="single" w:sz="8" w:space="0" w:color="auto"/>
              <w:right w:val="single" w:sz="8" w:space="0" w:color="auto"/>
            </w:tcBorders>
            <w:shd w:val="clear" w:color="000000" w:fill="FFFFFF"/>
            <w:vAlign w:val="center"/>
            <w:hideMark/>
            <w:tcPrChange w:id="932" w:author="Алексей Ярославцев" w:date="2020-05-11T17:25:00Z">
              <w:tcPr>
                <w:tcW w:w="656" w:type="dxa"/>
                <w:tcBorders>
                  <w:top w:val="nil"/>
                  <w:left w:val="nil"/>
                  <w:bottom w:val="single" w:sz="8" w:space="0" w:color="auto"/>
                  <w:right w:val="single" w:sz="8" w:space="0" w:color="auto"/>
                </w:tcBorders>
                <w:shd w:val="clear" w:color="000000" w:fill="FFFFFF"/>
                <w:vAlign w:val="center"/>
                <w:hideMark/>
              </w:tcPr>
            </w:tcPrChange>
          </w:tcPr>
          <w:p w14:paraId="31A4C83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617</w:t>
            </w:r>
          </w:p>
        </w:tc>
        <w:tc>
          <w:tcPr>
            <w:tcW w:w="600" w:type="dxa"/>
            <w:tcBorders>
              <w:top w:val="nil"/>
              <w:left w:val="nil"/>
              <w:bottom w:val="single" w:sz="8" w:space="0" w:color="auto"/>
              <w:right w:val="single" w:sz="8" w:space="0" w:color="auto"/>
            </w:tcBorders>
            <w:shd w:val="clear" w:color="000000" w:fill="FFFFFF"/>
            <w:hideMark/>
            <w:tcPrChange w:id="933" w:author="Алексей Ярославцев" w:date="2020-05-11T17:25:00Z">
              <w:tcPr>
                <w:tcW w:w="600" w:type="dxa"/>
                <w:tcBorders>
                  <w:top w:val="nil"/>
                  <w:left w:val="nil"/>
                  <w:bottom w:val="single" w:sz="8" w:space="0" w:color="auto"/>
                  <w:right w:val="single" w:sz="8" w:space="0" w:color="auto"/>
                </w:tcBorders>
                <w:shd w:val="clear" w:color="000000" w:fill="FFFFFF"/>
                <w:vAlign w:val="center"/>
                <w:hideMark/>
              </w:tcPr>
            </w:tcPrChange>
          </w:tcPr>
          <w:p w14:paraId="19A1B482" w14:textId="0B50B702"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934" w:author="Алексей Ярославцев" w:date="2020-05-11T17:25:00Z">
                  <w:rPr>
                    <w:rFonts w:ascii="Times New Roman" w:eastAsia="Times New Roman" w:hAnsi="Times New Roman" w:cs="Times New Roman"/>
                    <w:color w:val="000000"/>
                    <w:sz w:val="16"/>
                    <w:szCs w:val="16"/>
                    <w:lang w:val="ru-RU"/>
                  </w:rPr>
                </w:rPrChange>
              </w:rPr>
            </w:pPr>
            <w:ins w:id="935" w:author="Алексей Ярославцев" w:date="2020-05-11T17:25:00Z">
              <w:r w:rsidRPr="00F34A4A">
                <w:rPr>
                  <w:rFonts w:ascii="Times New Roman" w:hAnsi="Times New Roman" w:cs="Times New Roman"/>
                  <w:sz w:val="16"/>
                  <w:szCs w:val="16"/>
                  <w:rPrChange w:id="936" w:author="Алексей Ярославцев" w:date="2020-05-11T17:25:00Z">
                    <w:rPr/>
                  </w:rPrChange>
                </w:rPr>
                <w:t>4.11</w:t>
              </w:r>
            </w:ins>
            <w:del w:id="937" w:author="Алексей Ярославцев" w:date="2020-05-11T17:25:00Z">
              <w:r w:rsidRPr="00F34A4A" w:rsidDel="00FA466F">
                <w:rPr>
                  <w:rFonts w:ascii="Times New Roman" w:eastAsia="Times New Roman" w:hAnsi="Times New Roman" w:cs="Times New Roman"/>
                  <w:color w:val="000000"/>
                  <w:sz w:val="16"/>
                  <w:szCs w:val="16"/>
                  <w:lang w:val="ru-RU"/>
                  <w:rPrChange w:id="938" w:author="Алексей Ярославцев" w:date="2020-05-11T17:25:00Z">
                    <w:rPr>
                      <w:rFonts w:ascii="Times New Roman" w:eastAsia="Times New Roman" w:hAnsi="Times New Roman" w:cs="Times New Roman"/>
                      <w:color w:val="000000"/>
                      <w:sz w:val="16"/>
                      <w:szCs w:val="16"/>
                      <w:lang w:val="ru-RU"/>
                    </w:rPr>
                  </w:rPrChange>
                </w:rPr>
                <w:delText>3.24</w:delText>
              </w:r>
            </w:del>
          </w:p>
        </w:tc>
        <w:tc>
          <w:tcPr>
            <w:tcW w:w="600" w:type="dxa"/>
            <w:tcBorders>
              <w:top w:val="nil"/>
              <w:left w:val="nil"/>
              <w:bottom w:val="single" w:sz="8" w:space="0" w:color="auto"/>
              <w:right w:val="single" w:sz="8" w:space="0" w:color="auto"/>
            </w:tcBorders>
            <w:shd w:val="clear" w:color="000000" w:fill="FFFFFF"/>
            <w:hideMark/>
            <w:tcPrChange w:id="939" w:author="Алексей Ярославцев" w:date="2020-05-11T17:25:00Z">
              <w:tcPr>
                <w:tcW w:w="600" w:type="dxa"/>
                <w:tcBorders>
                  <w:top w:val="nil"/>
                  <w:left w:val="nil"/>
                  <w:bottom w:val="single" w:sz="8" w:space="0" w:color="auto"/>
                  <w:right w:val="single" w:sz="8" w:space="0" w:color="auto"/>
                </w:tcBorders>
                <w:shd w:val="clear" w:color="000000" w:fill="FFFFFF"/>
                <w:vAlign w:val="center"/>
                <w:hideMark/>
              </w:tcPr>
            </w:tcPrChange>
          </w:tcPr>
          <w:p w14:paraId="6B96A07D" w14:textId="5FE38494"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940" w:author="Алексей Ярославцев" w:date="2020-05-11T17:25:00Z">
                  <w:rPr>
                    <w:rFonts w:ascii="Times New Roman" w:eastAsia="Times New Roman" w:hAnsi="Times New Roman" w:cs="Times New Roman"/>
                    <w:color w:val="000000"/>
                    <w:sz w:val="16"/>
                    <w:szCs w:val="16"/>
                    <w:lang w:val="ru-RU"/>
                  </w:rPr>
                </w:rPrChange>
              </w:rPr>
            </w:pPr>
            <w:ins w:id="941" w:author="Алексей Ярославцев" w:date="2020-05-11T17:25:00Z">
              <w:r w:rsidRPr="00F34A4A">
                <w:rPr>
                  <w:rFonts w:ascii="Times New Roman" w:hAnsi="Times New Roman" w:cs="Times New Roman"/>
                  <w:sz w:val="16"/>
                  <w:szCs w:val="16"/>
                  <w:rPrChange w:id="942" w:author="Алексей Ярославцев" w:date="2020-05-11T17:25:00Z">
                    <w:rPr/>
                  </w:rPrChange>
                </w:rPr>
                <w:t>0.42</w:t>
              </w:r>
            </w:ins>
            <w:del w:id="943" w:author="Алексей Ярославцев" w:date="2020-05-11T17:25:00Z">
              <w:r w:rsidRPr="00F34A4A" w:rsidDel="00FA466F">
                <w:rPr>
                  <w:rFonts w:ascii="Times New Roman" w:eastAsia="Times New Roman" w:hAnsi="Times New Roman" w:cs="Times New Roman"/>
                  <w:color w:val="000000"/>
                  <w:sz w:val="16"/>
                  <w:szCs w:val="16"/>
                  <w:lang w:val="ru-RU"/>
                  <w:rPrChange w:id="944" w:author="Алексей Ярославцев" w:date="2020-05-11T17:25:00Z">
                    <w:rPr>
                      <w:rFonts w:ascii="Times New Roman" w:eastAsia="Times New Roman" w:hAnsi="Times New Roman" w:cs="Times New Roman"/>
                      <w:color w:val="000000"/>
                      <w:sz w:val="16"/>
                      <w:szCs w:val="16"/>
                      <w:lang w:val="ru-RU"/>
                    </w:rPr>
                  </w:rPrChange>
                </w:rPr>
                <w:delText>0.42</w:delText>
              </w:r>
            </w:del>
          </w:p>
        </w:tc>
        <w:tc>
          <w:tcPr>
            <w:tcW w:w="576" w:type="dxa"/>
            <w:tcBorders>
              <w:top w:val="nil"/>
              <w:left w:val="nil"/>
              <w:bottom w:val="single" w:sz="8" w:space="0" w:color="auto"/>
              <w:right w:val="single" w:sz="8" w:space="0" w:color="auto"/>
            </w:tcBorders>
            <w:shd w:val="clear" w:color="000000" w:fill="FFFFFF"/>
            <w:hideMark/>
            <w:tcPrChange w:id="945" w:author="Алексей Ярославцев" w:date="2020-05-11T17:25:00Z">
              <w:tcPr>
                <w:tcW w:w="576" w:type="dxa"/>
                <w:tcBorders>
                  <w:top w:val="nil"/>
                  <w:left w:val="nil"/>
                  <w:bottom w:val="single" w:sz="8" w:space="0" w:color="auto"/>
                  <w:right w:val="single" w:sz="8" w:space="0" w:color="auto"/>
                </w:tcBorders>
                <w:shd w:val="clear" w:color="000000" w:fill="FFFFFF"/>
                <w:vAlign w:val="center"/>
                <w:hideMark/>
              </w:tcPr>
            </w:tcPrChange>
          </w:tcPr>
          <w:p w14:paraId="0C97BD45" w14:textId="69122E90"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946" w:author="Алексей Ярославцев" w:date="2020-05-11T17:25:00Z">
                  <w:rPr>
                    <w:rFonts w:ascii="Times New Roman" w:eastAsia="Times New Roman" w:hAnsi="Times New Roman" w:cs="Times New Roman"/>
                    <w:color w:val="000000"/>
                    <w:sz w:val="16"/>
                    <w:szCs w:val="16"/>
                    <w:lang w:val="ru-RU"/>
                  </w:rPr>
                </w:rPrChange>
              </w:rPr>
            </w:pPr>
            <w:ins w:id="947" w:author="Алексей Ярославцев" w:date="2020-05-11T17:25:00Z">
              <w:r w:rsidRPr="00F34A4A">
                <w:rPr>
                  <w:rFonts w:ascii="Times New Roman" w:hAnsi="Times New Roman" w:cs="Times New Roman"/>
                  <w:sz w:val="16"/>
                  <w:szCs w:val="16"/>
                  <w:rPrChange w:id="948" w:author="Алексей Ярославцев" w:date="2020-05-11T17:25:00Z">
                    <w:rPr/>
                  </w:rPrChange>
                </w:rPr>
                <w:t>3.69</w:t>
              </w:r>
            </w:ins>
            <w:del w:id="949" w:author="Алексей Ярославцев" w:date="2020-05-11T17:25:00Z">
              <w:r w:rsidRPr="00F34A4A" w:rsidDel="00FA466F">
                <w:rPr>
                  <w:rFonts w:ascii="Times New Roman" w:eastAsia="Times New Roman" w:hAnsi="Times New Roman" w:cs="Times New Roman"/>
                  <w:color w:val="000000"/>
                  <w:sz w:val="16"/>
                  <w:szCs w:val="16"/>
                  <w:lang w:val="ru-RU"/>
                  <w:rPrChange w:id="950" w:author="Алексей Ярославцев" w:date="2020-05-11T17:25:00Z">
                    <w:rPr>
                      <w:rFonts w:ascii="Times New Roman" w:eastAsia="Times New Roman" w:hAnsi="Times New Roman" w:cs="Times New Roman"/>
                      <w:color w:val="000000"/>
                      <w:sz w:val="16"/>
                      <w:szCs w:val="16"/>
                      <w:lang w:val="ru-RU"/>
                    </w:rPr>
                  </w:rPrChange>
                </w:rPr>
                <w:delText>2.82</w:delText>
              </w:r>
            </w:del>
          </w:p>
        </w:tc>
      </w:tr>
      <w:tr w:rsidR="00F34A4A" w:rsidRPr="00F307EE" w14:paraId="6F522A94" w14:textId="77777777" w:rsidTr="00A64F98">
        <w:tblPrEx>
          <w:tblW w:w="15099" w:type="dxa"/>
          <w:tblInd w:w="93" w:type="dxa"/>
          <w:tblLayout w:type="fixed"/>
          <w:tblPrExChange w:id="951" w:author="Алексей Ярославцев" w:date="2020-05-11T17:25:00Z">
            <w:tblPrEx>
              <w:tblW w:w="15099" w:type="dxa"/>
              <w:tblInd w:w="93" w:type="dxa"/>
              <w:tblLayout w:type="fixed"/>
            </w:tblPrEx>
          </w:tblPrExChange>
        </w:tblPrEx>
        <w:trPr>
          <w:trHeight w:val="170"/>
          <w:trPrChange w:id="952" w:author="Алексей Ярославцев" w:date="2020-05-11T17:25:00Z">
            <w:trPr>
              <w:trHeight w:val="170"/>
            </w:trPr>
          </w:trPrChange>
        </w:trPr>
        <w:tc>
          <w:tcPr>
            <w:tcW w:w="1008" w:type="dxa"/>
            <w:tcBorders>
              <w:top w:val="nil"/>
              <w:left w:val="single" w:sz="8" w:space="0" w:color="auto"/>
              <w:bottom w:val="single" w:sz="8" w:space="0" w:color="auto"/>
              <w:right w:val="single" w:sz="8" w:space="0" w:color="auto"/>
            </w:tcBorders>
            <w:shd w:val="clear" w:color="000000" w:fill="FFFFFF"/>
            <w:vAlign w:val="center"/>
            <w:hideMark/>
            <w:tcPrChange w:id="953" w:author="Алексей Ярославцев" w:date="2020-05-11T17:25:00Z">
              <w:tcPr>
                <w:tcW w:w="1008" w:type="dxa"/>
                <w:tcBorders>
                  <w:top w:val="nil"/>
                  <w:left w:val="single" w:sz="8" w:space="0" w:color="auto"/>
                  <w:bottom w:val="single" w:sz="8" w:space="0" w:color="auto"/>
                  <w:right w:val="single" w:sz="8" w:space="0" w:color="auto"/>
                </w:tcBorders>
                <w:shd w:val="clear" w:color="000000" w:fill="FFFFFF"/>
                <w:vAlign w:val="center"/>
                <w:hideMark/>
              </w:tcPr>
            </w:tcPrChange>
          </w:tcPr>
          <w:p w14:paraId="4BF05E6D" w14:textId="77777777" w:rsidR="00F34A4A" w:rsidRPr="00F307EE" w:rsidRDefault="00F34A4A" w:rsidP="00F34A4A">
            <w:pPr>
              <w:spacing w:after="0" w:line="240" w:lineRule="auto"/>
              <w:jc w:val="right"/>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 </w:t>
            </w:r>
            <w:proofErr w:type="spellStart"/>
            <w:r w:rsidRPr="00F307EE">
              <w:rPr>
                <w:rFonts w:ascii="Times New Roman" w:eastAsia="Times New Roman" w:hAnsi="Times New Roman" w:cs="Times New Roman"/>
                <w:b/>
                <w:bCs/>
                <w:color w:val="000000"/>
                <w:sz w:val="16"/>
                <w:szCs w:val="16"/>
                <w:lang w:val="ru-RU"/>
              </w:rPr>
              <w:t>Mean</w:t>
            </w:r>
            <w:proofErr w:type="spellEnd"/>
          </w:p>
        </w:tc>
        <w:tc>
          <w:tcPr>
            <w:tcW w:w="755" w:type="dxa"/>
            <w:tcBorders>
              <w:top w:val="nil"/>
              <w:left w:val="nil"/>
              <w:bottom w:val="single" w:sz="8" w:space="0" w:color="auto"/>
              <w:right w:val="single" w:sz="8" w:space="0" w:color="auto"/>
            </w:tcBorders>
            <w:shd w:val="clear" w:color="000000" w:fill="FFFFFF"/>
            <w:vAlign w:val="center"/>
            <w:hideMark/>
            <w:tcPrChange w:id="954" w:author="Алексей Ярославцев" w:date="2020-05-11T17:25:00Z">
              <w:tcPr>
                <w:tcW w:w="755" w:type="dxa"/>
                <w:tcBorders>
                  <w:top w:val="nil"/>
                  <w:left w:val="nil"/>
                  <w:bottom w:val="single" w:sz="8" w:space="0" w:color="auto"/>
                  <w:right w:val="single" w:sz="8" w:space="0" w:color="auto"/>
                </w:tcBorders>
                <w:shd w:val="clear" w:color="000000" w:fill="FFFFFF"/>
                <w:vAlign w:val="center"/>
                <w:hideMark/>
              </w:tcPr>
            </w:tcPrChange>
          </w:tcPr>
          <w:p w14:paraId="5F634B8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580" w:type="dxa"/>
            <w:tcBorders>
              <w:top w:val="nil"/>
              <w:left w:val="nil"/>
              <w:bottom w:val="single" w:sz="8" w:space="0" w:color="auto"/>
              <w:right w:val="single" w:sz="8" w:space="0" w:color="auto"/>
            </w:tcBorders>
            <w:shd w:val="clear" w:color="000000" w:fill="FFFFFF"/>
            <w:vAlign w:val="center"/>
            <w:hideMark/>
            <w:tcPrChange w:id="955" w:author="Алексей Ярославцев" w:date="2020-05-11T17:25:00Z">
              <w:tcPr>
                <w:tcW w:w="580" w:type="dxa"/>
                <w:tcBorders>
                  <w:top w:val="nil"/>
                  <w:left w:val="nil"/>
                  <w:bottom w:val="single" w:sz="8" w:space="0" w:color="auto"/>
                  <w:right w:val="single" w:sz="8" w:space="0" w:color="auto"/>
                </w:tcBorders>
                <w:shd w:val="clear" w:color="000000" w:fill="FFFFFF"/>
                <w:vAlign w:val="center"/>
                <w:hideMark/>
              </w:tcPr>
            </w:tcPrChange>
          </w:tcPr>
          <w:p w14:paraId="7F560C6D"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11</w:t>
            </w:r>
          </w:p>
        </w:tc>
        <w:tc>
          <w:tcPr>
            <w:tcW w:w="595" w:type="dxa"/>
            <w:tcBorders>
              <w:top w:val="nil"/>
              <w:left w:val="nil"/>
              <w:bottom w:val="single" w:sz="8" w:space="0" w:color="auto"/>
              <w:right w:val="single" w:sz="8" w:space="0" w:color="auto"/>
            </w:tcBorders>
            <w:shd w:val="clear" w:color="000000" w:fill="FFFFFF"/>
            <w:vAlign w:val="center"/>
            <w:hideMark/>
            <w:tcPrChange w:id="956" w:author="Алексей Ярославцев" w:date="2020-05-11T17:25:00Z">
              <w:tcPr>
                <w:tcW w:w="595" w:type="dxa"/>
                <w:tcBorders>
                  <w:top w:val="nil"/>
                  <w:left w:val="nil"/>
                  <w:bottom w:val="single" w:sz="8" w:space="0" w:color="auto"/>
                  <w:right w:val="single" w:sz="8" w:space="0" w:color="auto"/>
                </w:tcBorders>
                <w:shd w:val="clear" w:color="000000" w:fill="FFFFFF"/>
                <w:vAlign w:val="center"/>
                <w:hideMark/>
              </w:tcPr>
            </w:tcPrChange>
          </w:tcPr>
          <w:p w14:paraId="2327B83F"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22.18</w:t>
            </w:r>
          </w:p>
        </w:tc>
        <w:tc>
          <w:tcPr>
            <w:tcW w:w="580" w:type="dxa"/>
            <w:tcBorders>
              <w:top w:val="nil"/>
              <w:left w:val="nil"/>
              <w:bottom w:val="single" w:sz="8" w:space="0" w:color="auto"/>
              <w:right w:val="single" w:sz="8" w:space="0" w:color="auto"/>
            </w:tcBorders>
            <w:shd w:val="clear" w:color="000000" w:fill="FFFFFF"/>
            <w:vAlign w:val="center"/>
            <w:hideMark/>
            <w:tcPrChange w:id="957" w:author="Алексей Ярославцев" w:date="2020-05-11T17:25:00Z">
              <w:tcPr>
                <w:tcW w:w="580" w:type="dxa"/>
                <w:tcBorders>
                  <w:top w:val="nil"/>
                  <w:left w:val="nil"/>
                  <w:bottom w:val="single" w:sz="8" w:space="0" w:color="auto"/>
                  <w:right w:val="single" w:sz="8" w:space="0" w:color="auto"/>
                </w:tcBorders>
                <w:shd w:val="clear" w:color="000000" w:fill="FFFFFF"/>
                <w:vAlign w:val="center"/>
                <w:hideMark/>
              </w:tcPr>
            </w:tcPrChange>
          </w:tcPr>
          <w:p w14:paraId="45D40C1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2.79</w:t>
            </w:r>
          </w:p>
        </w:tc>
        <w:tc>
          <w:tcPr>
            <w:tcW w:w="595" w:type="dxa"/>
            <w:tcBorders>
              <w:top w:val="nil"/>
              <w:left w:val="nil"/>
              <w:bottom w:val="single" w:sz="8" w:space="0" w:color="auto"/>
              <w:right w:val="single" w:sz="8" w:space="0" w:color="auto"/>
            </w:tcBorders>
            <w:shd w:val="clear" w:color="000000" w:fill="FFFFFF"/>
            <w:vAlign w:val="center"/>
            <w:hideMark/>
            <w:tcPrChange w:id="958" w:author="Алексей Ярославцев" w:date="2020-05-11T17:25:00Z">
              <w:tcPr>
                <w:tcW w:w="595" w:type="dxa"/>
                <w:tcBorders>
                  <w:top w:val="nil"/>
                  <w:left w:val="nil"/>
                  <w:bottom w:val="single" w:sz="8" w:space="0" w:color="auto"/>
                  <w:right w:val="single" w:sz="8" w:space="0" w:color="auto"/>
                </w:tcBorders>
                <w:shd w:val="clear" w:color="000000" w:fill="FFFFFF"/>
                <w:vAlign w:val="center"/>
                <w:hideMark/>
              </w:tcPr>
            </w:tcPrChange>
          </w:tcPr>
          <w:p w14:paraId="72E0F24C"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7.4</w:t>
            </w:r>
          </w:p>
        </w:tc>
        <w:tc>
          <w:tcPr>
            <w:tcW w:w="343" w:type="dxa"/>
            <w:tcBorders>
              <w:top w:val="nil"/>
              <w:left w:val="nil"/>
              <w:bottom w:val="single" w:sz="8" w:space="0" w:color="auto"/>
              <w:right w:val="single" w:sz="8" w:space="0" w:color="auto"/>
            </w:tcBorders>
            <w:shd w:val="clear" w:color="000000" w:fill="FFFFFF"/>
            <w:vAlign w:val="center"/>
            <w:hideMark/>
            <w:tcPrChange w:id="959" w:author="Алексей Ярославцев" w:date="2020-05-11T17:25:00Z">
              <w:tcPr>
                <w:tcW w:w="343" w:type="dxa"/>
                <w:tcBorders>
                  <w:top w:val="nil"/>
                  <w:left w:val="nil"/>
                  <w:bottom w:val="single" w:sz="8" w:space="0" w:color="auto"/>
                  <w:right w:val="single" w:sz="8" w:space="0" w:color="auto"/>
                </w:tcBorders>
                <w:shd w:val="clear" w:color="000000" w:fill="FFFFFF"/>
                <w:vAlign w:val="center"/>
                <w:hideMark/>
              </w:tcPr>
            </w:tcPrChange>
          </w:tcPr>
          <w:p w14:paraId="3ABC37EF"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521" w:type="dxa"/>
            <w:tcBorders>
              <w:top w:val="nil"/>
              <w:left w:val="nil"/>
              <w:bottom w:val="single" w:sz="8" w:space="0" w:color="auto"/>
              <w:right w:val="single" w:sz="8" w:space="0" w:color="auto"/>
            </w:tcBorders>
            <w:shd w:val="clear" w:color="000000" w:fill="FFFFFF"/>
            <w:vAlign w:val="center"/>
            <w:hideMark/>
            <w:tcPrChange w:id="960" w:author="Алексей Ярославцев" w:date="2020-05-11T17:25:00Z">
              <w:tcPr>
                <w:tcW w:w="521" w:type="dxa"/>
                <w:tcBorders>
                  <w:top w:val="nil"/>
                  <w:left w:val="nil"/>
                  <w:bottom w:val="single" w:sz="8" w:space="0" w:color="auto"/>
                  <w:right w:val="single" w:sz="8" w:space="0" w:color="auto"/>
                </w:tcBorders>
                <w:shd w:val="clear" w:color="000000" w:fill="FFFFFF"/>
                <w:vAlign w:val="center"/>
                <w:hideMark/>
              </w:tcPr>
            </w:tcPrChange>
          </w:tcPr>
          <w:p w14:paraId="61BA9C12"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595" w:type="dxa"/>
            <w:tcBorders>
              <w:top w:val="nil"/>
              <w:left w:val="nil"/>
              <w:bottom w:val="single" w:sz="8" w:space="0" w:color="auto"/>
              <w:right w:val="single" w:sz="8" w:space="0" w:color="auto"/>
            </w:tcBorders>
            <w:shd w:val="clear" w:color="000000" w:fill="FFFFFF"/>
            <w:vAlign w:val="center"/>
            <w:hideMark/>
            <w:tcPrChange w:id="961" w:author="Алексей Ярославцев" w:date="2020-05-11T17:25:00Z">
              <w:tcPr>
                <w:tcW w:w="595" w:type="dxa"/>
                <w:tcBorders>
                  <w:top w:val="nil"/>
                  <w:left w:val="nil"/>
                  <w:bottom w:val="single" w:sz="8" w:space="0" w:color="auto"/>
                  <w:right w:val="single" w:sz="8" w:space="0" w:color="auto"/>
                </w:tcBorders>
                <w:shd w:val="clear" w:color="000000" w:fill="FFFFFF"/>
                <w:vAlign w:val="center"/>
                <w:hideMark/>
              </w:tcPr>
            </w:tcPrChange>
          </w:tcPr>
          <w:p w14:paraId="4F024CFC"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595" w:type="dxa"/>
            <w:tcBorders>
              <w:top w:val="nil"/>
              <w:left w:val="nil"/>
              <w:bottom w:val="single" w:sz="8" w:space="0" w:color="auto"/>
              <w:right w:val="single" w:sz="8" w:space="0" w:color="auto"/>
            </w:tcBorders>
            <w:shd w:val="clear" w:color="000000" w:fill="FFFFFF"/>
            <w:vAlign w:val="center"/>
            <w:hideMark/>
            <w:tcPrChange w:id="962" w:author="Алексей Ярославцев" w:date="2020-05-11T17:25:00Z">
              <w:tcPr>
                <w:tcW w:w="595" w:type="dxa"/>
                <w:tcBorders>
                  <w:top w:val="nil"/>
                  <w:left w:val="nil"/>
                  <w:bottom w:val="single" w:sz="8" w:space="0" w:color="auto"/>
                  <w:right w:val="single" w:sz="8" w:space="0" w:color="auto"/>
                </w:tcBorders>
                <w:shd w:val="clear" w:color="000000" w:fill="FFFFFF"/>
                <w:vAlign w:val="center"/>
                <w:hideMark/>
              </w:tcPr>
            </w:tcPrChange>
          </w:tcPr>
          <w:p w14:paraId="26502F5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656" w:type="dxa"/>
            <w:tcBorders>
              <w:top w:val="nil"/>
              <w:left w:val="nil"/>
              <w:bottom w:val="single" w:sz="8" w:space="0" w:color="auto"/>
              <w:right w:val="single" w:sz="8" w:space="0" w:color="auto"/>
            </w:tcBorders>
            <w:shd w:val="clear" w:color="000000" w:fill="FFFFFF"/>
            <w:vAlign w:val="center"/>
            <w:hideMark/>
            <w:tcPrChange w:id="963" w:author="Алексей Ярославцев" w:date="2020-05-11T17:25:00Z">
              <w:tcPr>
                <w:tcW w:w="656" w:type="dxa"/>
                <w:tcBorders>
                  <w:top w:val="nil"/>
                  <w:left w:val="nil"/>
                  <w:bottom w:val="single" w:sz="8" w:space="0" w:color="auto"/>
                  <w:right w:val="single" w:sz="8" w:space="0" w:color="auto"/>
                </w:tcBorders>
                <w:shd w:val="clear" w:color="000000" w:fill="FFFFFF"/>
                <w:vAlign w:val="center"/>
                <w:hideMark/>
              </w:tcPr>
            </w:tcPrChange>
          </w:tcPr>
          <w:p w14:paraId="6D352DF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82.65</w:t>
            </w:r>
          </w:p>
        </w:tc>
        <w:tc>
          <w:tcPr>
            <w:tcW w:w="595" w:type="dxa"/>
            <w:tcBorders>
              <w:top w:val="nil"/>
              <w:left w:val="nil"/>
              <w:bottom w:val="single" w:sz="8" w:space="0" w:color="auto"/>
              <w:right w:val="single" w:sz="8" w:space="0" w:color="auto"/>
            </w:tcBorders>
            <w:shd w:val="clear" w:color="000000" w:fill="FFFFFF"/>
            <w:vAlign w:val="center"/>
            <w:hideMark/>
            <w:tcPrChange w:id="964" w:author="Алексей Ярославцев" w:date="2020-05-11T17:25:00Z">
              <w:tcPr>
                <w:tcW w:w="595" w:type="dxa"/>
                <w:tcBorders>
                  <w:top w:val="nil"/>
                  <w:left w:val="nil"/>
                  <w:bottom w:val="single" w:sz="8" w:space="0" w:color="auto"/>
                  <w:right w:val="single" w:sz="8" w:space="0" w:color="auto"/>
                </w:tcBorders>
                <w:shd w:val="clear" w:color="000000" w:fill="FFFFFF"/>
                <w:vAlign w:val="center"/>
                <w:hideMark/>
              </w:tcPr>
            </w:tcPrChange>
          </w:tcPr>
          <w:p w14:paraId="2C314542"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1.5</w:t>
            </w:r>
          </w:p>
        </w:tc>
        <w:tc>
          <w:tcPr>
            <w:tcW w:w="680" w:type="dxa"/>
            <w:tcBorders>
              <w:top w:val="nil"/>
              <w:left w:val="nil"/>
              <w:bottom w:val="single" w:sz="8" w:space="0" w:color="auto"/>
              <w:right w:val="single" w:sz="8" w:space="0" w:color="auto"/>
            </w:tcBorders>
            <w:shd w:val="clear" w:color="000000" w:fill="FFFFFF"/>
            <w:noWrap/>
            <w:vAlign w:val="center"/>
            <w:hideMark/>
            <w:tcPrChange w:id="965" w:author="Алексей Ярославцев" w:date="2020-05-11T17:25:00Z">
              <w:tcPr>
                <w:tcW w:w="680" w:type="dxa"/>
                <w:tcBorders>
                  <w:top w:val="nil"/>
                  <w:left w:val="nil"/>
                  <w:bottom w:val="single" w:sz="8" w:space="0" w:color="auto"/>
                  <w:right w:val="single" w:sz="8" w:space="0" w:color="auto"/>
                </w:tcBorders>
                <w:shd w:val="clear" w:color="000000" w:fill="FFFFFF"/>
                <w:noWrap/>
                <w:vAlign w:val="center"/>
                <w:hideMark/>
              </w:tcPr>
            </w:tcPrChange>
          </w:tcPr>
          <w:p w14:paraId="793AB76F"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2.46</w:t>
            </w:r>
          </w:p>
        </w:tc>
        <w:tc>
          <w:tcPr>
            <w:tcW w:w="647" w:type="dxa"/>
            <w:tcBorders>
              <w:top w:val="nil"/>
              <w:left w:val="nil"/>
              <w:bottom w:val="single" w:sz="8" w:space="0" w:color="auto"/>
              <w:right w:val="single" w:sz="8" w:space="0" w:color="auto"/>
            </w:tcBorders>
            <w:shd w:val="clear" w:color="000000" w:fill="FFFFFF"/>
            <w:noWrap/>
            <w:vAlign w:val="center"/>
            <w:hideMark/>
            <w:tcPrChange w:id="966" w:author="Алексей Ярославцев" w:date="2020-05-11T17:25:00Z">
              <w:tcPr>
                <w:tcW w:w="647" w:type="dxa"/>
                <w:tcBorders>
                  <w:top w:val="nil"/>
                  <w:left w:val="nil"/>
                  <w:bottom w:val="single" w:sz="8" w:space="0" w:color="auto"/>
                  <w:right w:val="single" w:sz="8" w:space="0" w:color="auto"/>
                </w:tcBorders>
                <w:shd w:val="clear" w:color="000000" w:fill="FFFFFF"/>
                <w:noWrap/>
                <w:vAlign w:val="center"/>
                <w:hideMark/>
              </w:tcPr>
            </w:tcPrChange>
          </w:tcPr>
          <w:p w14:paraId="5C9C21F2"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0.33</w:t>
            </w:r>
          </w:p>
        </w:tc>
        <w:tc>
          <w:tcPr>
            <w:tcW w:w="656" w:type="dxa"/>
            <w:tcBorders>
              <w:top w:val="nil"/>
              <w:left w:val="nil"/>
              <w:bottom w:val="single" w:sz="8" w:space="0" w:color="auto"/>
              <w:right w:val="single" w:sz="8" w:space="0" w:color="auto"/>
            </w:tcBorders>
            <w:shd w:val="clear" w:color="000000" w:fill="FFFFFF"/>
            <w:noWrap/>
            <w:vAlign w:val="center"/>
            <w:hideMark/>
            <w:tcPrChange w:id="967" w:author="Алексей Ярославцев" w:date="2020-05-11T17:25:00Z">
              <w:tcPr>
                <w:tcW w:w="656" w:type="dxa"/>
                <w:tcBorders>
                  <w:top w:val="nil"/>
                  <w:left w:val="nil"/>
                  <w:bottom w:val="single" w:sz="8" w:space="0" w:color="auto"/>
                  <w:right w:val="single" w:sz="8" w:space="0" w:color="auto"/>
                </w:tcBorders>
                <w:shd w:val="clear" w:color="000000" w:fill="FFFFFF"/>
                <w:noWrap/>
                <w:vAlign w:val="center"/>
                <w:hideMark/>
              </w:tcPr>
            </w:tcPrChange>
          </w:tcPr>
          <w:p w14:paraId="6CCF2E1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295.63</w:t>
            </w:r>
          </w:p>
        </w:tc>
        <w:tc>
          <w:tcPr>
            <w:tcW w:w="600" w:type="dxa"/>
            <w:tcBorders>
              <w:top w:val="nil"/>
              <w:left w:val="nil"/>
              <w:bottom w:val="single" w:sz="8" w:space="0" w:color="auto"/>
              <w:right w:val="single" w:sz="8" w:space="0" w:color="auto"/>
            </w:tcBorders>
            <w:shd w:val="clear" w:color="000000" w:fill="FFFFFF"/>
            <w:noWrap/>
            <w:vAlign w:val="center"/>
            <w:hideMark/>
            <w:tcPrChange w:id="968" w:author="Алексей Ярославцев" w:date="2020-05-11T17:25:00Z">
              <w:tcPr>
                <w:tcW w:w="600" w:type="dxa"/>
                <w:tcBorders>
                  <w:top w:val="nil"/>
                  <w:left w:val="nil"/>
                  <w:bottom w:val="single" w:sz="8" w:space="0" w:color="auto"/>
                  <w:right w:val="single" w:sz="8" w:space="0" w:color="auto"/>
                </w:tcBorders>
                <w:shd w:val="clear" w:color="000000" w:fill="FFFFFF"/>
                <w:noWrap/>
                <w:vAlign w:val="center"/>
                <w:hideMark/>
              </w:tcPr>
            </w:tcPrChange>
          </w:tcPr>
          <w:p w14:paraId="6327CE6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183.5</w:t>
            </w:r>
          </w:p>
        </w:tc>
        <w:tc>
          <w:tcPr>
            <w:tcW w:w="600" w:type="dxa"/>
            <w:tcBorders>
              <w:top w:val="nil"/>
              <w:left w:val="nil"/>
              <w:bottom w:val="single" w:sz="8" w:space="0" w:color="auto"/>
              <w:right w:val="single" w:sz="8" w:space="0" w:color="auto"/>
            </w:tcBorders>
            <w:shd w:val="clear" w:color="000000" w:fill="FFFFFF"/>
            <w:noWrap/>
            <w:vAlign w:val="center"/>
            <w:hideMark/>
            <w:tcPrChange w:id="969" w:author="Алексей Ярославцев" w:date="2020-05-11T17:25:00Z">
              <w:tcPr>
                <w:tcW w:w="600" w:type="dxa"/>
                <w:tcBorders>
                  <w:top w:val="nil"/>
                  <w:left w:val="nil"/>
                  <w:bottom w:val="single" w:sz="8" w:space="0" w:color="auto"/>
                  <w:right w:val="single" w:sz="8" w:space="0" w:color="auto"/>
                </w:tcBorders>
                <w:shd w:val="clear" w:color="000000" w:fill="FFFFFF"/>
                <w:noWrap/>
                <w:vAlign w:val="center"/>
                <w:hideMark/>
              </w:tcPr>
            </w:tcPrChange>
          </w:tcPr>
          <w:p w14:paraId="0926C334"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1.61</w:t>
            </w:r>
          </w:p>
        </w:tc>
        <w:tc>
          <w:tcPr>
            <w:tcW w:w="754" w:type="dxa"/>
            <w:tcBorders>
              <w:top w:val="nil"/>
              <w:left w:val="nil"/>
              <w:bottom w:val="single" w:sz="8" w:space="0" w:color="auto"/>
              <w:right w:val="single" w:sz="8" w:space="0" w:color="auto"/>
            </w:tcBorders>
            <w:shd w:val="clear" w:color="000000" w:fill="FFFFFF"/>
            <w:noWrap/>
            <w:vAlign w:val="center"/>
            <w:hideMark/>
            <w:tcPrChange w:id="970" w:author="Алексей Ярославцев" w:date="2020-05-11T17:25:00Z">
              <w:tcPr>
                <w:tcW w:w="754" w:type="dxa"/>
                <w:tcBorders>
                  <w:top w:val="nil"/>
                  <w:left w:val="nil"/>
                  <w:bottom w:val="single" w:sz="8" w:space="0" w:color="auto"/>
                  <w:right w:val="single" w:sz="8" w:space="0" w:color="auto"/>
                </w:tcBorders>
                <w:shd w:val="clear" w:color="000000" w:fill="FFFFFF"/>
                <w:noWrap/>
                <w:vAlign w:val="center"/>
                <w:hideMark/>
              </w:tcPr>
            </w:tcPrChange>
          </w:tcPr>
          <w:p w14:paraId="2F1B5DAF"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1379.4</w:t>
            </w:r>
          </w:p>
        </w:tc>
        <w:tc>
          <w:tcPr>
            <w:tcW w:w="656" w:type="dxa"/>
            <w:tcBorders>
              <w:top w:val="nil"/>
              <w:left w:val="nil"/>
              <w:bottom w:val="single" w:sz="8" w:space="0" w:color="auto"/>
              <w:right w:val="single" w:sz="8" w:space="0" w:color="auto"/>
            </w:tcBorders>
            <w:shd w:val="clear" w:color="000000" w:fill="FFFFFF"/>
            <w:noWrap/>
            <w:vAlign w:val="center"/>
            <w:hideMark/>
            <w:tcPrChange w:id="971" w:author="Алексей Ярославцев" w:date="2020-05-11T17:25:00Z">
              <w:tcPr>
                <w:tcW w:w="656" w:type="dxa"/>
                <w:tcBorders>
                  <w:top w:val="nil"/>
                  <w:left w:val="nil"/>
                  <w:bottom w:val="single" w:sz="8" w:space="0" w:color="auto"/>
                  <w:right w:val="single" w:sz="8" w:space="0" w:color="auto"/>
                </w:tcBorders>
                <w:shd w:val="clear" w:color="000000" w:fill="FFFFFF"/>
                <w:noWrap/>
                <w:vAlign w:val="center"/>
                <w:hideMark/>
              </w:tcPr>
            </w:tcPrChange>
          </w:tcPr>
          <w:p w14:paraId="47E5DA7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2181.2</w:t>
            </w:r>
          </w:p>
        </w:tc>
        <w:tc>
          <w:tcPr>
            <w:tcW w:w="656" w:type="dxa"/>
            <w:tcBorders>
              <w:top w:val="nil"/>
              <w:left w:val="nil"/>
              <w:bottom w:val="single" w:sz="8" w:space="0" w:color="auto"/>
              <w:right w:val="single" w:sz="8" w:space="0" w:color="auto"/>
            </w:tcBorders>
            <w:shd w:val="clear" w:color="000000" w:fill="FFFFFF"/>
            <w:noWrap/>
            <w:vAlign w:val="center"/>
            <w:hideMark/>
            <w:tcPrChange w:id="972" w:author="Алексей Ярославцев" w:date="2020-05-11T17:25:00Z">
              <w:tcPr>
                <w:tcW w:w="656" w:type="dxa"/>
                <w:tcBorders>
                  <w:top w:val="nil"/>
                  <w:left w:val="nil"/>
                  <w:bottom w:val="single" w:sz="8" w:space="0" w:color="auto"/>
                  <w:right w:val="single" w:sz="8" w:space="0" w:color="auto"/>
                </w:tcBorders>
                <w:shd w:val="clear" w:color="000000" w:fill="FFFFFF"/>
                <w:noWrap/>
                <w:vAlign w:val="center"/>
                <w:hideMark/>
              </w:tcPr>
            </w:tcPrChange>
          </w:tcPr>
          <w:p w14:paraId="57FAE38A"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1396</w:t>
            </w:r>
          </w:p>
        </w:tc>
        <w:tc>
          <w:tcPr>
            <w:tcW w:w="656" w:type="dxa"/>
            <w:tcBorders>
              <w:top w:val="nil"/>
              <w:left w:val="nil"/>
              <w:bottom w:val="single" w:sz="8" w:space="0" w:color="auto"/>
              <w:right w:val="single" w:sz="8" w:space="0" w:color="auto"/>
            </w:tcBorders>
            <w:shd w:val="clear" w:color="000000" w:fill="FFFFFF"/>
            <w:noWrap/>
            <w:vAlign w:val="center"/>
            <w:hideMark/>
            <w:tcPrChange w:id="973" w:author="Алексей Ярославцев" w:date="2020-05-11T17:25:00Z">
              <w:tcPr>
                <w:tcW w:w="656" w:type="dxa"/>
                <w:tcBorders>
                  <w:top w:val="nil"/>
                  <w:left w:val="nil"/>
                  <w:bottom w:val="single" w:sz="8" w:space="0" w:color="auto"/>
                  <w:right w:val="single" w:sz="8" w:space="0" w:color="auto"/>
                </w:tcBorders>
                <w:shd w:val="clear" w:color="000000" w:fill="FFFFFF"/>
                <w:noWrap/>
                <w:vAlign w:val="center"/>
                <w:hideMark/>
              </w:tcPr>
            </w:tcPrChange>
          </w:tcPr>
          <w:p w14:paraId="4EF81CF1"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545.3</w:t>
            </w:r>
          </w:p>
        </w:tc>
        <w:tc>
          <w:tcPr>
            <w:tcW w:w="600" w:type="dxa"/>
            <w:tcBorders>
              <w:top w:val="nil"/>
              <w:left w:val="nil"/>
              <w:bottom w:val="single" w:sz="8" w:space="0" w:color="auto"/>
              <w:right w:val="single" w:sz="8" w:space="0" w:color="auto"/>
            </w:tcBorders>
            <w:shd w:val="clear" w:color="000000" w:fill="FFFFFF"/>
            <w:noWrap/>
            <w:hideMark/>
            <w:tcPrChange w:id="974" w:author="Алексей Ярославцев" w:date="2020-05-11T17:25:00Z">
              <w:tcPr>
                <w:tcW w:w="600" w:type="dxa"/>
                <w:tcBorders>
                  <w:top w:val="nil"/>
                  <w:left w:val="nil"/>
                  <w:bottom w:val="single" w:sz="8" w:space="0" w:color="auto"/>
                  <w:right w:val="single" w:sz="8" w:space="0" w:color="auto"/>
                </w:tcBorders>
                <w:shd w:val="clear" w:color="000000" w:fill="FFFFFF"/>
                <w:noWrap/>
                <w:vAlign w:val="center"/>
                <w:hideMark/>
              </w:tcPr>
            </w:tcPrChange>
          </w:tcPr>
          <w:p w14:paraId="1F7B3467" w14:textId="54075118"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975" w:author="Алексей Ярославцев" w:date="2020-05-11T17:25:00Z">
                  <w:rPr>
                    <w:rFonts w:ascii="Times New Roman" w:eastAsia="Times New Roman" w:hAnsi="Times New Roman" w:cs="Times New Roman"/>
                    <w:color w:val="000000"/>
                    <w:sz w:val="16"/>
                    <w:szCs w:val="16"/>
                    <w:lang w:val="ru-RU"/>
                  </w:rPr>
                </w:rPrChange>
              </w:rPr>
            </w:pPr>
            <w:ins w:id="976" w:author="Алексей Ярославцев" w:date="2020-05-11T17:25:00Z">
              <w:r w:rsidRPr="00F34A4A">
                <w:rPr>
                  <w:rFonts w:ascii="Times New Roman" w:hAnsi="Times New Roman" w:cs="Times New Roman"/>
                  <w:sz w:val="16"/>
                  <w:szCs w:val="16"/>
                  <w:rPrChange w:id="977" w:author="Алексей Ярославцев" w:date="2020-05-11T17:25:00Z">
                    <w:rPr/>
                  </w:rPrChange>
                </w:rPr>
                <w:t>4.03</w:t>
              </w:r>
            </w:ins>
            <w:del w:id="978" w:author="Алексей Ярославцев" w:date="2020-05-11T17:25:00Z">
              <w:r w:rsidRPr="00F34A4A" w:rsidDel="00FA466F">
                <w:rPr>
                  <w:rFonts w:ascii="Times New Roman" w:eastAsia="Times New Roman" w:hAnsi="Times New Roman" w:cs="Times New Roman"/>
                  <w:color w:val="000000"/>
                  <w:sz w:val="16"/>
                  <w:szCs w:val="16"/>
                  <w:lang w:val="ru-RU"/>
                  <w:rPrChange w:id="979" w:author="Алексей Ярославцев" w:date="2020-05-11T17:25:00Z">
                    <w:rPr>
                      <w:rFonts w:ascii="Times New Roman" w:eastAsia="Times New Roman" w:hAnsi="Times New Roman" w:cs="Times New Roman"/>
                      <w:color w:val="000000"/>
                      <w:sz w:val="16"/>
                      <w:szCs w:val="16"/>
                      <w:lang w:val="ru-RU"/>
                    </w:rPr>
                  </w:rPrChange>
                </w:rPr>
                <w:delText>3.21</w:delText>
              </w:r>
            </w:del>
          </w:p>
        </w:tc>
        <w:tc>
          <w:tcPr>
            <w:tcW w:w="600" w:type="dxa"/>
            <w:tcBorders>
              <w:top w:val="nil"/>
              <w:left w:val="nil"/>
              <w:bottom w:val="single" w:sz="8" w:space="0" w:color="auto"/>
              <w:right w:val="single" w:sz="8" w:space="0" w:color="auto"/>
            </w:tcBorders>
            <w:shd w:val="clear" w:color="000000" w:fill="FFFFFF"/>
            <w:noWrap/>
            <w:hideMark/>
            <w:tcPrChange w:id="980" w:author="Алексей Ярославцев" w:date="2020-05-11T17:25:00Z">
              <w:tcPr>
                <w:tcW w:w="600" w:type="dxa"/>
                <w:tcBorders>
                  <w:top w:val="nil"/>
                  <w:left w:val="nil"/>
                  <w:bottom w:val="single" w:sz="8" w:space="0" w:color="auto"/>
                  <w:right w:val="single" w:sz="8" w:space="0" w:color="auto"/>
                </w:tcBorders>
                <w:shd w:val="clear" w:color="000000" w:fill="FFFFFF"/>
                <w:noWrap/>
                <w:vAlign w:val="center"/>
                <w:hideMark/>
              </w:tcPr>
            </w:tcPrChange>
          </w:tcPr>
          <w:p w14:paraId="549607A4" w14:textId="2F8ACE85"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981" w:author="Алексей Ярославцев" w:date="2020-05-11T17:25:00Z">
                  <w:rPr>
                    <w:rFonts w:ascii="Times New Roman" w:eastAsia="Times New Roman" w:hAnsi="Times New Roman" w:cs="Times New Roman"/>
                    <w:color w:val="000000"/>
                    <w:sz w:val="16"/>
                    <w:szCs w:val="16"/>
                    <w:lang w:val="ru-RU"/>
                  </w:rPr>
                </w:rPrChange>
              </w:rPr>
            </w:pPr>
            <w:ins w:id="982" w:author="Алексей Ярославцев" w:date="2020-05-11T17:25:00Z">
              <w:r w:rsidRPr="00F34A4A">
                <w:rPr>
                  <w:rFonts w:ascii="Times New Roman" w:hAnsi="Times New Roman" w:cs="Times New Roman"/>
                  <w:sz w:val="16"/>
                  <w:szCs w:val="16"/>
                  <w:rPrChange w:id="983" w:author="Алексей Ярославцев" w:date="2020-05-11T17:25:00Z">
                    <w:rPr/>
                  </w:rPrChange>
                </w:rPr>
                <w:t>0.43</w:t>
              </w:r>
            </w:ins>
            <w:del w:id="984" w:author="Алексей Ярославцев" w:date="2020-05-11T17:25:00Z">
              <w:r w:rsidRPr="00F34A4A" w:rsidDel="00FA466F">
                <w:rPr>
                  <w:rFonts w:ascii="Times New Roman" w:eastAsia="Times New Roman" w:hAnsi="Times New Roman" w:cs="Times New Roman"/>
                  <w:color w:val="000000"/>
                  <w:sz w:val="16"/>
                  <w:szCs w:val="16"/>
                  <w:lang w:val="ru-RU"/>
                  <w:rPrChange w:id="985" w:author="Алексей Ярославцев" w:date="2020-05-11T17:25:00Z">
                    <w:rPr>
                      <w:rFonts w:ascii="Times New Roman" w:eastAsia="Times New Roman" w:hAnsi="Times New Roman" w:cs="Times New Roman"/>
                      <w:color w:val="000000"/>
                      <w:sz w:val="16"/>
                      <w:szCs w:val="16"/>
                      <w:lang w:val="ru-RU"/>
                    </w:rPr>
                  </w:rPrChange>
                </w:rPr>
                <w:delText>0.43</w:delText>
              </w:r>
            </w:del>
          </w:p>
        </w:tc>
        <w:tc>
          <w:tcPr>
            <w:tcW w:w="576" w:type="dxa"/>
            <w:tcBorders>
              <w:top w:val="nil"/>
              <w:left w:val="nil"/>
              <w:bottom w:val="single" w:sz="8" w:space="0" w:color="auto"/>
              <w:right w:val="single" w:sz="8" w:space="0" w:color="auto"/>
            </w:tcBorders>
            <w:shd w:val="clear" w:color="000000" w:fill="FFFFFF"/>
            <w:noWrap/>
            <w:hideMark/>
            <w:tcPrChange w:id="986" w:author="Алексей Ярославцев" w:date="2020-05-11T17:25:00Z">
              <w:tcPr>
                <w:tcW w:w="576" w:type="dxa"/>
                <w:tcBorders>
                  <w:top w:val="nil"/>
                  <w:left w:val="nil"/>
                  <w:bottom w:val="single" w:sz="8" w:space="0" w:color="auto"/>
                  <w:right w:val="single" w:sz="8" w:space="0" w:color="auto"/>
                </w:tcBorders>
                <w:shd w:val="clear" w:color="000000" w:fill="FFFFFF"/>
                <w:noWrap/>
                <w:vAlign w:val="center"/>
                <w:hideMark/>
              </w:tcPr>
            </w:tcPrChange>
          </w:tcPr>
          <w:p w14:paraId="1AB00F93" w14:textId="52FF7EBD"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987" w:author="Алексей Ярославцев" w:date="2020-05-11T17:25:00Z">
                  <w:rPr>
                    <w:rFonts w:ascii="Times New Roman" w:eastAsia="Times New Roman" w:hAnsi="Times New Roman" w:cs="Times New Roman"/>
                    <w:color w:val="000000"/>
                    <w:sz w:val="16"/>
                    <w:szCs w:val="16"/>
                    <w:lang w:val="ru-RU"/>
                  </w:rPr>
                </w:rPrChange>
              </w:rPr>
            </w:pPr>
            <w:ins w:id="988" w:author="Алексей Ярославцев" w:date="2020-05-11T17:25:00Z">
              <w:r w:rsidRPr="00F34A4A">
                <w:rPr>
                  <w:rFonts w:ascii="Times New Roman" w:hAnsi="Times New Roman" w:cs="Times New Roman"/>
                  <w:sz w:val="16"/>
                  <w:szCs w:val="16"/>
                  <w:rPrChange w:id="989" w:author="Алексей Ярославцев" w:date="2020-05-11T17:25:00Z">
                    <w:rPr/>
                  </w:rPrChange>
                </w:rPr>
                <w:t>3.60</w:t>
              </w:r>
            </w:ins>
            <w:del w:id="990" w:author="Алексей Ярославцев" w:date="2020-05-11T17:25:00Z">
              <w:r w:rsidRPr="00F34A4A" w:rsidDel="00FA466F">
                <w:rPr>
                  <w:rFonts w:ascii="Times New Roman" w:eastAsia="Times New Roman" w:hAnsi="Times New Roman" w:cs="Times New Roman"/>
                  <w:color w:val="000000"/>
                  <w:sz w:val="16"/>
                  <w:szCs w:val="16"/>
                  <w:lang w:val="ru-RU"/>
                  <w:rPrChange w:id="991" w:author="Алексей Ярославцев" w:date="2020-05-11T17:25:00Z">
                    <w:rPr>
                      <w:rFonts w:ascii="Times New Roman" w:eastAsia="Times New Roman" w:hAnsi="Times New Roman" w:cs="Times New Roman"/>
                      <w:color w:val="000000"/>
                      <w:sz w:val="16"/>
                      <w:szCs w:val="16"/>
                      <w:lang w:val="ru-RU"/>
                    </w:rPr>
                  </w:rPrChange>
                </w:rPr>
                <w:delText>2.79</w:delText>
              </w:r>
            </w:del>
          </w:p>
        </w:tc>
      </w:tr>
      <w:tr w:rsidR="00F34A4A" w:rsidRPr="00F307EE" w14:paraId="6831C9D0" w14:textId="77777777" w:rsidTr="00A64F98">
        <w:tblPrEx>
          <w:tblW w:w="15099" w:type="dxa"/>
          <w:tblInd w:w="93" w:type="dxa"/>
          <w:tblLayout w:type="fixed"/>
          <w:tblPrExChange w:id="992" w:author="Алексей Ярославцев" w:date="2020-05-11T17:25:00Z">
            <w:tblPrEx>
              <w:tblW w:w="15099" w:type="dxa"/>
              <w:tblInd w:w="93" w:type="dxa"/>
              <w:tblLayout w:type="fixed"/>
            </w:tblPrEx>
          </w:tblPrExChange>
        </w:tblPrEx>
        <w:trPr>
          <w:trHeight w:val="170"/>
          <w:trPrChange w:id="993" w:author="Алексей Ярославцев" w:date="2020-05-11T17:25:00Z">
            <w:trPr>
              <w:trHeight w:val="170"/>
            </w:trPr>
          </w:trPrChange>
        </w:trPr>
        <w:tc>
          <w:tcPr>
            <w:tcW w:w="1008" w:type="dxa"/>
            <w:tcBorders>
              <w:top w:val="nil"/>
              <w:left w:val="single" w:sz="8" w:space="0" w:color="auto"/>
              <w:bottom w:val="single" w:sz="8" w:space="0" w:color="auto"/>
              <w:right w:val="single" w:sz="8" w:space="0" w:color="auto"/>
            </w:tcBorders>
            <w:shd w:val="clear" w:color="000000" w:fill="FFFFFF"/>
            <w:vAlign w:val="center"/>
            <w:hideMark/>
            <w:tcPrChange w:id="994" w:author="Алексей Ярославцев" w:date="2020-05-11T17:25:00Z">
              <w:tcPr>
                <w:tcW w:w="1008" w:type="dxa"/>
                <w:tcBorders>
                  <w:top w:val="nil"/>
                  <w:left w:val="single" w:sz="8" w:space="0" w:color="auto"/>
                  <w:bottom w:val="single" w:sz="8" w:space="0" w:color="auto"/>
                  <w:right w:val="single" w:sz="8" w:space="0" w:color="auto"/>
                </w:tcBorders>
                <w:shd w:val="clear" w:color="000000" w:fill="FFFFFF"/>
                <w:vAlign w:val="center"/>
                <w:hideMark/>
              </w:tcPr>
            </w:tcPrChange>
          </w:tcPr>
          <w:p w14:paraId="3E38681A" w14:textId="77777777" w:rsidR="00F34A4A" w:rsidRPr="00F307EE" w:rsidRDefault="00F34A4A" w:rsidP="00F34A4A">
            <w:pPr>
              <w:spacing w:after="0" w:line="240" w:lineRule="auto"/>
              <w:jc w:val="right"/>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 SE</w:t>
            </w:r>
          </w:p>
        </w:tc>
        <w:tc>
          <w:tcPr>
            <w:tcW w:w="755" w:type="dxa"/>
            <w:tcBorders>
              <w:top w:val="nil"/>
              <w:left w:val="nil"/>
              <w:bottom w:val="single" w:sz="8" w:space="0" w:color="auto"/>
              <w:right w:val="single" w:sz="8" w:space="0" w:color="auto"/>
            </w:tcBorders>
            <w:shd w:val="clear" w:color="000000" w:fill="FFFFFF"/>
            <w:vAlign w:val="center"/>
            <w:hideMark/>
            <w:tcPrChange w:id="995" w:author="Алексей Ярославцев" w:date="2020-05-11T17:25:00Z">
              <w:tcPr>
                <w:tcW w:w="755" w:type="dxa"/>
                <w:tcBorders>
                  <w:top w:val="nil"/>
                  <w:left w:val="nil"/>
                  <w:bottom w:val="single" w:sz="8" w:space="0" w:color="auto"/>
                  <w:right w:val="single" w:sz="8" w:space="0" w:color="auto"/>
                </w:tcBorders>
                <w:shd w:val="clear" w:color="000000" w:fill="FFFFFF"/>
                <w:vAlign w:val="center"/>
                <w:hideMark/>
              </w:tcPr>
            </w:tcPrChange>
          </w:tcPr>
          <w:p w14:paraId="14FE7C5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580" w:type="dxa"/>
            <w:tcBorders>
              <w:top w:val="nil"/>
              <w:left w:val="nil"/>
              <w:bottom w:val="single" w:sz="8" w:space="0" w:color="auto"/>
              <w:right w:val="single" w:sz="8" w:space="0" w:color="auto"/>
            </w:tcBorders>
            <w:shd w:val="clear" w:color="000000" w:fill="FFFFFF"/>
            <w:vAlign w:val="center"/>
            <w:hideMark/>
            <w:tcPrChange w:id="996" w:author="Алексей Ярославцев" w:date="2020-05-11T17:25:00Z">
              <w:tcPr>
                <w:tcW w:w="580" w:type="dxa"/>
                <w:tcBorders>
                  <w:top w:val="nil"/>
                  <w:left w:val="nil"/>
                  <w:bottom w:val="single" w:sz="8" w:space="0" w:color="auto"/>
                  <w:right w:val="single" w:sz="8" w:space="0" w:color="auto"/>
                </w:tcBorders>
                <w:shd w:val="clear" w:color="000000" w:fill="FFFFFF"/>
                <w:vAlign w:val="center"/>
                <w:hideMark/>
              </w:tcPr>
            </w:tcPrChange>
          </w:tcPr>
          <w:p w14:paraId="01F52014"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w:t>
            </w:r>
          </w:p>
        </w:tc>
        <w:tc>
          <w:tcPr>
            <w:tcW w:w="595" w:type="dxa"/>
            <w:tcBorders>
              <w:top w:val="nil"/>
              <w:left w:val="nil"/>
              <w:bottom w:val="single" w:sz="8" w:space="0" w:color="auto"/>
              <w:right w:val="single" w:sz="8" w:space="0" w:color="auto"/>
            </w:tcBorders>
            <w:shd w:val="clear" w:color="000000" w:fill="FFFFFF"/>
            <w:vAlign w:val="center"/>
            <w:hideMark/>
            <w:tcPrChange w:id="997" w:author="Алексей Ярославцев" w:date="2020-05-11T17:25:00Z">
              <w:tcPr>
                <w:tcW w:w="595" w:type="dxa"/>
                <w:tcBorders>
                  <w:top w:val="nil"/>
                  <w:left w:val="nil"/>
                  <w:bottom w:val="single" w:sz="8" w:space="0" w:color="auto"/>
                  <w:right w:val="single" w:sz="8" w:space="0" w:color="auto"/>
                </w:tcBorders>
                <w:shd w:val="clear" w:color="000000" w:fill="FFFFFF"/>
                <w:vAlign w:val="center"/>
                <w:hideMark/>
              </w:tcPr>
            </w:tcPrChange>
          </w:tcPr>
          <w:p w14:paraId="33DC4628"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7</w:t>
            </w:r>
          </w:p>
        </w:tc>
        <w:tc>
          <w:tcPr>
            <w:tcW w:w="580" w:type="dxa"/>
            <w:tcBorders>
              <w:top w:val="nil"/>
              <w:left w:val="nil"/>
              <w:bottom w:val="single" w:sz="8" w:space="0" w:color="auto"/>
              <w:right w:val="single" w:sz="8" w:space="0" w:color="auto"/>
            </w:tcBorders>
            <w:shd w:val="clear" w:color="000000" w:fill="FFFFFF"/>
            <w:vAlign w:val="center"/>
            <w:hideMark/>
            <w:tcPrChange w:id="998" w:author="Алексей Ярославцев" w:date="2020-05-11T17:25:00Z">
              <w:tcPr>
                <w:tcW w:w="580" w:type="dxa"/>
                <w:tcBorders>
                  <w:top w:val="nil"/>
                  <w:left w:val="nil"/>
                  <w:bottom w:val="single" w:sz="8" w:space="0" w:color="auto"/>
                  <w:right w:val="single" w:sz="8" w:space="0" w:color="auto"/>
                </w:tcBorders>
                <w:shd w:val="clear" w:color="000000" w:fill="FFFFFF"/>
                <w:vAlign w:val="center"/>
                <w:hideMark/>
              </w:tcPr>
            </w:tcPrChange>
          </w:tcPr>
          <w:p w14:paraId="247C2A6D"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0.91</w:t>
            </w:r>
          </w:p>
        </w:tc>
        <w:tc>
          <w:tcPr>
            <w:tcW w:w="595" w:type="dxa"/>
            <w:tcBorders>
              <w:top w:val="nil"/>
              <w:left w:val="nil"/>
              <w:bottom w:val="single" w:sz="8" w:space="0" w:color="auto"/>
              <w:right w:val="single" w:sz="8" w:space="0" w:color="auto"/>
            </w:tcBorders>
            <w:shd w:val="clear" w:color="000000" w:fill="FFFFFF"/>
            <w:vAlign w:val="center"/>
            <w:hideMark/>
            <w:tcPrChange w:id="999" w:author="Алексей Ярославцев" w:date="2020-05-11T17:25:00Z">
              <w:tcPr>
                <w:tcW w:w="595" w:type="dxa"/>
                <w:tcBorders>
                  <w:top w:val="nil"/>
                  <w:left w:val="nil"/>
                  <w:bottom w:val="single" w:sz="8" w:space="0" w:color="auto"/>
                  <w:right w:val="single" w:sz="8" w:space="0" w:color="auto"/>
                </w:tcBorders>
                <w:shd w:val="clear" w:color="000000" w:fill="FFFFFF"/>
                <w:vAlign w:val="center"/>
                <w:hideMark/>
              </w:tcPr>
            </w:tcPrChange>
          </w:tcPr>
          <w:p w14:paraId="4A74636D"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0.55</w:t>
            </w:r>
          </w:p>
        </w:tc>
        <w:tc>
          <w:tcPr>
            <w:tcW w:w="343" w:type="dxa"/>
            <w:tcBorders>
              <w:top w:val="nil"/>
              <w:left w:val="nil"/>
              <w:bottom w:val="single" w:sz="8" w:space="0" w:color="auto"/>
              <w:right w:val="single" w:sz="8" w:space="0" w:color="auto"/>
            </w:tcBorders>
            <w:shd w:val="clear" w:color="000000" w:fill="FFFFFF"/>
            <w:vAlign w:val="center"/>
            <w:hideMark/>
            <w:tcPrChange w:id="1000" w:author="Алексей Ярославцев" w:date="2020-05-11T17:25:00Z">
              <w:tcPr>
                <w:tcW w:w="343" w:type="dxa"/>
                <w:tcBorders>
                  <w:top w:val="nil"/>
                  <w:left w:val="nil"/>
                  <w:bottom w:val="single" w:sz="8" w:space="0" w:color="auto"/>
                  <w:right w:val="single" w:sz="8" w:space="0" w:color="auto"/>
                </w:tcBorders>
                <w:shd w:val="clear" w:color="000000" w:fill="FFFFFF"/>
                <w:vAlign w:val="center"/>
                <w:hideMark/>
              </w:tcPr>
            </w:tcPrChange>
          </w:tcPr>
          <w:p w14:paraId="6E171F8A"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521" w:type="dxa"/>
            <w:tcBorders>
              <w:top w:val="nil"/>
              <w:left w:val="nil"/>
              <w:bottom w:val="single" w:sz="8" w:space="0" w:color="auto"/>
              <w:right w:val="single" w:sz="8" w:space="0" w:color="auto"/>
            </w:tcBorders>
            <w:shd w:val="clear" w:color="000000" w:fill="FFFFFF"/>
            <w:vAlign w:val="center"/>
            <w:hideMark/>
            <w:tcPrChange w:id="1001" w:author="Алексей Ярославцев" w:date="2020-05-11T17:25:00Z">
              <w:tcPr>
                <w:tcW w:w="521" w:type="dxa"/>
                <w:tcBorders>
                  <w:top w:val="nil"/>
                  <w:left w:val="nil"/>
                  <w:bottom w:val="single" w:sz="8" w:space="0" w:color="auto"/>
                  <w:right w:val="single" w:sz="8" w:space="0" w:color="auto"/>
                </w:tcBorders>
                <w:shd w:val="clear" w:color="000000" w:fill="FFFFFF"/>
                <w:vAlign w:val="center"/>
                <w:hideMark/>
              </w:tcPr>
            </w:tcPrChange>
          </w:tcPr>
          <w:p w14:paraId="0821F443"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595" w:type="dxa"/>
            <w:tcBorders>
              <w:top w:val="nil"/>
              <w:left w:val="nil"/>
              <w:bottom w:val="single" w:sz="8" w:space="0" w:color="auto"/>
              <w:right w:val="single" w:sz="8" w:space="0" w:color="auto"/>
            </w:tcBorders>
            <w:shd w:val="clear" w:color="000000" w:fill="FFFFFF"/>
            <w:vAlign w:val="center"/>
            <w:hideMark/>
            <w:tcPrChange w:id="1002" w:author="Алексей Ярославцев" w:date="2020-05-11T17:25:00Z">
              <w:tcPr>
                <w:tcW w:w="595" w:type="dxa"/>
                <w:tcBorders>
                  <w:top w:val="nil"/>
                  <w:left w:val="nil"/>
                  <w:bottom w:val="single" w:sz="8" w:space="0" w:color="auto"/>
                  <w:right w:val="single" w:sz="8" w:space="0" w:color="auto"/>
                </w:tcBorders>
                <w:shd w:val="clear" w:color="000000" w:fill="FFFFFF"/>
                <w:vAlign w:val="center"/>
                <w:hideMark/>
              </w:tcPr>
            </w:tcPrChange>
          </w:tcPr>
          <w:p w14:paraId="19A45CDF"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595" w:type="dxa"/>
            <w:tcBorders>
              <w:top w:val="nil"/>
              <w:left w:val="nil"/>
              <w:bottom w:val="single" w:sz="8" w:space="0" w:color="auto"/>
              <w:right w:val="single" w:sz="8" w:space="0" w:color="auto"/>
            </w:tcBorders>
            <w:shd w:val="clear" w:color="000000" w:fill="FFFFFF"/>
            <w:vAlign w:val="center"/>
            <w:hideMark/>
            <w:tcPrChange w:id="1003" w:author="Алексей Ярославцев" w:date="2020-05-11T17:25:00Z">
              <w:tcPr>
                <w:tcW w:w="595" w:type="dxa"/>
                <w:tcBorders>
                  <w:top w:val="nil"/>
                  <w:left w:val="nil"/>
                  <w:bottom w:val="single" w:sz="8" w:space="0" w:color="auto"/>
                  <w:right w:val="single" w:sz="8" w:space="0" w:color="auto"/>
                </w:tcBorders>
                <w:shd w:val="clear" w:color="000000" w:fill="FFFFFF"/>
                <w:vAlign w:val="center"/>
                <w:hideMark/>
              </w:tcPr>
            </w:tcPrChange>
          </w:tcPr>
          <w:p w14:paraId="518BA922"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656" w:type="dxa"/>
            <w:tcBorders>
              <w:top w:val="nil"/>
              <w:left w:val="nil"/>
              <w:bottom w:val="single" w:sz="8" w:space="0" w:color="auto"/>
              <w:right w:val="single" w:sz="8" w:space="0" w:color="auto"/>
            </w:tcBorders>
            <w:shd w:val="clear" w:color="000000" w:fill="FFFFFF"/>
            <w:vAlign w:val="center"/>
            <w:hideMark/>
            <w:tcPrChange w:id="1004" w:author="Алексей Ярославцев" w:date="2020-05-11T17:25:00Z">
              <w:tcPr>
                <w:tcW w:w="656" w:type="dxa"/>
                <w:tcBorders>
                  <w:top w:val="nil"/>
                  <w:left w:val="nil"/>
                  <w:bottom w:val="single" w:sz="8" w:space="0" w:color="auto"/>
                  <w:right w:val="single" w:sz="8" w:space="0" w:color="auto"/>
                </w:tcBorders>
                <w:shd w:val="clear" w:color="000000" w:fill="FFFFFF"/>
                <w:vAlign w:val="center"/>
                <w:hideMark/>
              </w:tcPr>
            </w:tcPrChange>
          </w:tcPr>
          <w:p w14:paraId="75E45A2F"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8.34</w:t>
            </w:r>
          </w:p>
        </w:tc>
        <w:tc>
          <w:tcPr>
            <w:tcW w:w="595" w:type="dxa"/>
            <w:tcBorders>
              <w:top w:val="nil"/>
              <w:left w:val="nil"/>
              <w:bottom w:val="single" w:sz="8" w:space="0" w:color="auto"/>
              <w:right w:val="single" w:sz="8" w:space="0" w:color="auto"/>
            </w:tcBorders>
            <w:shd w:val="clear" w:color="000000" w:fill="FFFFFF"/>
            <w:vAlign w:val="center"/>
            <w:hideMark/>
            <w:tcPrChange w:id="1005" w:author="Алексей Ярославцев" w:date="2020-05-11T17:25:00Z">
              <w:tcPr>
                <w:tcW w:w="595" w:type="dxa"/>
                <w:tcBorders>
                  <w:top w:val="nil"/>
                  <w:left w:val="nil"/>
                  <w:bottom w:val="single" w:sz="8" w:space="0" w:color="auto"/>
                  <w:right w:val="single" w:sz="8" w:space="0" w:color="auto"/>
                </w:tcBorders>
                <w:shd w:val="clear" w:color="000000" w:fill="FFFFFF"/>
                <w:vAlign w:val="center"/>
                <w:hideMark/>
              </w:tcPr>
            </w:tcPrChange>
          </w:tcPr>
          <w:p w14:paraId="5464BF4C"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0.15</w:t>
            </w:r>
          </w:p>
        </w:tc>
        <w:tc>
          <w:tcPr>
            <w:tcW w:w="680" w:type="dxa"/>
            <w:tcBorders>
              <w:top w:val="nil"/>
              <w:left w:val="nil"/>
              <w:bottom w:val="single" w:sz="8" w:space="0" w:color="auto"/>
              <w:right w:val="single" w:sz="8" w:space="0" w:color="auto"/>
            </w:tcBorders>
            <w:shd w:val="clear" w:color="000000" w:fill="FFFFFF"/>
            <w:noWrap/>
            <w:vAlign w:val="center"/>
            <w:hideMark/>
            <w:tcPrChange w:id="1006" w:author="Алексей Ярославцев" w:date="2020-05-11T17:25:00Z">
              <w:tcPr>
                <w:tcW w:w="680" w:type="dxa"/>
                <w:tcBorders>
                  <w:top w:val="nil"/>
                  <w:left w:val="nil"/>
                  <w:bottom w:val="single" w:sz="8" w:space="0" w:color="auto"/>
                  <w:right w:val="single" w:sz="8" w:space="0" w:color="auto"/>
                </w:tcBorders>
                <w:shd w:val="clear" w:color="000000" w:fill="FFFFFF"/>
                <w:noWrap/>
                <w:vAlign w:val="center"/>
                <w:hideMark/>
              </w:tcPr>
            </w:tcPrChange>
          </w:tcPr>
          <w:p w14:paraId="380BBAF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0.39</w:t>
            </w:r>
          </w:p>
        </w:tc>
        <w:tc>
          <w:tcPr>
            <w:tcW w:w="647" w:type="dxa"/>
            <w:tcBorders>
              <w:top w:val="nil"/>
              <w:left w:val="nil"/>
              <w:bottom w:val="single" w:sz="8" w:space="0" w:color="auto"/>
              <w:right w:val="single" w:sz="8" w:space="0" w:color="auto"/>
            </w:tcBorders>
            <w:shd w:val="clear" w:color="000000" w:fill="FFFFFF"/>
            <w:noWrap/>
            <w:vAlign w:val="center"/>
            <w:hideMark/>
            <w:tcPrChange w:id="1007" w:author="Алексей Ярославцев" w:date="2020-05-11T17:25:00Z">
              <w:tcPr>
                <w:tcW w:w="647" w:type="dxa"/>
                <w:tcBorders>
                  <w:top w:val="nil"/>
                  <w:left w:val="nil"/>
                  <w:bottom w:val="single" w:sz="8" w:space="0" w:color="auto"/>
                  <w:right w:val="single" w:sz="8" w:space="0" w:color="auto"/>
                </w:tcBorders>
                <w:shd w:val="clear" w:color="000000" w:fill="FFFFFF"/>
                <w:noWrap/>
                <w:vAlign w:val="center"/>
                <w:hideMark/>
              </w:tcPr>
            </w:tcPrChange>
          </w:tcPr>
          <w:p w14:paraId="3510BFA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0.1</w:t>
            </w:r>
          </w:p>
        </w:tc>
        <w:tc>
          <w:tcPr>
            <w:tcW w:w="656" w:type="dxa"/>
            <w:tcBorders>
              <w:top w:val="nil"/>
              <w:left w:val="nil"/>
              <w:bottom w:val="single" w:sz="8" w:space="0" w:color="auto"/>
              <w:right w:val="single" w:sz="8" w:space="0" w:color="auto"/>
            </w:tcBorders>
            <w:shd w:val="clear" w:color="000000" w:fill="FFFFFF"/>
            <w:noWrap/>
            <w:vAlign w:val="center"/>
            <w:hideMark/>
            <w:tcPrChange w:id="1008" w:author="Алексей Ярославцев" w:date="2020-05-11T17:25:00Z">
              <w:tcPr>
                <w:tcW w:w="656" w:type="dxa"/>
                <w:tcBorders>
                  <w:top w:val="nil"/>
                  <w:left w:val="nil"/>
                  <w:bottom w:val="single" w:sz="8" w:space="0" w:color="auto"/>
                  <w:right w:val="single" w:sz="8" w:space="0" w:color="auto"/>
                </w:tcBorders>
                <w:shd w:val="clear" w:color="000000" w:fill="FFFFFF"/>
                <w:noWrap/>
                <w:vAlign w:val="center"/>
                <w:hideMark/>
              </w:tcPr>
            </w:tcPrChange>
          </w:tcPr>
          <w:p w14:paraId="5E95DB76"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100.49</w:t>
            </w:r>
          </w:p>
        </w:tc>
        <w:tc>
          <w:tcPr>
            <w:tcW w:w="600" w:type="dxa"/>
            <w:tcBorders>
              <w:top w:val="nil"/>
              <w:left w:val="nil"/>
              <w:bottom w:val="single" w:sz="8" w:space="0" w:color="auto"/>
              <w:right w:val="single" w:sz="8" w:space="0" w:color="auto"/>
            </w:tcBorders>
            <w:shd w:val="clear" w:color="000000" w:fill="FFFFFF"/>
            <w:noWrap/>
            <w:vAlign w:val="center"/>
            <w:hideMark/>
            <w:tcPrChange w:id="1009" w:author="Алексей Ярославцев" w:date="2020-05-11T17:25:00Z">
              <w:tcPr>
                <w:tcW w:w="600" w:type="dxa"/>
                <w:tcBorders>
                  <w:top w:val="nil"/>
                  <w:left w:val="nil"/>
                  <w:bottom w:val="single" w:sz="8" w:space="0" w:color="auto"/>
                  <w:right w:val="single" w:sz="8" w:space="0" w:color="auto"/>
                </w:tcBorders>
                <w:shd w:val="clear" w:color="000000" w:fill="FFFFFF"/>
                <w:noWrap/>
                <w:vAlign w:val="center"/>
                <w:hideMark/>
              </w:tcPr>
            </w:tcPrChange>
          </w:tcPr>
          <w:p w14:paraId="36111DA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rPr>
              <w:t>0</w:t>
            </w:r>
          </w:p>
        </w:tc>
        <w:tc>
          <w:tcPr>
            <w:tcW w:w="600" w:type="dxa"/>
            <w:tcBorders>
              <w:top w:val="nil"/>
              <w:left w:val="nil"/>
              <w:bottom w:val="single" w:sz="8" w:space="0" w:color="auto"/>
              <w:right w:val="single" w:sz="8" w:space="0" w:color="auto"/>
            </w:tcBorders>
            <w:shd w:val="clear" w:color="000000" w:fill="FFFFFF"/>
            <w:noWrap/>
            <w:vAlign w:val="center"/>
            <w:hideMark/>
            <w:tcPrChange w:id="1010" w:author="Алексей Ярославцев" w:date="2020-05-11T17:25:00Z">
              <w:tcPr>
                <w:tcW w:w="600" w:type="dxa"/>
                <w:tcBorders>
                  <w:top w:val="nil"/>
                  <w:left w:val="nil"/>
                  <w:bottom w:val="single" w:sz="8" w:space="0" w:color="auto"/>
                  <w:right w:val="single" w:sz="8" w:space="0" w:color="auto"/>
                </w:tcBorders>
                <w:shd w:val="clear" w:color="000000" w:fill="FFFFFF"/>
                <w:noWrap/>
                <w:vAlign w:val="center"/>
                <w:hideMark/>
              </w:tcPr>
            </w:tcPrChange>
          </w:tcPr>
          <w:p w14:paraId="49AA623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0.55</w:t>
            </w:r>
          </w:p>
        </w:tc>
        <w:tc>
          <w:tcPr>
            <w:tcW w:w="754" w:type="dxa"/>
            <w:tcBorders>
              <w:top w:val="nil"/>
              <w:left w:val="nil"/>
              <w:bottom w:val="single" w:sz="8" w:space="0" w:color="auto"/>
              <w:right w:val="single" w:sz="8" w:space="0" w:color="auto"/>
            </w:tcBorders>
            <w:shd w:val="clear" w:color="000000" w:fill="FFFFFF"/>
            <w:noWrap/>
            <w:vAlign w:val="center"/>
            <w:hideMark/>
            <w:tcPrChange w:id="1011" w:author="Алексей Ярославцев" w:date="2020-05-11T17:25:00Z">
              <w:tcPr>
                <w:tcW w:w="754" w:type="dxa"/>
                <w:tcBorders>
                  <w:top w:val="nil"/>
                  <w:left w:val="nil"/>
                  <w:bottom w:val="single" w:sz="8" w:space="0" w:color="auto"/>
                  <w:right w:val="single" w:sz="8" w:space="0" w:color="auto"/>
                </w:tcBorders>
                <w:shd w:val="clear" w:color="000000" w:fill="FFFFFF"/>
                <w:noWrap/>
                <w:vAlign w:val="center"/>
                <w:hideMark/>
              </w:tcPr>
            </w:tcPrChange>
          </w:tcPr>
          <w:p w14:paraId="2886785A"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436.7</w:t>
            </w:r>
          </w:p>
        </w:tc>
        <w:tc>
          <w:tcPr>
            <w:tcW w:w="656" w:type="dxa"/>
            <w:tcBorders>
              <w:top w:val="nil"/>
              <w:left w:val="nil"/>
              <w:bottom w:val="single" w:sz="8" w:space="0" w:color="auto"/>
              <w:right w:val="single" w:sz="8" w:space="0" w:color="auto"/>
            </w:tcBorders>
            <w:shd w:val="clear" w:color="000000" w:fill="FFFFFF"/>
            <w:noWrap/>
            <w:vAlign w:val="center"/>
            <w:hideMark/>
            <w:tcPrChange w:id="1012" w:author="Алексей Ярославцев" w:date="2020-05-11T17:25:00Z">
              <w:tcPr>
                <w:tcW w:w="656" w:type="dxa"/>
                <w:tcBorders>
                  <w:top w:val="nil"/>
                  <w:left w:val="nil"/>
                  <w:bottom w:val="single" w:sz="8" w:space="0" w:color="auto"/>
                  <w:right w:val="single" w:sz="8" w:space="0" w:color="auto"/>
                </w:tcBorders>
                <w:shd w:val="clear" w:color="000000" w:fill="FFFFFF"/>
                <w:noWrap/>
                <w:vAlign w:val="center"/>
                <w:hideMark/>
              </w:tcPr>
            </w:tcPrChange>
          </w:tcPr>
          <w:p w14:paraId="49C3DA2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149.8</w:t>
            </w:r>
          </w:p>
        </w:tc>
        <w:tc>
          <w:tcPr>
            <w:tcW w:w="656" w:type="dxa"/>
            <w:tcBorders>
              <w:top w:val="nil"/>
              <w:left w:val="nil"/>
              <w:bottom w:val="single" w:sz="8" w:space="0" w:color="auto"/>
              <w:right w:val="single" w:sz="8" w:space="0" w:color="auto"/>
            </w:tcBorders>
            <w:shd w:val="clear" w:color="000000" w:fill="FFFFFF"/>
            <w:noWrap/>
            <w:vAlign w:val="center"/>
            <w:hideMark/>
            <w:tcPrChange w:id="1013" w:author="Алексей Ярославцев" w:date="2020-05-11T17:25:00Z">
              <w:tcPr>
                <w:tcW w:w="656" w:type="dxa"/>
                <w:tcBorders>
                  <w:top w:val="nil"/>
                  <w:left w:val="nil"/>
                  <w:bottom w:val="single" w:sz="8" w:space="0" w:color="auto"/>
                  <w:right w:val="single" w:sz="8" w:space="0" w:color="auto"/>
                </w:tcBorders>
                <w:shd w:val="clear" w:color="000000" w:fill="FFFFFF"/>
                <w:noWrap/>
                <w:vAlign w:val="center"/>
                <w:hideMark/>
              </w:tcPr>
            </w:tcPrChange>
          </w:tcPr>
          <w:p w14:paraId="7994F29D"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95.9</w:t>
            </w:r>
          </w:p>
        </w:tc>
        <w:tc>
          <w:tcPr>
            <w:tcW w:w="656" w:type="dxa"/>
            <w:tcBorders>
              <w:top w:val="nil"/>
              <w:left w:val="nil"/>
              <w:bottom w:val="single" w:sz="8" w:space="0" w:color="auto"/>
              <w:right w:val="single" w:sz="8" w:space="0" w:color="auto"/>
            </w:tcBorders>
            <w:shd w:val="clear" w:color="000000" w:fill="FFFFFF"/>
            <w:noWrap/>
            <w:vAlign w:val="center"/>
            <w:hideMark/>
            <w:tcPrChange w:id="1014" w:author="Алексей Ярославцев" w:date="2020-05-11T17:25:00Z">
              <w:tcPr>
                <w:tcW w:w="656" w:type="dxa"/>
                <w:tcBorders>
                  <w:top w:val="nil"/>
                  <w:left w:val="nil"/>
                  <w:bottom w:val="single" w:sz="8" w:space="0" w:color="auto"/>
                  <w:right w:val="single" w:sz="8" w:space="0" w:color="auto"/>
                </w:tcBorders>
                <w:shd w:val="clear" w:color="000000" w:fill="FFFFFF"/>
                <w:noWrap/>
                <w:vAlign w:val="center"/>
                <w:hideMark/>
              </w:tcPr>
            </w:tcPrChange>
          </w:tcPr>
          <w:p w14:paraId="622C792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37.4</w:t>
            </w:r>
          </w:p>
        </w:tc>
        <w:tc>
          <w:tcPr>
            <w:tcW w:w="600" w:type="dxa"/>
            <w:tcBorders>
              <w:top w:val="nil"/>
              <w:left w:val="nil"/>
              <w:bottom w:val="single" w:sz="8" w:space="0" w:color="auto"/>
              <w:right w:val="single" w:sz="8" w:space="0" w:color="auto"/>
            </w:tcBorders>
            <w:shd w:val="clear" w:color="000000" w:fill="FFFFFF"/>
            <w:noWrap/>
            <w:hideMark/>
            <w:tcPrChange w:id="1015" w:author="Алексей Ярославцев" w:date="2020-05-11T17:25:00Z">
              <w:tcPr>
                <w:tcW w:w="600" w:type="dxa"/>
                <w:tcBorders>
                  <w:top w:val="nil"/>
                  <w:left w:val="nil"/>
                  <w:bottom w:val="single" w:sz="8" w:space="0" w:color="auto"/>
                  <w:right w:val="single" w:sz="8" w:space="0" w:color="auto"/>
                </w:tcBorders>
                <w:shd w:val="clear" w:color="000000" w:fill="FFFFFF"/>
                <w:noWrap/>
                <w:vAlign w:val="center"/>
                <w:hideMark/>
              </w:tcPr>
            </w:tcPrChange>
          </w:tcPr>
          <w:p w14:paraId="5F31B532" w14:textId="62AFE4FF"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1016" w:author="Алексей Ярославцев" w:date="2020-05-11T17:25:00Z">
                  <w:rPr>
                    <w:rFonts w:ascii="Times New Roman" w:eastAsia="Times New Roman" w:hAnsi="Times New Roman" w:cs="Times New Roman"/>
                    <w:color w:val="000000"/>
                    <w:sz w:val="16"/>
                    <w:szCs w:val="16"/>
                    <w:lang w:val="ru-RU"/>
                  </w:rPr>
                </w:rPrChange>
              </w:rPr>
            </w:pPr>
            <w:ins w:id="1017" w:author="Алексей Ярославцев" w:date="2020-05-11T17:25:00Z">
              <w:r w:rsidRPr="00F34A4A">
                <w:rPr>
                  <w:rFonts w:ascii="Times New Roman" w:hAnsi="Times New Roman" w:cs="Times New Roman"/>
                  <w:sz w:val="16"/>
                  <w:szCs w:val="16"/>
                  <w:rPrChange w:id="1018" w:author="Алексей Ярославцев" w:date="2020-05-11T17:25:00Z">
                    <w:rPr/>
                  </w:rPrChange>
                </w:rPr>
                <w:t>0.05</w:t>
              </w:r>
            </w:ins>
            <w:del w:id="1019" w:author="Алексей Ярославцев" w:date="2020-05-11T17:25:00Z">
              <w:r w:rsidRPr="00F34A4A" w:rsidDel="00FA466F">
                <w:rPr>
                  <w:rFonts w:ascii="Times New Roman" w:eastAsia="Times New Roman" w:hAnsi="Times New Roman" w:cs="Times New Roman"/>
                  <w:color w:val="000000"/>
                  <w:sz w:val="16"/>
                  <w:szCs w:val="16"/>
                  <w:lang w:val="ru-RU"/>
                  <w:rPrChange w:id="1020" w:author="Алексей Ярославцев" w:date="2020-05-11T17:25:00Z">
                    <w:rPr>
                      <w:rFonts w:ascii="Times New Roman" w:eastAsia="Times New Roman" w:hAnsi="Times New Roman" w:cs="Times New Roman"/>
                      <w:color w:val="000000"/>
                      <w:sz w:val="16"/>
                      <w:szCs w:val="16"/>
                      <w:lang w:val="ru-RU"/>
                    </w:rPr>
                  </w:rPrChange>
                </w:rPr>
                <w:delText>1.05</w:delText>
              </w:r>
            </w:del>
          </w:p>
        </w:tc>
        <w:tc>
          <w:tcPr>
            <w:tcW w:w="600" w:type="dxa"/>
            <w:tcBorders>
              <w:top w:val="nil"/>
              <w:left w:val="nil"/>
              <w:bottom w:val="single" w:sz="8" w:space="0" w:color="auto"/>
              <w:right w:val="single" w:sz="8" w:space="0" w:color="auto"/>
            </w:tcBorders>
            <w:shd w:val="clear" w:color="000000" w:fill="FFFFFF"/>
            <w:noWrap/>
            <w:hideMark/>
            <w:tcPrChange w:id="1021" w:author="Алексей Ярославцев" w:date="2020-05-11T17:25:00Z">
              <w:tcPr>
                <w:tcW w:w="600" w:type="dxa"/>
                <w:tcBorders>
                  <w:top w:val="nil"/>
                  <w:left w:val="nil"/>
                  <w:bottom w:val="single" w:sz="8" w:space="0" w:color="auto"/>
                  <w:right w:val="single" w:sz="8" w:space="0" w:color="auto"/>
                </w:tcBorders>
                <w:shd w:val="clear" w:color="000000" w:fill="FFFFFF"/>
                <w:noWrap/>
                <w:vAlign w:val="center"/>
                <w:hideMark/>
              </w:tcPr>
            </w:tcPrChange>
          </w:tcPr>
          <w:p w14:paraId="1101370D" w14:textId="08738037"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1022" w:author="Алексей Ярославцев" w:date="2020-05-11T17:25:00Z">
                  <w:rPr>
                    <w:rFonts w:ascii="Times New Roman" w:eastAsia="Times New Roman" w:hAnsi="Times New Roman" w:cs="Times New Roman"/>
                    <w:color w:val="000000"/>
                    <w:sz w:val="16"/>
                    <w:szCs w:val="16"/>
                    <w:lang w:val="ru-RU"/>
                  </w:rPr>
                </w:rPrChange>
              </w:rPr>
            </w:pPr>
            <w:ins w:id="1023" w:author="Алексей Ярославцев" w:date="2020-05-11T17:25:00Z">
              <w:r w:rsidRPr="00F34A4A">
                <w:rPr>
                  <w:rFonts w:ascii="Times New Roman" w:hAnsi="Times New Roman" w:cs="Times New Roman"/>
                  <w:sz w:val="16"/>
                  <w:szCs w:val="16"/>
                  <w:rPrChange w:id="1024" w:author="Алексей Ярославцев" w:date="2020-05-11T17:25:00Z">
                    <w:rPr/>
                  </w:rPrChange>
                </w:rPr>
                <w:t>0.00</w:t>
              </w:r>
            </w:ins>
            <w:del w:id="1025" w:author="Алексей Ярославцев" w:date="2020-05-11T17:25:00Z">
              <w:r w:rsidRPr="00F34A4A" w:rsidDel="00FA466F">
                <w:rPr>
                  <w:rFonts w:ascii="Times New Roman" w:eastAsia="Times New Roman" w:hAnsi="Times New Roman" w:cs="Times New Roman"/>
                  <w:color w:val="000000"/>
                  <w:sz w:val="16"/>
                  <w:szCs w:val="16"/>
                  <w:lang w:val="ru-RU"/>
                  <w:rPrChange w:id="1026" w:author="Алексей Ярославцев" w:date="2020-05-11T17:25:00Z">
                    <w:rPr>
                      <w:rFonts w:ascii="Times New Roman" w:eastAsia="Times New Roman" w:hAnsi="Times New Roman" w:cs="Times New Roman"/>
                      <w:color w:val="000000"/>
                      <w:sz w:val="16"/>
                      <w:szCs w:val="16"/>
                      <w:lang w:val="ru-RU"/>
                    </w:rPr>
                  </w:rPrChange>
                </w:rPr>
                <w:delText>0.14</w:delText>
              </w:r>
            </w:del>
          </w:p>
        </w:tc>
        <w:tc>
          <w:tcPr>
            <w:tcW w:w="576" w:type="dxa"/>
            <w:tcBorders>
              <w:top w:val="nil"/>
              <w:left w:val="nil"/>
              <w:bottom w:val="single" w:sz="8" w:space="0" w:color="auto"/>
              <w:right w:val="single" w:sz="8" w:space="0" w:color="auto"/>
            </w:tcBorders>
            <w:shd w:val="clear" w:color="000000" w:fill="FFFFFF"/>
            <w:noWrap/>
            <w:hideMark/>
            <w:tcPrChange w:id="1027" w:author="Алексей Ярославцев" w:date="2020-05-11T17:25:00Z">
              <w:tcPr>
                <w:tcW w:w="576" w:type="dxa"/>
                <w:tcBorders>
                  <w:top w:val="nil"/>
                  <w:left w:val="nil"/>
                  <w:bottom w:val="single" w:sz="8" w:space="0" w:color="auto"/>
                  <w:right w:val="single" w:sz="8" w:space="0" w:color="auto"/>
                </w:tcBorders>
                <w:shd w:val="clear" w:color="000000" w:fill="FFFFFF"/>
                <w:noWrap/>
                <w:vAlign w:val="center"/>
                <w:hideMark/>
              </w:tcPr>
            </w:tcPrChange>
          </w:tcPr>
          <w:p w14:paraId="76A9B92C" w14:textId="7575E9C2"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1028" w:author="Алексей Ярославцев" w:date="2020-05-11T17:25:00Z">
                  <w:rPr>
                    <w:rFonts w:ascii="Times New Roman" w:eastAsia="Times New Roman" w:hAnsi="Times New Roman" w:cs="Times New Roman"/>
                    <w:color w:val="000000"/>
                    <w:sz w:val="16"/>
                    <w:szCs w:val="16"/>
                    <w:lang w:val="ru-RU"/>
                  </w:rPr>
                </w:rPrChange>
              </w:rPr>
            </w:pPr>
            <w:ins w:id="1029" w:author="Алексей Ярославцев" w:date="2020-05-11T17:25:00Z">
              <w:r w:rsidRPr="00F34A4A">
                <w:rPr>
                  <w:rFonts w:ascii="Times New Roman" w:hAnsi="Times New Roman" w:cs="Times New Roman"/>
                  <w:sz w:val="16"/>
                  <w:szCs w:val="16"/>
                  <w:rPrChange w:id="1030" w:author="Алексей Ярославцев" w:date="2020-05-11T17:25:00Z">
                    <w:rPr/>
                  </w:rPrChange>
                </w:rPr>
                <w:t>0.05</w:t>
              </w:r>
            </w:ins>
            <w:del w:id="1031" w:author="Алексей Ярославцев" w:date="2020-05-11T17:25:00Z">
              <w:r w:rsidRPr="00F34A4A" w:rsidDel="00FA466F">
                <w:rPr>
                  <w:rFonts w:ascii="Times New Roman" w:eastAsia="Times New Roman" w:hAnsi="Times New Roman" w:cs="Times New Roman"/>
                  <w:color w:val="000000"/>
                  <w:sz w:val="16"/>
                  <w:szCs w:val="16"/>
                  <w:lang w:val="ru-RU"/>
                  <w:rPrChange w:id="1032" w:author="Алексей Ярославцев" w:date="2020-05-11T17:25:00Z">
                    <w:rPr>
                      <w:rFonts w:ascii="Times New Roman" w:eastAsia="Times New Roman" w:hAnsi="Times New Roman" w:cs="Times New Roman"/>
                      <w:color w:val="000000"/>
                      <w:sz w:val="16"/>
                      <w:szCs w:val="16"/>
                      <w:lang w:val="ru-RU"/>
                    </w:rPr>
                  </w:rPrChange>
                </w:rPr>
                <w:delText>0.9</w:delText>
              </w:r>
            </w:del>
          </w:p>
        </w:tc>
      </w:tr>
      <w:tr w:rsidR="00F307EE" w:rsidRPr="00F307EE" w14:paraId="0DDA7A7C" w14:textId="77777777" w:rsidTr="00F307EE">
        <w:trPr>
          <w:trHeight w:val="170"/>
        </w:trPr>
        <w:tc>
          <w:tcPr>
            <w:tcW w:w="15099" w:type="dxa"/>
            <w:gridSpan w:val="24"/>
            <w:tcBorders>
              <w:top w:val="single" w:sz="8" w:space="0" w:color="auto"/>
              <w:left w:val="single" w:sz="8" w:space="0" w:color="auto"/>
              <w:bottom w:val="single" w:sz="8" w:space="0" w:color="auto"/>
              <w:right w:val="single" w:sz="8" w:space="0" w:color="000000"/>
            </w:tcBorders>
            <w:shd w:val="clear" w:color="000000" w:fill="FFFFFF"/>
            <w:vAlign w:val="center"/>
            <w:hideMark/>
          </w:tcPr>
          <w:p w14:paraId="591821EE" w14:textId="77777777" w:rsidR="00F307EE" w:rsidRPr="00F307EE" w:rsidRDefault="00F307EE" w:rsidP="00F307EE">
            <w:pPr>
              <w:spacing w:after="0" w:line="240" w:lineRule="auto"/>
              <w:jc w:val="center"/>
              <w:rPr>
                <w:rFonts w:ascii="Times New Roman" w:eastAsia="Times New Roman" w:hAnsi="Times New Roman" w:cs="Times New Roman"/>
                <w:b/>
                <w:bCs/>
                <w:i/>
                <w:iCs/>
                <w:color w:val="000000"/>
                <w:sz w:val="16"/>
                <w:szCs w:val="16"/>
                <w:lang w:val="ru-RU"/>
              </w:rPr>
            </w:pPr>
            <w:r w:rsidRPr="00F307EE">
              <w:rPr>
                <w:rFonts w:ascii="Times New Roman" w:eastAsia="Times New Roman" w:hAnsi="Times New Roman" w:cs="Times New Roman"/>
                <w:b/>
                <w:bCs/>
                <w:i/>
                <w:iCs/>
                <w:color w:val="000000"/>
                <w:sz w:val="16"/>
                <w:szCs w:val="16"/>
                <w:lang w:val="ru-RU"/>
              </w:rPr>
              <w:t>Larix sibirica</w:t>
            </w:r>
          </w:p>
        </w:tc>
      </w:tr>
      <w:tr w:rsidR="00F34A4A" w:rsidRPr="00F307EE" w14:paraId="3AC9FAB5" w14:textId="77777777" w:rsidTr="00A64F98">
        <w:tblPrEx>
          <w:tblW w:w="15099" w:type="dxa"/>
          <w:tblInd w:w="93" w:type="dxa"/>
          <w:tblLayout w:type="fixed"/>
          <w:tblPrExChange w:id="1033" w:author="Алексей Ярославцев" w:date="2020-05-11T17:26:00Z">
            <w:tblPrEx>
              <w:tblW w:w="15099" w:type="dxa"/>
              <w:tblInd w:w="93" w:type="dxa"/>
              <w:tblLayout w:type="fixed"/>
            </w:tblPrEx>
          </w:tblPrExChange>
        </w:tblPrEx>
        <w:trPr>
          <w:trHeight w:val="170"/>
          <w:trPrChange w:id="1034" w:author="Алексей Ярославцев" w:date="2020-05-11T17:26:00Z">
            <w:trPr>
              <w:trHeight w:val="170"/>
            </w:trPr>
          </w:trPrChange>
        </w:trPr>
        <w:tc>
          <w:tcPr>
            <w:tcW w:w="1008" w:type="dxa"/>
            <w:tcBorders>
              <w:top w:val="nil"/>
              <w:left w:val="single" w:sz="8" w:space="0" w:color="auto"/>
              <w:bottom w:val="single" w:sz="8" w:space="0" w:color="auto"/>
              <w:right w:val="single" w:sz="8" w:space="0" w:color="auto"/>
            </w:tcBorders>
            <w:shd w:val="clear" w:color="000000" w:fill="FFFFFF"/>
            <w:vAlign w:val="center"/>
            <w:hideMark/>
            <w:tcPrChange w:id="1035" w:author="Алексей Ярославцев" w:date="2020-05-11T17:26:00Z">
              <w:tcPr>
                <w:tcW w:w="1008" w:type="dxa"/>
                <w:tcBorders>
                  <w:top w:val="nil"/>
                  <w:left w:val="single" w:sz="8" w:space="0" w:color="auto"/>
                  <w:bottom w:val="single" w:sz="8" w:space="0" w:color="auto"/>
                  <w:right w:val="single" w:sz="8" w:space="0" w:color="auto"/>
                </w:tcBorders>
                <w:shd w:val="clear" w:color="000000" w:fill="FFFFFF"/>
                <w:vAlign w:val="center"/>
                <w:hideMark/>
              </w:tcPr>
            </w:tcPrChange>
          </w:tcPr>
          <w:p w14:paraId="1199A46B" w14:textId="77777777" w:rsidR="00F34A4A" w:rsidRPr="00F307EE" w:rsidRDefault="00F34A4A" w:rsidP="00F34A4A">
            <w:pPr>
              <w:spacing w:after="0" w:line="240" w:lineRule="auto"/>
              <w:jc w:val="right"/>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218A0079</w:t>
            </w:r>
          </w:p>
        </w:tc>
        <w:tc>
          <w:tcPr>
            <w:tcW w:w="755" w:type="dxa"/>
            <w:tcBorders>
              <w:top w:val="nil"/>
              <w:left w:val="nil"/>
              <w:bottom w:val="single" w:sz="8" w:space="0" w:color="auto"/>
              <w:right w:val="single" w:sz="8" w:space="0" w:color="auto"/>
            </w:tcBorders>
            <w:shd w:val="clear" w:color="000000" w:fill="FFFFFF"/>
            <w:vAlign w:val="center"/>
            <w:hideMark/>
            <w:tcPrChange w:id="1036" w:author="Алексей Ярославцев" w:date="2020-05-11T17:26:00Z">
              <w:tcPr>
                <w:tcW w:w="755" w:type="dxa"/>
                <w:tcBorders>
                  <w:top w:val="nil"/>
                  <w:left w:val="nil"/>
                  <w:bottom w:val="single" w:sz="8" w:space="0" w:color="auto"/>
                  <w:right w:val="single" w:sz="8" w:space="0" w:color="auto"/>
                </w:tcBorders>
                <w:shd w:val="clear" w:color="000000" w:fill="FFFFFF"/>
                <w:vAlign w:val="center"/>
                <w:hideMark/>
              </w:tcPr>
            </w:tcPrChange>
          </w:tcPr>
          <w:p w14:paraId="4E454748"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80-100</w:t>
            </w:r>
          </w:p>
        </w:tc>
        <w:tc>
          <w:tcPr>
            <w:tcW w:w="580" w:type="dxa"/>
            <w:tcBorders>
              <w:top w:val="nil"/>
              <w:left w:val="nil"/>
              <w:bottom w:val="single" w:sz="8" w:space="0" w:color="auto"/>
              <w:right w:val="single" w:sz="8" w:space="0" w:color="auto"/>
            </w:tcBorders>
            <w:shd w:val="clear" w:color="000000" w:fill="FFFFFF"/>
            <w:vAlign w:val="center"/>
            <w:hideMark/>
            <w:tcPrChange w:id="1037" w:author="Алексей Ярославцев" w:date="2020-05-11T17:26:00Z">
              <w:tcPr>
                <w:tcW w:w="580" w:type="dxa"/>
                <w:tcBorders>
                  <w:top w:val="nil"/>
                  <w:left w:val="nil"/>
                  <w:bottom w:val="single" w:sz="8" w:space="0" w:color="auto"/>
                  <w:right w:val="single" w:sz="8" w:space="0" w:color="auto"/>
                </w:tcBorders>
                <w:shd w:val="clear" w:color="000000" w:fill="FFFFFF"/>
                <w:vAlign w:val="center"/>
                <w:hideMark/>
              </w:tcPr>
            </w:tcPrChange>
          </w:tcPr>
          <w:p w14:paraId="52CC67A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25</w:t>
            </w:r>
          </w:p>
        </w:tc>
        <w:tc>
          <w:tcPr>
            <w:tcW w:w="595" w:type="dxa"/>
            <w:tcBorders>
              <w:top w:val="nil"/>
              <w:left w:val="nil"/>
              <w:bottom w:val="single" w:sz="8" w:space="0" w:color="auto"/>
              <w:right w:val="single" w:sz="8" w:space="0" w:color="auto"/>
            </w:tcBorders>
            <w:shd w:val="clear" w:color="000000" w:fill="FFFFFF"/>
            <w:vAlign w:val="center"/>
            <w:hideMark/>
            <w:tcPrChange w:id="1038" w:author="Алексей Ярославцев" w:date="2020-05-11T17:26:00Z">
              <w:tcPr>
                <w:tcW w:w="595" w:type="dxa"/>
                <w:tcBorders>
                  <w:top w:val="nil"/>
                  <w:left w:val="nil"/>
                  <w:bottom w:val="single" w:sz="8" w:space="0" w:color="auto"/>
                  <w:right w:val="single" w:sz="8" w:space="0" w:color="auto"/>
                </w:tcBorders>
                <w:shd w:val="clear" w:color="000000" w:fill="FFFFFF"/>
                <w:vAlign w:val="center"/>
                <w:hideMark/>
              </w:tcPr>
            </w:tcPrChange>
          </w:tcPr>
          <w:p w14:paraId="06B14AFC"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32.15</w:t>
            </w:r>
          </w:p>
        </w:tc>
        <w:tc>
          <w:tcPr>
            <w:tcW w:w="580" w:type="dxa"/>
            <w:tcBorders>
              <w:top w:val="nil"/>
              <w:left w:val="nil"/>
              <w:bottom w:val="single" w:sz="8" w:space="0" w:color="auto"/>
              <w:right w:val="single" w:sz="8" w:space="0" w:color="auto"/>
            </w:tcBorders>
            <w:shd w:val="clear" w:color="000000" w:fill="FFFFFF"/>
            <w:vAlign w:val="center"/>
            <w:hideMark/>
            <w:tcPrChange w:id="1039" w:author="Алексей Ярославцев" w:date="2020-05-11T17:26:00Z">
              <w:tcPr>
                <w:tcW w:w="580" w:type="dxa"/>
                <w:tcBorders>
                  <w:top w:val="nil"/>
                  <w:left w:val="nil"/>
                  <w:bottom w:val="single" w:sz="8" w:space="0" w:color="auto"/>
                  <w:right w:val="single" w:sz="8" w:space="0" w:color="auto"/>
                </w:tcBorders>
                <w:shd w:val="clear" w:color="000000" w:fill="FFFFFF"/>
                <w:vAlign w:val="center"/>
                <w:hideMark/>
              </w:tcPr>
            </w:tcPrChange>
          </w:tcPr>
          <w:p w14:paraId="5A966CCD"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2.02</w:t>
            </w:r>
          </w:p>
        </w:tc>
        <w:tc>
          <w:tcPr>
            <w:tcW w:w="595" w:type="dxa"/>
            <w:tcBorders>
              <w:top w:val="nil"/>
              <w:left w:val="nil"/>
              <w:bottom w:val="single" w:sz="8" w:space="0" w:color="auto"/>
              <w:right w:val="single" w:sz="8" w:space="0" w:color="auto"/>
            </w:tcBorders>
            <w:shd w:val="clear" w:color="000000" w:fill="FFFFFF"/>
            <w:vAlign w:val="center"/>
            <w:hideMark/>
            <w:tcPrChange w:id="1040" w:author="Алексей Ярославцев" w:date="2020-05-11T17:26:00Z">
              <w:tcPr>
                <w:tcW w:w="595" w:type="dxa"/>
                <w:tcBorders>
                  <w:top w:val="nil"/>
                  <w:left w:val="nil"/>
                  <w:bottom w:val="single" w:sz="8" w:space="0" w:color="auto"/>
                  <w:right w:val="single" w:sz="8" w:space="0" w:color="auto"/>
                </w:tcBorders>
                <w:shd w:val="clear" w:color="000000" w:fill="FFFFFF"/>
                <w:vAlign w:val="center"/>
                <w:hideMark/>
              </w:tcPr>
            </w:tcPrChange>
          </w:tcPr>
          <w:p w14:paraId="57D8EAB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65.9</w:t>
            </w:r>
          </w:p>
        </w:tc>
        <w:tc>
          <w:tcPr>
            <w:tcW w:w="343" w:type="dxa"/>
            <w:tcBorders>
              <w:top w:val="nil"/>
              <w:left w:val="nil"/>
              <w:bottom w:val="single" w:sz="8" w:space="0" w:color="auto"/>
              <w:right w:val="single" w:sz="8" w:space="0" w:color="auto"/>
            </w:tcBorders>
            <w:shd w:val="clear" w:color="000000" w:fill="FFFFFF"/>
            <w:vAlign w:val="center"/>
            <w:hideMark/>
            <w:tcPrChange w:id="1041" w:author="Алексей Ярославцев" w:date="2020-05-11T17:26:00Z">
              <w:tcPr>
                <w:tcW w:w="343" w:type="dxa"/>
                <w:tcBorders>
                  <w:top w:val="nil"/>
                  <w:left w:val="nil"/>
                  <w:bottom w:val="single" w:sz="8" w:space="0" w:color="auto"/>
                  <w:right w:val="single" w:sz="8" w:space="0" w:color="auto"/>
                </w:tcBorders>
                <w:shd w:val="clear" w:color="000000" w:fill="FFFFFF"/>
                <w:vAlign w:val="center"/>
                <w:hideMark/>
              </w:tcPr>
            </w:tcPrChange>
          </w:tcPr>
          <w:p w14:paraId="37B113B8"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w:t>
            </w:r>
          </w:p>
        </w:tc>
        <w:tc>
          <w:tcPr>
            <w:tcW w:w="521" w:type="dxa"/>
            <w:tcBorders>
              <w:top w:val="nil"/>
              <w:left w:val="nil"/>
              <w:bottom w:val="single" w:sz="8" w:space="0" w:color="auto"/>
              <w:right w:val="single" w:sz="8" w:space="0" w:color="auto"/>
            </w:tcBorders>
            <w:shd w:val="clear" w:color="000000" w:fill="FFFFFF"/>
            <w:vAlign w:val="center"/>
            <w:hideMark/>
            <w:tcPrChange w:id="1042" w:author="Алексей Ярославцев" w:date="2020-05-11T17:26:00Z">
              <w:tcPr>
                <w:tcW w:w="521" w:type="dxa"/>
                <w:tcBorders>
                  <w:top w:val="nil"/>
                  <w:left w:val="nil"/>
                  <w:bottom w:val="single" w:sz="8" w:space="0" w:color="auto"/>
                  <w:right w:val="single" w:sz="8" w:space="0" w:color="auto"/>
                </w:tcBorders>
                <w:shd w:val="clear" w:color="000000" w:fill="FFFFFF"/>
                <w:vAlign w:val="center"/>
                <w:hideMark/>
              </w:tcPr>
            </w:tcPrChange>
          </w:tcPr>
          <w:p w14:paraId="1F4E5E4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1.13</w:t>
            </w:r>
          </w:p>
        </w:tc>
        <w:tc>
          <w:tcPr>
            <w:tcW w:w="595" w:type="dxa"/>
            <w:tcBorders>
              <w:top w:val="nil"/>
              <w:left w:val="nil"/>
              <w:bottom w:val="single" w:sz="8" w:space="0" w:color="auto"/>
              <w:right w:val="single" w:sz="8" w:space="0" w:color="auto"/>
            </w:tcBorders>
            <w:shd w:val="clear" w:color="000000" w:fill="FFFFFF"/>
            <w:vAlign w:val="center"/>
            <w:hideMark/>
            <w:tcPrChange w:id="1043" w:author="Алексей Ярославцев" w:date="2020-05-11T17:26:00Z">
              <w:tcPr>
                <w:tcW w:w="595" w:type="dxa"/>
                <w:tcBorders>
                  <w:top w:val="nil"/>
                  <w:left w:val="nil"/>
                  <w:bottom w:val="single" w:sz="8" w:space="0" w:color="auto"/>
                  <w:right w:val="single" w:sz="8" w:space="0" w:color="auto"/>
                </w:tcBorders>
                <w:shd w:val="clear" w:color="000000" w:fill="FFFFFF"/>
                <w:vAlign w:val="center"/>
                <w:hideMark/>
              </w:tcPr>
            </w:tcPrChange>
          </w:tcPr>
          <w:p w14:paraId="1C828003"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0.754</w:t>
            </w:r>
          </w:p>
        </w:tc>
        <w:tc>
          <w:tcPr>
            <w:tcW w:w="595" w:type="dxa"/>
            <w:tcBorders>
              <w:top w:val="nil"/>
              <w:left w:val="nil"/>
              <w:bottom w:val="single" w:sz="8" w:space="0" w:color="auto"/>
              <w:right w:val="single" w:sz="8" w:space="0" w:color="auto"/>
            </w:tcBorders>
            <w:shd w:val="clear" w:color="000000" w:fill="FFFFFF"/>
            <w:vAlign w:val="center"/>
            <w:hideMark/>
            <w:tcPrChange w:id="1044" w:author="Алексей Ярославцев" w:date="2020-05-11T17:26:00Z">
              <w:tcPr>
                <w:tcW w:w="595" w:type="dxa"/>
                <w:tcBorders>
                  <w:top w:val="nil"/>
                  <w:left w:val="nil"/>
                  <w:bottom w:val="single" w:sz="8" w:space="0" w:color="auto"/>
                  <w:right w:val="single" w:sz="8" w:space="0" w:color="auto"/>
                </w:tcBorders>
                <w:shd w:val="clear" w:color="000000" w:fill="FFFFFF"/>
                <w:vAlign w:val="center"/>
                <w:hideMark/>
              </w:tcPr>
            </w:tcPrChange>
          </w:tcPr>
          <w:p w14:paraId="5575C6DC"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0.326</w:t>
            </w:r>
          </w:p>
        </w:tc>
        <w:tc>
          <w:tcPr>
            <w:tcW w:w="656" w:type="dxa"/>
            <w:tcBorders>
              <w:top w:val="nil"/>
              <w:left w:val="nil"/>
              <w:bottom w:val="single" w:sz="8" w:space="0" w:color="auto"/>
              <w:right w:val="single" w:sz="8" w:space="0" w:color="auto"/>
            </w:tcBorders>
            <w:shd w:val="clear" w:color="000000" w:fill="FFFFFF"/>
            <w:vAlign w:val="center"/>
            <w:hideMark/>
            <w:tcPrChange w:id="1045" w:author="Алексей Ярославцев" w:date="2020-05-11T17:26:00Z">
              <w:tcPr>
                <w:tcW w:w="656" w:type="dxa"/>
                <w:tcBorders>
                  <w:top w:val="nil"/>
                  <w:left w:val="nil"/>
                  <w:bottom w:val="single" w:sz="8" w:space="0" w:color="auto"/>
                  <w:right w:val="single" w:sz="8" w:space="0" w:color="auto"/>
                </w:tcBorders>
                <w:shd w:val="clear" w:color="000000" w:fill="FFFFFF"/>
                <w:vAlign w:val="center"/>
                <w:hideMark/>
              </w:tcPr>
            </w:tcPrChange>
          </w:tcPr>
          <w:p w14:paraId="225AC29C"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421.11</w:t>
            </w:r>
          </w:p>
        </w:tc>
        <w:tc>
          <w:tcPr>
            <w:tcW w:w="595" w:type="dxa"/>
            <w:tcBorders>
              <w:top w:val="nil"/>
              <w:left w:val="nil"/>
              <w:bottom w:val="single" w:sz="8" w:space="0" w:color="auto"/>
              <w:right w:val="single" w:sz="8" w:space="0" w:color="auto"/>
            </w:tcBorders>
            <w:shd w:val="clear" w:color="000000" w:fill="FFFFFF"/>
            <w:vAlign w:val="center"/>
            <w:hideMark/>
            <w:tcPrChange w:id="1046" w:author="Алексей Ярославцев" w:date="2020-05-11T17:26:00Z">
              <w:tcPr>
                <w:tcW w:w="595" w:type="dxa"/>
                <w:tcBorders>
                  <w:top w:val="nil"/>
                  <w:left w:val="nil"/>
                  <w:bottom w:val="single" w:sz="8" w:space="0" w:color="auto"/>
                  <w:right w:val="single" w:sz="8" w:space="0" w:color="auto"/>
                </w:tcBorders>
                <w:shd w:val="clear" w:color="000000" w:fill="FFFFFF"/>
                <w:vAlign w:val="center"/>
                <w:hideMark/>
              </w:tcPr>
            </w:tcPrChange>
          </w:tcPr>
          <w:p w14:paraId="0EE8A89A"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7.66</w:t>
            </w:r>
          </w:p>
        </w:tc>
        <w:tc>
          <w:tcPr>
            <w:tcW w:w="680" w:type="dxa"/>
            <w:tcBorders>
              <w:top w:val="nil"/>
              <w:left w:val="nil"/>
              <w:bottom w:val="single" w:sz="8" w:space="0" w:color="auto"/>
              <w:right w:val="single" w:sz="8" w:space="0" w:color="auto"/>
            </w:tcBorders>
            <w:shd w:val="clear" w:color="000000" w:fill="FFFFFF"/>
            <w:noWrap/>
            <w:vAlign w:val="center"/>
            <w:hideMark/>
            <w:tcPrChange w:id="1047" w:author="Алексей Ярославцев" w:date="2020-05-11T17:26:00Z">
              <w:tcPr>
                <w:tcW w:w="680" w:type="dxa"/>
                <w:tcBorders>
                  <w:top w:val="nil"/>
                  <w:left w:val="nil"/>
                  <w:bottom w:val="single" w:sz="8" w:space="0" w:color="auto"/>
                  <w:right w:val="single" w:sz="8" w:space="0" w:color="auto"/>
                </w:tcBorders>
                <w:shd w:val="clear" w:color="000000" w:fill="FFFFFF"/>
                <w:noWrap/>
                <w:vAlign w:val="center"/>
                <w:hideMark/>
              </w:tcPr>
            </w:tcPrChange>
          </w:tcPr>
          <w:p w14:paraId="0E98CBD4"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6.28</w:t>
            </w:r>
          </w:p>
        </w:tc>
        <w:tc>
          <w:tcPr>
            <w:tcW w:w="647" w:type="dxa"/>
            <w:tcBorders>
              <w:top w:val="nil"/>
              <w:left w:val="nil"/>
              <w:bottom w:val="single" w:sz="8" w:space="0" w:color="auto"/>
              <w:right w:val="single" w:sz="8" w:space="0" w:color="auto"/>
            </w:tcBorders>
            <w:shd w:val="clear" w:color="000000" w:fill="FFFFFF"/>
            <w:noWrap/>
            <w:vAlign w:val="center"/>
            <w:hideMark/>
            <w:tcPrChange w:id="1048" w:author="Алексей Ярославцев" w:date="2020-05-11T17:26:00Z">
              <w:tcPr>
                <w:tcW w:w="647" w:type="dxa"/>
                <w:tcBorders>
                  <w:top w:val="nil"/>
                  <w:left w:val="nil"/>
                  <w:bottom w:val="single" w:sz="8" w:space="0" w:color="auto"/>
                  <w:right w:val="single" w:sz="8" w:space="0" w:color="auto"/>
                </w:tcBorders>
                <w:shd w:val="clear" w:color="000000" w:fill="FFFFFF"/>
                <w:noWrap/>
                <w:vAlign w:val="center"/>
                <w:hideMark/>
              </w:tcPr>
            </w:tcPrChange>
          </w:tcPr>
          <w:p w14:paraId="16D03A1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0.1</w:t>
            </w:r>
          </w:p>
        </w:tc>
        <w:tc>
          <w:tcPr>
            <w:tcW w:w="656" w:type="dxa"/>
            <w:tcBorders>
              <w:top w:val="nil"/>
              <w:left w:val="nil"/>
              <w:bottom w:val="single" w:sz="8" w:space="0" w:color="auto"/>
              <w:right w:val="single" w:sz="8" w:space="0" w:color="auto"/>
            </w:tcBorders>
            <w:shd w:val="clear" w:color="000000" w:fill="FFFFFF"/>
            <w:vAlign w:val="center"/>
            <w:hideMark/>
            <w:tcPrChange w:id="1049" w:author="Алексей Ярославцев" w:date="2020-05-11T17:26:00Z">
              <w:tcPr>
                <w:tcW w:w="656" w:type="dxa"/>
                <w:tcBorders>
                  <w:top w:val="nil"/>
                  <w:left w:val="nil"/>
                  <w:bottom w:val="single" w:sz="8" w:space="0" w:color="auto"/>
                  <w:right w:val="single" w:sz="8" w:space="0" w:color="auto"/>
                </w:tcBorders>
                <w:shd w:val="clear" w:color="000000" w:fill="FFFFFF"/>
                <w:vAlign w:val="center"/>
                <w:hideMark/>
              </w:tcPr>
            </w:tcPrChange>
          </w:tcPr>
          <w:p w14:paraId="4D5249E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41.04</w:t>
            </w:r>
          </w:p>
        </w:tc>
        <w:tc>
          <w:tcPr>
            <w:tcW w:w="600" w:type="dxa"/>
            <w:tcBorders>
              <w:top w:val="nil"/>
              <w:left w:val="nil"/>
              <w:bottom w:val="single" w:sz="8" w:space="0" w:color="auto"/>
              <w:right w:val="single" w:sz="8" w:space="0" w:color="auto"/>
            </w:tcBorders>
            <w:shd w:val="clear" w:color="000000" w:fill="FFFFFF"/>
            <w:noWrap/>
            <w:vAlign w:val="center"/>
            <w:hideMark/>
            <w:tcPrChange w:id="1050" w:author="Алексей Ярославцев" w:date="2020-05-11T17:26:00Z">
              <w:tcPr>
                <w:tcW w:w="600" w:type="dxa"/>
                <w:tcBorders>
                  <w:top w:val="nil"/>
                  <w:left w:val="nil"/>
                  <w:bottom w:val="single" w:sz="8" w:space="0" w:color="auto"/>
                  <w:right w:val="single" w:sz="8" w:space="0" w:color="auto"/>
                </w:tcBorders>
                <w:shd w:val="clear" w:color="000000" w:fill="FFFFFF"/>
                <w:noWrap/>
                <w:vAlign w:val="center"/>
                <w:hideMark/>
              </w:tcPr>
            </w:tcPrChange>
          </w:tcPr>
          <w:p w14:paraId="68EA9EF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183.5</w:t>
            </w:r>
          </w:p>
        </w:tc>
        <w:tc>
          <w:tcPr>
            <w:tcW w:w="600" w:type="dxa"/>
            <w:tcBorders>
              <w:top w:val="nil"/>
              <w:left w:val="nil"/>
              <w:bottom w:val="single" w:sz="8" w:space="0" w:color="auto"/>
              <w:right w:val="single" w:sz="8" w:space="0" w:color="auto"/>
            </w:tcBorders>
            <w:shd w:val="clear" w:color="000000" w:fill="FFFFFF"/>
            <w:noWrap/>
            <w:vAlign w:val="center"/>
            <w:hideMark/>
            <w:tcPrChange w:id="1051" w:author="Алексей Ярославцев" w:date="2020-05-11T17:26:00Z">
              <w:tcPr>
                <w:tcW w:w="600" w:type="dxa"/>
                <w:tcBorders>
                  <w:top w:val="nil"/>
                  <w:left w:val="nil"/>
                  <w:bottom w:val="single" w:sz="8" w:space="0" w:color="auto"/>
                  <w:right w:val="single" w:sz="8" w:space="0" w:color="auto"/>
                </w:tcBorders>
                <w:shd w:val="clear" w:color="000000" w:fill="FFFFFF"/>
                <w:noWrap/>
                <w:vAlign w:val="center"/>
                <w:hideMark/>
              </w:tcPr>
            </w:tcPrChange>
          </w:tcPr>
          <w:p w14:paraId="0BE1B82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0.22</w:t>
            </w:r>
          </w:p>
        </w:tc>
        <w:tc>
          <w:tcPr>
            <w:tcW w:w="754" w:type="dxa"/>
            <w:tcBorders>
              <w:top w:val="nil"/>
              <w:left w:val="nil"/>
              <w:bottom w:val="single" w:sz="8" w:space="0" w:color="auto"/>
              <w:right w:val="single" w:sz="8" w:space="0" w:color="auto"/>
            </w:tcBorders>
            <w:shd w:val="clear" w:color="000000" w:fill="FFFFFF"/>
            <w:vAlign w:val="center"/>
            <w:hideMark/>
            <w:tcPrChange w:id="1052" w:author="Алексей Ярославцев" w:date="2020-05-11T17:26:00Z">
              <w:tcPr>
                <w:tcW w:w="754" w:type="dxa"/>
                <w:tcBorders>
                  <w:top w:val="nil"/>
                  <w:left w:val="nil"/>
                  <w:bottom w:val="single" w:sz="8" w:space="0" w:color="auto"/>
                  <w:right w:val="single" w:sz="8" w:space="0" w:color="auto"/>
                </w:tcBorders>
                <w:shd w:val="clear" w:color="000000" w:fill="FFFFFF"/>
                <w:vAlign w:val="center"/>
                <w:hideMark/>
              </w:tcPr>
            </w:tcPrChange>
          </w:tcPr>
          <w:p w14:paraId="6D62C07A"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1701</w:t>
            </w:r>
          </w:p>
        </w:tc>
        <w:tc>
          <w:tcPr>
            <w:tcW w:w="656" w:type="dxa"/>
            <w:tcBorders>
              <w:top w:val="nil"/>
              <w:left w:val="nil"/>
              <w:bottom w:val="single" w:sz="8" w:space="0" w:color="auto"/>
              <w:right w:val="single" w:sz="8" w:space="0" w:color="auto"/>
            </w:tcBorders>
            <w:shd w:val="clear" w:color="000000" w:fill="FFFFFF"/>
            <w:vAlign w:val="center"/>
            <w:hideMark/>
            <w:tcPrChange w:id="1053" w:author="Алексей Ярославцев" w:date="2020-05-11T17:26:00Z">
              <w:tcPr>
                <w:tcW w:w="656" w:type="dxa"/>
                <w:tcBorders>
                  <w:top w:val="nil"/>
                  <w:left w:val="nil"/>
                  <w:bottom w:val="single" w:sz="8" w:space="0" w:color="auto"/>
                  <w:right w:val="single" w:sz="8" w:space="0" w:color="auto"/>
                </w:tcBorders>
                <w:shd w:val="clear" w:color="000000" w:fill="FFFFFF"/>
                <w:vAlign w:val="center"/>
                <w:hideMark/>
              </w:tcPr>
            </w:tcPrChange>
          </w:tcPr>
          <w:p w14:paraId="007F0262"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17527</w:t>
            </w:r>
          </w:p>
        </w:tc>
        <w:tc>
          <w:tcPr>
            <w:tcW w:w="656" w:type="dxa"/>
            <w:tcBorders>
              <w:top w:val="nil"/>
              <w:left w:val="nil"/>
              <w:bottom w:val="single" w:sz="8" w:space="0" w:color="auto"/>
              <w:right w:val="single" w:sz="8" w:space="0" w:color="auto"/>
            </w:tcBorders>
            <w:shd w:val="clear" w:color="000000" w:fill="FFFFFF"/>
            <w:vAlign w:val="center"/>
            <w:hideMark/>
            <w:tcPrChange w:id="1054" w:author="Алексей Ярославцев" w:date="2020-05-11T17:26:00Z">
              <w:tcPr>
                <w:tcW w:w="656" w:type="dxa"/>
                <w:tcBorders>
                  <w:top w:val="nil"/>
                  <w:left w:val="nil"/>
                  <w:bottom w:val="single" w:sz="8" w:space="0" w:color="auto"/>
                  <w:right w:val="single" w:sz="8" w:space="0" w:color="auto"/>
                </w:tcBorders>
                <w:shd w:val="clear" w:color="000000" w:fill="FFFFFF"/>
                <w:vAlign w:val="center"/>
                <w:hideMark/>
              </w:tcPr>
            </w:tcPrChange>
          </w:tcPr>
          <w:p w14:paraId="238B190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11218</w:t>
            </w:r>
          </w:p>
        </w:tc>
        <w:tc>
          <w:tcPr>
            <w:tcW w:w="656" w:type="dxa"/>
            <w:tcBorders>
              <w:top w:val="nil"/>
              <w:left w:val="nil"/>
              <w:bottom w:val="single" w:sz="8" w:space="0" w:color="auto"/>
              <w:right w:val="single" w:sz="8" w:space="0" w:color="auto"/>
            </w:tcBorders>
            <w:shd w:val="clear" w:color="000000" w:fill="FFFFFF"/>
            <w:vAlign w:val="center"/>
            <w:hideMark/>
            <w:tcPrChange w:id="1055" w:author="Алексей Ярославцев" w:date="2020-05-11T17:26:00Z">
              <w:tcPr>
                <w:tcW w:w="656" w:type="dxa"/>
                <w:tcBorders>
                  <w:top w:val="nil"/>
                  <w:left w:val="nil"/>
                  <w:bottom w:val="single" w:sz="8" w:space="0" w:color="auto"/>
                  <w:right w:val="single" w:sz="8" w:space="0" w:color="auto"/>
                </w:tcBorders>
                <w:shd w:val="clear" w:color="000000" w:fill="FFFFFF"/>
                <w:vAlign w:val="center"/>
                <w:hideMark/>
              </w:tcPr>
            </w:tcPrChange>
          </w:tcPr>
          <w:p w14:paraId="2A4C20ED"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4382</w:t>
            </w:r>
          </w:p>
        </w:tc>
        <w:tc>
          <w:tcPr>
            <w:tcW w:w="600" w:type="dxa"/>
            <w:tcBorders>
              <w:top w:val="nil"/>
              <w:left w:val="nil"/>
              <w:bottom w:val="single" w:sz="8" w:space="0" w:color="auto"/>
              <w:right w:val="single" w:sz="8" w:space="0" w:color="auto"/>
            </w:tcBorders>
            <w:shd w:val="clear" w:color="000000" w:fill="FFFFFF"/>
            <w:hideMark/>
            <w:tcPrChange w:id="1056" w:author="Алексей Ярославцев" w:date="2020-05-11T17:26:00Z">
              <w:tcPr>
                <w:tcW w:w="600" w:type="dxa"/>
                <w:tcBorders>
                  <w:top w:val="nil"/>
                  <w:left w:val="nil"/>
                  <w:bottom w:val="single" w:sz="8" w:space="0" w:color="auto"/>
                  <w:right w:val="single" w:sz="8" w:space="0" w:color="auto"/>
                </w:tcBorders>
                <w:shd w:val="clear" w:color="000000" w:fill="FFFFFF"/>
                <w:vAlign w:val="center"/>
                <w:hideMark/>
              </w:tcPr>
            </w:tcPrChange>
          </w:tcPr>
          <w:p w14:paraId="4597DAFC" w14:textId="2BF1F199"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1057" w:author="Алексей Ярославцев" w:date="2020-05-11T17:26:00Z">
                  <w:rPr>
                    <w:rFonts w:ascii="Times New Roman" w:eastAsia="Times New Roman" w:hAnsi="Times New Roman" w:cs="Times New Roman"/>
                    <w:color w:val="000000"/>
                    <w:sz w:val="16"/>
                    <w:szCs w:val="16"/>
                    <w:lang w:val="ru-RU"/>
                  </w:rPr>
                </w:rPrChange>
              </w:rPr>
            </w:pPr>
            <w:ins w:id="1058" w:author="Алексей Ярославцев" w:date="2020-05-11T17:26:00Z">
              <w:r w:rsidRPr="00F34A4A">
                <w:rPr>
                  <w:rFonts w:ascii="Times New Roman" w:hAnsi="Times New Roman" w:cs="Times New Roman"/>
                  <w:sz w:val="16"/>
                  <w:szCs w:val="16"/>
                  <w:rPrChange w:id="1059" w:author="Алексей Ярославцев" w:date="2020-05-11T17:26:00Z">
                    <w:rPr/>
                  </w:rPrChange>
                </w:rPr>
                <w:t>4.71</w:t>
              </w:r>
            </w:ins>
            <w:del w:id="1060" w:author="Алексей Ярославцев" w:date="2020-05-11T17:26:00Z">
              <w:r w:rsidRPr="00F34A4A" w:rsidDel="00E10197">
                <w:rPr>
                  <w:rFonts w:ascii="Times New Roman" w:eastAsia="Times New Roman" w:hAnsi="Times New Roman" w:cs="Times New Roman"/>
                  <w:color w:val="000000"/>
                  <w:sz w:val="16"/>
                  <w:szCs w:val="16"/>
                  <w:lang w:val="ru-RU"/>
                  <w:rPrChange w:id="1061" w:author="Алексей Ярославцев" w:date="2020-05-11T17:26:00Z">
                    <w:rPr>
                      <w:rFonts w:ascii="Times New Roman" w:eastAsia="Times New Roman" w:hAnsi="Times New Roman" w:cs="Times New Roman"/>
                      <w:color w:val="000000"/>
                      <w:sz w:val="16"/>
                      <w:szCs w:val="16"/>
                      <w:lang w:val="ru-RU"/>
                    </w:rPr>
                  </w:rPrChange>
                </w:rPr>
                <w:delText>3.49</w:delText>
              </w:r>
            </w:del>
          </w:p>
        </w:tc>
        <w:tc>
          <w:tcPr>
            <w:tcW w:w="600" w:type="dxa"/>
            <w:tcBorders>
              <w:top w:val="nil"/>
              <w:left w:val="nil"/>
              <w:bottom w:val="single" w:sz="8" w:space="0" w:color="auto"/>
              <w:right w:val="single" w:sz="8" w:space="0" w:color="auto"/>
            </w:tcBorders>
            <w:shd w:val="clear" w:color="000000" w:fill="FFFFFF"/>
            <w:hideMark/>
            <w:tcPrChange w:id="1062" w:author="Алексей Ярославцев" w:date="2020-05-11T17:26:00Z">
              <w:tcPr>
                <w:tcW w:w="600" w:type="dxa"/>
                <w:tcBorders>
                  <w:top w:val="nil"/>
                  <w:left w:val="nil"/>
                  <w:bottom w:val="single" w:sz="8" w:space="0" w:color="auto"/>
                  <w:right w:val="single" w:sz="8" w:space="0" w:color="auto"/>
                </w:tcBorders>
                <w:shd w:val="clear" w:color="000000" w:fill="FFFFFF"/>
                <w:vAlign w:val="center"/>
                <w:hideMark/>
              </w:tcPr>
            </w:tcPrChange>
          </w:tcPr>
          <w:p w14:paraId="6DB8BE30" w14:textId="36120EC4"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1063" w:author="Алексей Ярославцев" w:date="2020-05-11T17:26:00Z">
                  <w:rPr>
                    <w:rFonts w:ascii="Times New Roman" w:eastAsia="Times New Roman" w:hAnsi="Times New Roman" w:cs="Times New Roman"/>
                    <w:color w:val="000000"/>
                    <w:sz w:val="16"/>
                    <w:szCs w:val="16"/>
                    <w:lang w:val="ru-RU"/>
                  </w:rPr>
                </w:rPrChange>
              </w:rPr>
            </w:pPr>
            <w:ins w:id="1064" w:author="Алексей Ярославцев" w:date="2020-05-11T17:26:00Z">
              <w:r w:rsidRPr="00F34A4A">
                <w:rPr>
                  <w:rFonts w:ascii="Times New Roman" w:hAnsi="Times New Roman" w:cs="Times New Roman"/>
                  <w:sz w:val="16"/>
                  <w:szCs w:val="16"/>
                  <w:rPrChange w:id="1065" w:author="Алексей Ярославцев" w:date="2020-05-11T17:26:00Z">
                    <w:rPr/>
                  </w:rPrChange>
                </w:rPr>
                <w:t>0.80</w:t>
              </w:r>
            </w:ins>
            <w:del w:id="1066" w:author="Алексей Ярославцев" w:date="2020-05-11T17:26:00Z">
              <w:r w:rsidRPr="00F34A4A" w:rsidDel="00E10197">
                <w:rPr>
                  <w:rFonts w:ascii="Times New Roman" w:eastAsia="Times New Roman" w:hAnsi="Times New Roman" w:cs="Times New Roman"/>
                  <w:color w:val="000000"/>
                  <w:sz w:val="16"/>
                  <w:szCs w:val="16"/>
                  <w:lang w:val="ru-RU"/>
                  <w:rPrChange w:id="1067" w:author="Алексей Ярославцев" w:date="2020-05-11T17:26:00Z">
                    <w:rPr>
                      <w:rFonts w:ascii="Times New Roman" w:eastAsia="Times New Roman" w:hAnsi="Times New Roman" w:cs="Times New Roman"/>
                      <w:color w:val="000000"/>
                      <w:sz w:val="16"/>
                      <w:szCs w:val="16"/>
                      <w:lang w:val="ru-RU"/>
                    </w:rPr>
                  </w:rPrChange>
                </w:rPr>
                <w:delText>0.8</w:delText>
              </w:r>
            </w:del>
          </w:p>
        </w:tc>
        <w:tc>
          <w:tcPr>
            <w:tcW w:w="576" w:type="dxa"/>
            <w:tcBorders>
              <w:top w:val="nil"/>
              <w:left w:val="nil"/>
              <w:bottom w:val="single" w:sz="8" w:space="0" w:color="auto"/>
              <w:right w:val="single" w:sz="8" w:space="0" w:color="auto"/>
            </w:tcBorders>
            <w:shd w:val="clear" w:color="000000" w:fill="FFFFFF"/>
            <w:hideMark/>
            <w:tcPrChange w:id="1068" w:author="Алексей Ярославцев" w:date="2020-05-11T17:26:00Z">
              <w:tcPr>
                <w:tcW w:w="576" w:type="dxa"/>
                <w:tcBorders>
                  <w:top w:val="nil"/>
                  <w:left w:val="nil"/>
                  <w:bottom w:val="single" w:sz="8" w:space="0" w:color="auto"/>
                  <w:right w:val="single" w:sz="8" w:space="0" w:color="auto"/>
                </w:tcBorders>
                <w:shd w:val="clear" w:color="000000" w:fill="FFFFFF"/>
                <w:vAlign w:val="center"/>
                <w:hideMark/>
              </w:tcPr>
            </w:tcPrChange>
          </w:tcPr>
          <w:p w14:paraId="6365285A" w14:textId="74D79346"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1069" w:author="Алексей Ярославцев" w:date="2020-05-11T17:26:00Z">
                  <w:rPr>
                    <w:rFonts w:ascii="Times New Roman" w:eastAsia="Times New Roman" w:hAnsi="Times New Roman" w:cs="Times New Roman"/>
                    <w:color w:val="000000"/>
                    <w:sz w:val="16"/>
                    <w:szCs w:val="16"/>
                    <w:lang w:val="ru-RU"/>
                  </w:rPr>
                </w:rPrChange>
              </w:rPr>
            </w:pPr>
            <w:ins w:id="1070" w:author="Алексей Ярославцев" w:date="2020-05-11T17:26:00Z">
              <w:r w:rsidRPr="00F34A4A">
                <w:rPr>
                  <w:rFonts w:ascii="Times New Roman" w:hAnsi="Times New Roman" w:cs="Times New Roman"/>
                  <w:sz w:val="16"/>
                  <w:szCs w:val="16"/>
                  <w:rPrChange w:id="1071" w:author="Алексей Ярославцев" w:date="2020-05-11T17:26:00Z">
                    <w:rPr/>
                  </w:rPrChange>
                </w:rPr>
                <w:t>3.91</w:t>
              </w:r>
            </w:ins>
            <w:del w:id="1072" w:author="Алексей Ярославцев" w:date="2020-05-11T17:26:00Z">
              <w:r w:rsidRPr="00F34A4A" w:rsidDel="00E10197">
                <w:rPr>
                  <w:rFonts w:ascii="Times New Roman" w:eastAsia="Times New Roman" w:hAnsi="Times New Roman" w:cs="Times New Roman"/>
                  <w:color w:val="000000"/>
                  <w:sz w:val="16"/>
                  <w:szCs w:val="16"/>
                  <w:lang w:val="ru-RU"/>
                  <w:rPrChange w:id="1073" w:author="Алексей Ярославцев" w:date="2020-05-11T17:26:00Z">
                    <w:rPr>
                      <w:rFonts w:ascii="Times New Roman" w:eastAsia="Times New Roman" w:hAnsi="Times New Roman" w:cs="Times New Roman"/>
                      <w:color w:val="000000"/>
                      <w:sz w:val="16"/>
                      <w:szCs w:val="16"/>
                      <w:lang w:val="ru-RU"/>
                    </w:rPr>
                  </w:rPrChange>
                </w:rPr>
                <w:delText>2.69</w:delText>
              </w:r>
            </w:del>
          </w:p>
        </w:tc>
      </w:tr>
      <w:tr w:rsidR="00F34A4A" w:rsidRPr="00F307EE" w14:paraId="22F23750" w14:textId="77777777" w:rsidTr="00A64F98">
        <w:tblPrEx>
          <w:tblW w:w="15099" w:type="dxa"/>
          <w:tblInd w:w="93" w:type="dxa"/>
          <w:tblLayout w:type="fixed"/>
          <w:tblPrExChange w:id="1074" w:author="Алексей Ярославцев" w:date="2020-05-11T17:26:00Z">
            <w:tblPrEx>
              <w:tblW w:w="15099" w:type="dxa"/>
              <w:tblInd w:w="93" w:type="dxa"/>
              <w:tblLayout w:type="fixed"/>
            </w:tblPrEx>
          </w:tblPrExChange>
        </w:tblPrEx>
        <w:trPr>
          <w:trHeight w:val="170"/>
          <w:trPrChange w:id="1075" w:author="Алексей Ярославцев" w:date="2020-05-11T17:26:00Z">
            <w:trPr>
              <w:trHeight w:val="170"/>
            </w:trPr>
          </w:trPrChange>
        </w:trPr>
        <w:tc>
          <w:tcPr>
            <w:tcW w:w="1008" w:type="dxa"/>
            <w:tcBorders>
              <w:top w:val="nil"/>
              <w:left w:val="single" w:sz="8" w:space="0" w:color="auto"/>
              <w:bottom w:val="single" w:sz="8" w:space="0" w:color="auto"/>
              <w:right w:val="single" w:sz="8" w:space="0" w:color="auto"/>
            </w:tcBorders>
            <w:shd w:val="clear" w:color="000000" w:fill="FFFFFF"/>
            <w:vAlign w:val="center"/>
            <w:hideMark/>
            <w:tcPrChange w:id="1076" w:author="Алексей Ярославцев" w:date="2020-05-11T17:26:00Z">
              <w:tcPr>
                <w:tcW w:w="1008" w:type="dxa"/>
                <w:tcBorders>
                  <w:top w:val="nil"/>
                  <w:left w:val="single" w:sz="8" w:space="0" w:color="auto"/>
                  <w:bottom w:val="single" w:sz="8" w:space="0" w:color="auto"/>
                  <w:right w:val="single" w:sz="8" w:space="0" w:color="auto"/>
                </w:tcBorders>
                <w:shd w:val="clear" w:color="000000" w:fill="FFFFFF"/>
                <w:vAlign w:val="center"/>
                <w:hideMark/>
              </w:tcPr>
            </w:tcPrChange>
          </w:tcPr>
          <w:p w14:paraId="71A3CED0" w14:textId="77777777" w:rsidR="00F34A4A" w:rsidRPr="00F307EE" w:rsidRDefault="00F34A4A" w:rsidP="00F34A4A">
            <w:pPr>
              <w:spacing w:after="0" w:line="240" w:lineRule="auto"/>
              <w:jc w:val="right"/>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218A0138</w:t>
            </w:r>
          </w:p>
        </w:tc>
        <w:tc>
          <w:tcPr>
            <w:tcW w:w="755" w:type="dxa"/>
            <w:tcBorders>
              <w:top w:val="nil"/>
              <w:left w:val="nil"/>
              <w:bottom w:val="single" w:sz="8" w:space="0" w:color="auto"/>
              <w:right w:val="single" w:sz="8" w:space="0" w:color="auto"/>
            </w:tcBorders>
            <w:shd w:val="clear" w:color="000000" w:fill="FFFFFF"/>
            <w:vAlign w:val="center"/>
            <w:hideMark/>
            <w:tcPrChange w:id="1077" w:author="Алексей Ярославцев" w:date="2020-05-11T17:26:00Z">
              <w:tcPr>
                <w:tcW w:w="755" w:type="dxa"/>
                <w:tcBorders>
                  <w:top w:val="nil"/>
                  <w:left w:val="nil"/>
                  <w:bottom w:val="single" w:sz="8" w:space="0" w:color="auto"/>
                  <w:right w:val="single" w:sz="8" w:space="0" w:color="auto"/>
                </w:tcBorders>
                <w:shd w:val="clear" w:color="000000" w:fill="FFFFFF"/>
                <w:vAlign w:val="center"/>
                <w:hideMark/>
              </w:tcPr>
            </w:tcPrChange>
          </w:tcPr>
          <w:p w14:paraId="3441F25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80-100</w:t>
            </w:r>
          </w:p>
        </w:tc>
        <w:tc>
          <w:tcPr>
            <w:tcW w:w="580" w:type="dxa"/>
            <w:tcBorders>
              <w:top w:val="nil"/>
              <w:left w:val="nil"/>
              <w:bottom w:val="single" w:sz="8" w:space="0" w:color="auto"/>
              <w:right w:val="single" w:sz="8" w:space="0" w:color="auto"/>
            </w:tcBorders>
            <w:shd w:val="clear" w:color="000000" w:fill="FFFFFF"/>
            <w:vAlign w:val="center"/>
            <w:hideMark/>
            <w:tcPrChange w:id="1078" w:author="Алексей Ярославцев" w:date="2020-05-11T17:26:00Z">
              <w:tcPr>
                <w:tcW w:w="580" w:type="dxa"/>
                <w:tcBorders>
                  <w:top w:val="nil"/>
                  <w:left w:val="nil"/>
                  <w:bottom w:val="single" w:sz="8" w:space="0" w:color="auto"/>
                  <w:right w:val="single" w:sz="8" w:space="0" w:color="auto"/>
                </w:tcBorders>
                <w:shd w:val="clear" w:color="000000" w:fill="FFFFFF"/>
                <w:vAlign w:val="center"/>
                <w:hideMark/>
              </w:tcPr>
            </w:tcPrChange>
          </w:tcPr>
          <w:p w14:paraId="60FA689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19</w:t>
            </w:r>
          </w:p>
        </w:tc>
        <w:tc>
          <w:tcPr>
            <w:tcW w:w="595" w:type="dxa"/>
            <w:tcBorders>
              <w:top w:val="nil"/>
              <w:left w:val="nil"/>
              <w:bottom w:val="single" w:sz="8" w:space="0" w:color="auto"/>
              <w:right w:val="single" w:sz="8" w:space="0" w:color="auto"/>
            </w:tcBorders>
            <w:shd w:val="clear" w:color="000000" w:fill="FFFFFF"/>
            <w:vAlign w:val="center"/>
            <w:hideMark/>
            <w:tcPrChange w:id="1079" w:author="Алексей Ярославцев" w:date="2020-05-11T17:26:00Z">
              <w:tcPr>
                <w:tcW w:w="595" w:type="dxa"/>
                <w:tcBorders>
                  <w:top w:val="nil"/>
                  <w:left w:val="nil"/>
                  <w:bottom w:val="single" w:sz="8" w:space="0" w:color="auto"/>
                  <w:right w:val="single" w:sz="8" w:space="0" w:color="auto"/>
                </w:tcBorders>
                <w:shd w:val="clear" w:color="000000" w:fill="FFFFFF"/>
                <w:vAlign w:val="center"/>
                <w:hideMark/>
              </w:tcPr>
            </w:tcPrChange>
          </w:tcPr>
          <w:p w14:paraId="018B4E2A"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40.74</w:t>
            </w:r>
          </w:p>
        </w:tc>
        <w:tc>
          <w:tcPr>
            <w:tcW w:w="580" w:type="dxa"/>
            <w:tcBorders>
              <w:top w:val="nil"/>
              <w:left w:val="nil"/>
              <w:bottom w:val="single" w:sz="8" w:space="0" w:color="auto"/>
              <w:right w:val="single" w:sz="8" w:space="0" w:color="auto"/>
            </w:tcBorders>
            <w:shd w:val="clear" w:color="000000" w:fill="FFFFFF"/>
            <w:vAlign w:val="center"/>
            <w:hideMark/>
            <w:tcPrChange w:id="1080" w:author="Алексей Ярославцев" w:date="2020-05-11T17:26:00Z">
              <w:tcPr>
                <w:tcW w:w="580" w:type="dxa"/>
                <w:tcBorders>
                  <w:top w:val="nil"/>
                  <w:left w:val="nil"/>
                  <w:bottom w:val="single" w:sz="8" w:space="0" w:color="auto"/>
                  <w:right w:val="single" w:sz="8" w:space="0" w:color="auto"/>
                </w:tcBorders>
                <w:shd w:val="clear" w:color="000000" w:fill="FFFFFF"/>
                <w:vAlign w:val="center"/>
                <w:hideMark/>
              </w:tcPr>
            </w:tcPrChange>
          </w:tcPr>
          <w:p w14:paraId="5842448C"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2.56</w:t>
            </w:r>
          </w:p>
        </w:tc>
        <w:tc>
          <w:tcPr>
            <w:tcW w:w="595" w:type="dxa"/>
            <w:tcBorders>
              <w:top w:val="nil"/>
              <w:left w:val="nil"/>
              <w:bottom w:val="single" w:sz="8" w:space="0" w:color="auto"/>
              <w:right w:val="single" w:sz="8" w:space="0" w:color="auto"/>
            </w:tcBorders>
            <w:shd w:val="clear" w:color="000000" w:fill="FFFFFF"/>
            <w:vAlign w:val="center"/>
            <w:hideMark/>
            <w:tcPrChange w:id="1081" w:author="Алексей Ярославцев" w:date="2020-05-11T17:26:00Z">
              <w:tcPr>
                <w:tcW w:w="595" w:type="dxa"/>
                <w:tcBorders>
                  <w:top w:val="nil"/>
                  <w:left w:val="nil"/>
                  <w:bottom w:val="single" w:sz="8" w:space="0" w:color="auto"/>
                  <w:right w:val="single" w:sz="8" w:space="0" w:color="auto"/>
                </w:tcBorders>
                <w:shd w:val="clear" w:color="000000" w:fill="FFFFFF"/>
                <w:vAlign w:val="center"/>
                <w:hideMark/>
              </w:tcPr>
            </w:tcPrChange>
          </w:tcPr>
          <w:p w14:paraId="014C9DE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37.4</w:t>
            </w:r>
          </w:p>
        </w:tc>
        <w:tc>
          <w:tcPr>
            <w:tcW w:w="343" w:type="dxa"/>
            <w:tcBorders>
              <w:top w:val="nil"/>
              <w:left w:val="nil"/>
              <w:bottom w:val="single" w:sz="8" w:space="0" w:color="auto"/>
              <w:right w:val="single" w:sz="8" w:space="0" w:color="auto"/>
            </w:tcBorders>
            <w:shd w:val="clear" w:color="000000" w:fill="FFFFFF"/>
            <w:vAlign w:val="center"/>
            <w:hideMark/>
            <w:tcPrChange w:id="1082" w:author="Алексей Ярославцев" w:date="2020-05-11T17:26:00Z">
              <w:tcPr>
                <w:tcW w:w="343" w:type="dxa"/>
                <w:tcBorders>
                  <w:top w:val="nil"/>
                  <w:left w:val="nil"/>
                  <w:bottom w:val="single" w:sz="8" w:space="0" w:color="auto"/>
                  <w:right w:val="single" w:sz="8" w:space="0" w:color="auto"/>
                </w:tcBorders>
                <w:shd w:val="clear" w:color="000000" w:fill="FFFFFF"/>
                <w:vAlign w:val="center"/>
                <w:hideMark/>
              </w:tcPr>
            </w:tcPrChange>
          </w:tcPr>
          <w:p w14:paraId="7352939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w:t>
            </w:r>
          </w:p>
        </w:tc>
        <w:tc>
          <w:tcPr>
            <w:tcW w:w="521" w:type="dxa"/>
            <w:tcBorders>
              <w:top w:val="nil"/>
              <w:left w:val="nil"/>
              <w:bottom w:val="single" w:sz="8" w:space="0" w:color="auto"/>
              <w:right w:val="single" w:sz="8" w:space="0" w:color="auto"/>
            </w:tcBorders>
            <w:shd w:val="clear" w:color="000000" w:fill="FFFFFF"/>
            <w:vAlign w:val="center"/>
            <w:hideMark/>
            <w:tcPrChange w:id="1083" w:author="Алексей Ярославцев" w:date="2020-05-11T17:26:00Z">
              <w:tcPr>
                <w:tcW w:w="521" w:type="dxa"/>
                <w:tcBorders>
                  <w:top w:val="nil"/>
                  <w:left w:val="nil"/>
                  <w:bottom w:val="single" w:sz="8" w:space="0" w:color="auto"/>
                  <w:right w:val="single" w:sz="8" w:space="0" w:color="auto"/>
                </w:tcBorders>
                <w:shd w:val="clear" w:color="000000" w:fill="FFFFFF"/>
                <w:vAlign w:val="center"/>
                <w:hideMark/>
              </w:tcPr>
            </w:tcPrChange>
          </w:tcPr>
          <w:p w14:paraId="41F3E3B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1.13</w:t>
            </w:r>
          </w:p>
        </w:tc>
        <w:tc>
          <w:tcPr>
            <w:tcW w:w="595" w:type="dxa"/>
            <w:tcBorders>
              <w:top w:val="nil"/>
              <w:left w:val="nil"/>
              <w:bottom w:val="single" w:sz="8" w:space="0" w:color="auto"/>
              <w:right w:val="single" w:sz="8" w:space="0" w:color="auto"/>
            </w:tcBorders>
            <w:shd w:val="clear" w:color="000000" w:fill="FFFFFF"/>
            <w:vAlign w:val="center"/>
            <w:hideMark/>
            <w:tcPrChange w:id="1084" w:author="Алексей Ярославцев" w:date="2020-05-11T17:26:00Z">
              <w:tcPr>
                <w:tcW w:w="595" w:type="dxa"/>
                <w:tcBorders>
                  <w:top w:val="nil"/>
                  <w:left w:val="nil"/>
                  <w:bottom w:val="single" w:sz="8" w:space="0" w:color="auto"/>
                  <w:right w:val="single" w:sz="8" w:space="0" w:color="auto"/>
                </w:tcBorders>
                <w:shd w:val="clear" w:color="000000" w:fill="FFFFFF"/>
                <w:vAlign w:val="center"/>
                <w:hideMark/>
              </w:tcPr>
            </w:tcPrChange>
          </w:tcPr>
          <w:p w14:paraId="4472BD3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0.754</w:t>
            </w:r>
          </w:p>
        </w:tc>
        <w:tc>
          <w:tcPr>
            <w:tcW w:w="595" w:type="dxa"/>
            <w:tcBorders>
              <w:top w:val="nil"/>
              <w:left w:val="nil"/>
              <w:bottom w:val="single" w:sz="8" w:space="0" w:color="auto"/>
              <w:right w:val="single" w:sz="8" w:space="0" w:color="auto"/>
            </w:tcBorders>
            <w:shd w:val="clear" w:color="000000" w:fill="FFFFFF"/>
            <w:vAlign w:val="center"/>
            <w:hideMark/>
            <w:tcPrChange w:id="1085" w:author="Алексей Ярославцев" w:date="2020-05-11T17:26:00Z">
              <w:tcPr>
                <w:tcW w:w="595" w:type="dxa"/>
                <w:tcBorders>
                  <w:top w:val="nil"/>
                  <w:left w:val="nil"/>
                  <w:bottom w:val="single" w:sz="8" w:space="0" w:color="auto"/>
                  <w:right w:val="single" w:sz="8" w:space="0" w:color="auto"/>
                </w:tcBorders>
                <w:shd w:val="clear" w:color="000000" w:fill="FFFFFF"/>
                <w:vAlign w:val="center"/>
                <w:hideMark/>
              </w:tcPr>
            </w:tcPrChange>
          </w:tcPr>
          <w:p w14:paraId="00D1BE8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0.326</w:t>
            </w:r>
          </w:p>
        </w:tc>
        <w:tc>
          <w:tcPr>
            <w:tcW w:w="656" w:type="dxa"/>
            <w:tcBorders>
              <w:top w:val="nil"/>
              <w:left w:val="nil"/>
              <w:bottom w:val="single" w:sz="8" w:space="0" w:color="auto"/>
              <w:right w:val="single" w:sz="8" w:space="0" w:color="auto"/>
            </w:tcBorders>
            <w:shd w:val="clear" w:color="000000" w:fill="FFFFFF"/>
            <w:vAlign w:val="center"/>
            <w:hideMark/>
            <w:tcPrChange w:id="1086" w:author="Алексей Ярославцев" w:date="2020-05-11T17:26:00Z">
              <w:tcPr>
                <w:tcW w:w="656" w:type="dxa"/>
                <w:tcBorders>
                  <w:top w:val="nil"/>
                  <w:left w:val="nil"/>
                  <w:bottom w:val="single" w:sz="8" w:space="0" w:color="auto"/>
                  <w:right w:val="single" w:sz="8" w:space="0" w:color="auto"/>
                </w:tcBorders>
                <w:shd w:val="clear" w:color="000000" w:fill="FFFFFF"/>
                <w:vAlign w:val="center"/>
                <w:hideMark/>
              </w:tcPr>
            </w:tcPrChange>
          </w:tcPr>
          <w:p w14:paraId="0985EDF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519.51</w:t>
            </w:r>
          </w:p>
        </w:tc>
        <w:tc>
          <w:tcPr>
            <w:tcW w:w="595" w:type="dxa"/>
            <w:tcBorders>
              <w:top w:val="nil"/>
              <w:left w:val="nil"/>
              <w:bottom w:val="single" w:sz="8" w:space="0" w:color="auto"/>
              <w:right w:val="single" w:sz="8" w:space="0" w:color="auto"/>
            </w:tcBorders>
            <w:shd w:val="clear" w:color="000000" w:fill="FFFFFF"/>
            <w:vAlign w:val="center"/>
            <w:hideMark/>
            <w:tcPrChange w:id="1087" w:author="Алексей Ярославцев" w:date="2020-05-11T17:26:00Z">
              <w:tcPr>
                <w:tcW w:w="595" w:type="dxa"/>
                <w:tcBorders>
                  <w:top w:val="nil"/>
                  <w:left w:val="nil"/>
                  <w:bottom w:val="single" w:sz="8" w:space="0" w:color="auto"/>
                  <w:right w:val="single" w:sz="8" w:space="0" w:color="auto"/>
                </w:tcBorders>
                <w:shd w:val="clear" w:color="000000" w:fill="FFFFFF"/>
                <w:vAlign w:val="center"/>
                <w:hideMark/>
              </w:tcPr>
            </w:tcPrChange>
          </w:tcPr>
          <w:p w14:paraId="7207292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9.45</w:t>
            </w:r>
          </w:p>
        </w:tc>
        <w:tc>
          <w:tcPr>
            <w:tcW w:w="680" w:type="dxa"/>
            <w:tcBorders>
              <w:top w:val="nil"/>
              <w:left w:val="nil"/>
              <w:bottom w:val="single" w:sz="8" w:space="0" w:color="auto"/>
              <w:right w:val="single" w:sz="8" w:space="0" w:color="auto"/>
            </w:tcBorders>
            <w:shd w:val="clear" w:color="000000" w:fill="FFFFFF"/>
            <w:noWrap/>
            <w:vAlign w:val="center"/>
            <w:hideMark/>
            <w:tcPrChange w:id="1088" w:author="Алексей Ярославцев" w:date="2020-05-11T17:26:00Z">
              <w:tcPr>
                <w:tcW w:w="680" w:type="dxa"/>
                <w:tcBorders>
                  <w:top w:val="nil"/>
                  <w:left w:val="nil"/>
                  <w:bottom w:val="single" w:sz="8" w:space="0" w:color="auto"/>
                  <w:right w:val="single" w:sz="8" w:space="0" w:color="auto"/>
                </w:tcBorders>
                <w:shd w:val="clear" w:color="000000" w:fill="FFFFFF"/>
                <w:noWrap/>
                <w:vAlign w:val="center"/>
                <w:hideMark/>
              </w:tcPr>
            </w:tcPrChange>
          </w:tcPr>
          <w:p w14:paraId="17C264EC"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7.75</w:t>
            </w:r>
          </w:p>
        </w:tc>
        <w:tc>
          <w:tcPr>
            <w:tcW w:w="647" w:type="dxa"/>
            <w:tcBorders>
              <w:top w:val="nil"/>
              <w:left w:val="nil"/>
              <w:bottom w:val="single" w:sz="8" w:space="0" w:color="auto"/>
              <w:right w:val="single" w:sz="8" w:space="0" w:color="auto"/>
            </w:tcBorders>
            <w:shd w:val="clear" w:color="000000" w:fill="FFFFFF"/>
            <w:noWrap/>
            <w:vAlign w:val="center"/>
            <w:hideMark/>
            <w:tcPrChange w:id="1089" w:author="Алексей Ярославцев" w:date="2020-05-11T17:26:00Z">
              <w:tcPr>
                <w:tcW w:w="647" w:type="dxa"/>
                <w:tcBorders>
                  <w:top w:val="nil"/>
                  <w:left w:val="nil"/>
                  <w:bottom w:val="single" w:sz="8" w:space="0" w:color="auto"/>
                  <w:right w:val="single" w:sz="8" w:space="0" w:color="auto"/>
                </w:tcBorders>
                <w:shd w:val="clear" w:color="000000" w:fill="FFFFFF"/>
                <w:noWrap/>
                <w:vAlign w:val="center"/>
                <w:hideMark/>
              </w:tcPr>
            </w:tcPrChange>
          </w:tcPr>
          <w:p w14:paraId="17A65FD1"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0.21</w:t>
            </w:r>
          </w:p>
        </w:tc>
        <w:tc>
          <w:tcPr>
            <w:tcW w:w="656" w:type="dxa"/>
            <w:tcBorders>
              <w:top w:val="nil"/>
              <w:left w:val="nil"/>
              <w:bottom w:val="single" w:sz="8" w:space="0" w:color="auto"/>
              <w:right w:val="single" w:sz="8" w:space="0" w:color="auto"/>
            </w:tcBorders>
            <w:shd w:val="clear" w:color="000000" w:fill="FFFFFF"/>
            <w:vAlign w:val="center"/>
            <w:hideMark/>
            <w:tcPrChange w:id="1090" w:author="Алексей Ярославцев" w:date="2020-05-11T17:26:00Z">
              <w:tcPr>
                <w:tcW w:w="656" w:type="dxa"/>
                <w:tcBorders>
                  <w:top w:val="nil"/>
                  <w:left w:val="nil"/>
                  <w:bottom w:val="single" w:sz="8" w:space="0" w:color="auto"/>
                  <w:right w:val="single" w:sz="8" w:space="0" w:color="auto"/>
                </w:tcBorders>
                <w:shd w:val="clear" w:color="000000" w:fill="FFFFFF"/>
                <w:vAlign w:val="center"/>
                <w:hideMark/>
              </w:tcPr>
            </w:tcPrChange>
          </w:tcPr>
          <w:p w14:paraId="64B6A39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137.62</w:t>
            </w:r>
          </w:p>
        </w:tc>
        <w:tc>
          <w:tcPr>
            <w:tcW w:w="600" w:type="dxa"/>
            <w:tcBorders>
              <w:top w:val="nil"/>
              <w:left w:val="nil"/>
              <w:bottom w:val="single" w:sz="8" w:space="0" w:color="auto"/>
              <w:right w:val="single" w:sz="8" w:space="0" w:color="auto"/>
            </w:tcBorders>
            <w:shd w:val="clear" w:color="000000" w:fill="FFFFFF"/>
            <w:noWrap/>
            <w:vAlign w:val="center"/>
            <w:hideMark/>
            <w:tcPrChange w:id="1091" w:author="Алексей Ярославцев" w:date="2020-05-11T17:26:00Z">
              <w:tcPr>
                <w:tcW w:w="600" w:type="dxa"/>
                <w:tcBorders>
                  <w:top w:val="nil"/>
                  <w:left w:val="nil"/>
                  <w:bottom w:val="single" w:sz="8" w:space="0" w:color="auto"/>
                  <w:right w:val="single" w:sz="8" w:space="0" w:color="auto"/>
                </w:tcBorders>
                <w:shd w:val="clear" w:color="000000" w:fill="FFFFFF"/>
                <w:noWrap/>
                <w:vAlign w:val="center"/>
                <w:hideMark/>
              </w:tcPr>
            </w:tcPrChange>
          </w:tcPr>
          <w:p w14:paraId="4DAF1A2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183.5</w:t>
            </w:r>
          </w:p>
        </w:tc>
        <w:tc>
          <w:tcPr>
            <w:tcW w:w="600" w:type="dxa"/>
            <w:tcBorders>
              <w:top w:val="nil"/>
              <w:left w:val="nil"/>
              <w:bottom w:val="single" w:sz="8" w:space="0" w:color="auto"/>
              <w:right w:val="single" w:sz="8" w:space="0" w:color="auto"/>
            </w:tcBorders>
            <w:shd w:val="clear" w:color="000000" w:fill="FFFFFF"/>
            <w:noWrap/>
            <w:vAlign w:val="center"/>
            <w:hideMark/>
            <w:tcPrChange w:id="1092" w:author="Алексей Ярославцев" w:date="2020-05-11T17:26:00Z">
              <w:tcPr>
                <w:tcW w:w="600" w:type="dxa"/>
                <w:tcBorders>
                  <w:top w:val="nil"/>
                  <w:left w:val="nil"/>
                  <w:bottom w:val="single" w:sz="8" w:space="0" w:color="auto"/>
                  <w:right w:val="single" w:sz="8" w:space="0" w:color="auto"/>
                </w:tcBorders>
                <w:shd w:val="clear" w:color="000000" w:fill="FFFFFF"/>
                <w:noWrap/>
                <w:vAlign w:val="center"/>
                <w:hideMark/>
              </w:tcPr>
            </w:tcPrChange>
          </w:tcPr>
          <w:p w14:paraId="518AD70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0.75</w:t>
            </w:r>
          </w:p>
        </w:tc>
        <w:tc>
          <w:tcPr>
            <w:tcW w:w="754" w:type="dxa"/>
            <w:tcBorders>
              <w:top w:val="nil"/>
              <w:left w:val="nil"/>
              <w:bottom w:val="single" w:sz="8" w:space="0" w:color="auto"/>
              <w:right w:val="single" w:sz="8" w:space="0" w:color="auto"/>
            </w:tcBorders>
            <w:shd w:val="clear" w:color="000000" w:fill="FFFFFF"/>
            <w:vAlign w:val="center"/>
            <w:hideMark/>
            <w:tcPrChange w:id="1093" w:author="Алексей Ярославцев" w:date="2020-05-11T17:26:00Z">
              <w:tcPr>
                <w:tcW w:w="754" w:type="dxa"/>
                <w:tcBorders>
                  <w:top w:val="nil"/>
                  <w:left w:val="nil"/>
                  <w:bottom w:val="single" w:sz="8" w:space="0" w:color="auto"/>
                  <w:right w:val="single" w:sz="8" w:space="0" w:color="auto"/>
                </w:tcBorders>
                <w:shd w:val="clear" w:color="000000" w:fill="FFFFFF"/>
                <w:vAlign w:val="center"/>
                <w:hideMark/>
              </w:tcPr>
            </w:tcPrChange>
          </w:tcPr>
          <w:p w14:paraId="5669173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3238</w:t>
            </w:r>
          </w:p>
        </w:tc>
        <w:tc>
          <w:tcPr>
            <w:tcW w:w="656" w:type="dxa"/>
            <w:tcBorders>
              <w:top w:val="nil"/>
              <w:left w:val="nil"/>
              <w:bottom w:val="single" w:sz="8" w:space="0" w:color="auto"/>
              <w:right w:val="single" w:sz="8" w:space="0" w:color="auto"/>
            </w:tcBorders>
            <w:shd w:val="clear" w:color="000000" w:fill="FFFFFF"/>
            <w:vAlign w:val="center"/>
            <w:hideMark/>
            <w:tcPrChange w:id="1094" w:author="Алексей Ярославцев" w:date="2020-05-11T17:26:00Z">
              <w:tcPr>
                <w:tcW w:w="656" w:type="dxa"/>
                <w:tcBorders>
                  <w:top w:val="nil"/>
                  <w:left w:val="nil"/>
                  <w:bottom w:val="single" w:sz="8" w:space="0" w:color="auto"/>
                  <w:right w:val="single" w:sz="8" w:space="0" w:color="auto"/>
                </w:tcBorders>
                <w:shd w:val="clear" w:color="000000" w:fill="FFFFFF"/>
                <w:vAlign w:val="center"/>
                <w:hideMark/>
              </w:tcPr>
            </w:tcPrChange>
          </w:tcPr>
          <w:p w14:paraId="18AC7EBC"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9824</w:t>
            </w:r>
          </w:p>
        </w:tc>
        <w:tc>
          <w:tcPr>
            <w:tcW w:w="656" w:type="dxa"/>
            <w:tcBorders>
              <w:top w:val="nil"/>
              <w:left w:val="nil"/>
              <w:bottom w:val="single" w:sz="8" w:space="0" w:color="auto"/>
              <w:right w:val="single" w:sz="8" w:space="0" w:color="auto"/>
            </w:tcBorders>
            <w:shd w:val="clear" w:color="000000" w:fill="FFFFFF"/>
            <w:vAlign w:val="center"/>
            <w:hideMark/>
            <w:tcPrChange w:id="1095" w:author="Алексей Ярославцев" w:date="2020-05-11T17:26:00Z">
              <w:tcPr>
                <w:tcW w:w="656" w:type="dxa"/>
                <w:tcBorders>
                  <w:top w:val="nil"/>
                  <w:left w:val="nil"/>
                  <w:bottom w:val="single" w:sz="8" w:space="0" w:color="auto"/>
                  <w:right w:val="single" w:sz="8" w:space="0" w:color="auto"/>
                </w:tcBorders>
                <w:shd w:val="clear" w:color="000000" w:fill="FFFFFF"/>
                <w:vAlign w:val="center"/>
                <w:hideMark/>
              </w:tcPr>
            </w:tcPrChange>
          </w:tcPr>
          <w:p w14:paraId="2C86BF66"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628</w:t>
            </w:r>
            <w:del w:id="1096" w:author="Алексей Ярославцев" w:date="2020-05-11T20:32:00Z">
              <w:r w:rsidRPr="00F307EE" w:rsidDel="00BC45BD">
                <w:rPr>
                  <w:rFonts w:ascii="Times New Roman" w:eastAsia="Times New Roman" w:hAnsi="Times New Roman" w:cs="Times New Roman"/>
                  <w:color w:val="000000"/>
                  <w:sz w:val="16"/>
                  <w:szCs w:val="16"/>
                  <w:lang w:val="ru-RU"/>
                </w:rPr>
                <w:delText>7</w:delText>
              </w:r>
            </w:del>
            <w:r w:rsidRPr="00F307EE">
              <w:rPr>
                <w:rFonts w:ascii="Times New Roman" w:eastAsia="Times New Roman" w:hAnsi="Times New Roman" w:cs="Times New Roman"/>
                <w:color w:val="000000"/>
                <w:sz w:val="16"/>
                <w:szCs w:val="16"/>
                <w:lang w:val="ru-RU"/>
              </w:rPr>
              <w:t>8</w:t>
            </w:r>
          </w:p>
        </w:tc>
        <w:tc>
          <w:tcPr>
            <w:tcW w:w="656" w:type="dxa"/>
            <w:tcBorders>
              <w:top w:val="nil"/>
              <w:left w:val="nil"/>
              <w:bottom w:val="single" w:sz="8" w:space="0" w:color="auto"/>
              <w:right w:val="single" w:sz="8" w:space="0" w:color="auto"/>
            </w:tcBorders>
            <w:shd w:val="clear" w:color="000000" w:fill="FFFFFF"/>
            <w:vAlign w:val="center"/>
            <w:hideMark/>
            <w:tcPrChange w:id="1097" w:author="Алексей Ярославцев" w:date="2020-05-11T17:26:00Z">
              <w:tcPr>
                <w:tcW w:w="656" w:type="dxa"/>
                <w:tcBorders>
                  <w:top w:val="nil"/>
                  <w:left w:val="nil"/>
                  <w:bottom w:val="single" w:sz="8" w:space="0" w:color="auto"/>
                  <w:right w:val="single" w:sz="8" w:space="0" w:color="auto"/>
                </w:tcBorders>
                <w:shd w:val="clear" w:color="000000" w:fill="FFFFFF"/>
                <w:vAlign w:val="center"/>
                <w:hideMark/>
              </w:tcPr>
            </w:tcPrChange>
          </w:tcPr>
          <w:p w14:paraId="4869825F"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2456</w:t>
            </w:r>
          </w:p>
        </w:tc>
        <w:tc>
          <w:tcPr>
            <w:tcW w:w="600" w:type="dxa"/>
            <w:tcBorders>
              <w:top w:val="nil"/>
              <w:left w:val="nil"/>
              <w:bottom w:val="single" w:sz="8" w:space="0" w:color="auto"/>
              <w:right w:val="single" w:sz="8" w:space="0" w:color="auto"/>
            </w:tcBorders>
            <w:shd w:val="clear" w:color="000000" w:fill="FFFFFF"/>
            <w:hideMark/>
            <w:tcPrChange w:id="1098" w:author="Алексей Ярославцев" w:date="2020-05-11T17:26:00Z">
              <w:tcPr>
                <w:tcW w:w="600" w:type="dxa"/>
                <w:tcBorders>
                  <w:top w:val="nil"/>
                  <w:left w:val="nil"/>
                  <w:bottom w:val="single" w:sz="8" w:space="0" w:color="auto"/>
                  <w:right w:val="single" w:sz="8" w:space="0" w:color="auto"/>
                </w:tcBorders>
                <w:shd w:val="clear" w:color="000000" w:fill="FFFFFF"/>
                <w:vAlign w:val="center"/>
                <w:hideMark/>
              </w:tcPr>
            </w:tcPrChange>
          </w:tcPr>
          <w:p w14:paraId="12BB59F2" w14:textId="7F66FF38"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1099" w:author="Алексей Ярославцев" w:date="2020-05-11T17:26:00Z">
                  <w:rPr>
                    <w:rFonts w:ascii="Times New Roman" w:eastAsia="Times New Roman" w:hAnsi="Times New Roman" w:cs="Times New Roman"/>
                    <w:color w:val="000000"/>
                    <w:sz w:val="16"/>
                    <w:szCs w:val="16"/>
                    <w:lang w:val="ru-RU"/>
                  </w:rPr>
                </w:rPrChange>
              </w:rPr>
            </w:pPr>
            <w:ins w:id="1100" w:author="Алексей Ярославцев" w:date="2020-05-11T17:26:00Z">
              <w:r w:rsidRPr="00F34A4A">
                <w:rPr>
                  <w:rFonts w:ascii="Times New Roman" w:hAnsi="Times New Roman" w:cs="Times New Roman"/>
                  <w:sz w:val="16"/>
                  <w:szCs w:val="16"/>
                  <w:rPrChange w:id="1101" w:author="Алексей Ярославцев" w:date="2020-05-11T17:26:00Z">
                    <w:rPr/>
                  </w:rPrChange>
                </w:rPr>
                <w:t>4.08</w:t>
              </w:r>
            </w:ins>
            <w:del w:id="1102" w:author="Алексей Ярославцев" w:date="2020-05-11T17:26:00Z">
              <w:r w:rsidRPr="00F34A4A" w:rsidDel="00E10197">
                <w:rPr>
                  <w:rFonts w:ascii="Times New Roman" w:eastAsia="Times New Roman" w:hAnsi="Times New Roman" w:cs="Times New Roman"/>
                  <w:color w:val="000000"/>
                  <w:sz w:val="16"/>
                  <w:szCs w:val="16"/>
                  <w:lang w:val="ru-RU"/>
                  <w:rPrChange w:id="1103" w:author="Алексей Ярославцев" w:date="2020-05-11T17:26:00Z">
                    <w:rPr>
                      <w:rFonts w:ascii="Times New Roman" w:eastAsia="Times New Roman" w:hAnsi="Times New Roman" w:cs="Times New Roman"/>
                      <w:color w:val="000000"/>
                      <w:sz w:val="16"/>
                      <w:szCs w:val="16"/>
                      <w:lang w:val="ru-RU"/>
                    </w:rPr>
                  </w:rPrChange>
                </w:rPr>
                <w:delText>3.38</w:delText>
              </w:r>
            </w:del>
          </w:p>
        </w:tc>
        <w:tc>
          <w:tcPr>
            <w:tcW w:w="600" w:type="dxa"/>
            <w:tcBorders>
              <w:top w:val="nil"/>
              <w:left w:val="nil"/>
              <w:bottom w:val="single" w:sz="8" w:space="0" w:color="auto"/>
              <w:right w:val="single" w:sz="8" w:space="0" w:color="auto"/>
            </w:tcBorders>
            <w:shd w:val="clear" w:color="000000" w:fill="FFFFFF"/>
            <w:hideMark/>
            <w:tcPrChange w:id="1104" w:author="Алексей Ярославцев" w:date="2020-05-11T17:26:00Z">
              <w:tcPr>
                <w:tcW w:w="600" w:type="dxa"/>
                <w:tcBorders>
                  <w:top w:val="nil"/>
                  <w:left w:val="nil"/>
                  <w:bottom w:val="single" w:sz="8" w:space="0" w:color="auto"/>
                  <w:right w:val="single" w:sz="8" w:space="0" w:color="auto"/>
                </w:tcBorders>
                <w:shd w:val="clear" w:color="000000" w:fill="FFFFFF"/>
                <w:vAlign w:val="center"/>
                <w:hideMark/>
              </w:tcPr>
            </w:tcPrChange>
          </w:tcPr>
          <w:p w14:paraId="38764DD0" w14:textId="6FCC8F9B"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1105" w:author="Алексей Ярославцев" w:date="2020-05-11T17:26:00Z">
                  <w:rPr>
                    <w:rFonts w:ascii="Times New Roman" w:eastAsia="Times New Roman" w:hAnsi="Times New Roman" w:cs="Times New Roman"/>
                    <w:color w:val="000000"/>
                    <w:sz w:val="16"/>
                    <w:szCs w:val="16"/>
                    <w:lang w:val="ru-RU"/>
                  </w:rPr>
                </w:rPrChange>
              </w:rPr>
            </w:pPr>
            <w:ins w:id="1106" w:author="Алексей Ярославцев" w:date="2020-05-11T17:26:00Z">
              <w:r w:rsidRPr="00F34A4A">
                <w:rPr>
                  <w:rFonts w:ascii="Times New Roman" w:hAnsi="Times New Roman" w:cs="Times New Roman"/>
                  <w:sz w:val="16"/>
                  <w:szCs w:val="16"/>
                  <w:rPrChange w:id="1107" w:author="Алексей Ярославцев" w:date="2020-05-11T17:26:00Z">
                    <w:rPr/>
                  </w:rPrChange>
                </w:rPr>
                <w:t>0.46</w:t>
              </w:r>
            </w:ins>
            <w:del w:id="1108" w:author="Алексей Ярославцев" w:date="2020-05-11T17:26:00Z">
              <w:r w:rsidRPr="00F34A4A" w:rsidDel="00E10197">
                <w:rPr>
                  <w:rFonts w:ascii="Times New Roman" w:eastAsia="Times New Roman" w:hAnsi="Times New Roman" w:cs="Times New Roman"/>
                  <w:color w:val="000000"/>
                  <w:sz w:val="16"/>
                  <w:szCs w:val="16"/>
                  <w:lang w:val="ru-RU"/>
                  <w:rPrChange w:id="1109" w:author="Алексей Ярославцев" w:date="2020-05-11T17:26:00Z">
                    <w:rPr>
                      <w:rFonts w:ascii="Times New Roman" w:eastAsia="Times New Roman" w:hAnsi="Times New Roman" w:cs="Times New Roman"/>
                      <w:color w:val="000000"/>
                      <w:sz w:val="16"/>
                      <w:szCs w:val="16"/>
                      <w:lang w:val="ru-RU"/>
                    </w:rPr>
                  </w:rPrChange>
                </w:rPr>
                <w:delText>0.46</w:delText>
              </w:r>
            </w:del>
          </w:p>
        </w:tc>
        <w:tc>
          <w:tcPr>
            <w:tcW w:w="576" w:type="dxa"/>
            <w:tcBorders>
              <w:top w:val="nil"/>
              <w:left w:val="nil"/>
              <w:bottom w:val="single" w:sz="8" w:space="0" w:color="auto"/>
              <w:right w:val="single" w:sz="8" w:space="0" w:color="auto"/>
            </w:tcBorders>
            <w:shd w:val="clear" w:color="000000" w:fill="FFFFFF"/>
            <w:hideMark/>
            <w:tcPrChange w:id="1110" w:author="Алексей Ярославцев" w:date="2020-05-11T17:26:00Z">
              <w:tcPr>
                <w:tcW w:w="576" w:type="dxa"/>
                <w:tcBorders>
                  <w:top w:val="nil"/>
                  <w:left w:val="nil"/>
                  <w:bottom w:val="single" w:sz="8" w:space="0" w:color="auto"/>
                  <w:right w:val="single" w:sz="8" w:space="0" w:color="auto"/>
                </w:tcBorders>
                <w:shd w:val="clear" w:color="000000" w:fill="FFFFFF"/>
                <w:vAlign w:val="center"/>
                <w:hideMark/>
              </w:tcPr>
            </w:tcPrChange>
          </w:tcPr>
          <w:p w14:paraId="2D94078B" w14:textId="519F9FC1"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1111" w:author="Алексей Ярославцев" w:date="2020-05-11T17:26:00Z">
                  <w:rPr>
                    <w:rFonts w:ascii="Times New Roman" w:eastAsia="Times New Roman" w:hAnsi="Times New Roman" w:cs="Times New Roman"/>
                    <w:color w:val="000000"/>
                    <w:sz w:val="16"/>
                    <w:szCs w:val="16"/>
                    <w:lang w:val="ru-RU"/>
                  </w:rPr>
                </w:rPrChange>
              </w:rPr>
            </w:pPr>
            <w:ins w:id="1112" w:author="Алексей Ярославцев" w:date="2020-05-11T17:26:00Z">
              <w:r w:rsidRPr="00F34A4A">
                <w:rPr>
                  <w:rFonts w:ascii="Times New Roman" w:hAnsi="Times New Roman" w:cs="Times New Roman"/>
                  <w:sz w:val="16"/>
                  <w:szCs w:val="16"/>
                  <w:rPrChange w:id="1113" w:author="Алексей Ярославцев" w:date="2020-05-11T17:26:00Z">
                    <w:rPr/>
                  </w:rPrChange>
                </w:rPr>
                <w:t>3.62</w:t>
              </w:r>
            </w:ins>
            <w:del w:id="1114" w:author="Алексей Ярославцев" w:date="2020-05-11T17:26:00Z">
              <w:r w:rsidRPr="00F34A4A" w:rsidDel="00E10197">
                <w:rPr>
                  <w:rFonts w:ascii="Times New Roman" w:eastAsia="Times New Roman" w:hAnsi="Times New Roman" w:cs="Times New Roman"/>
                  <w:color w:val="000000"/>
                  <w:sz w:val="16"/>
                  <w:szCs w:val="16"/>
                  <w:lang w:val="ru-RU"/>
                  <w:rPrChange w:id="1115" w:author="Алексей Ярославцев" w:date="2020-05-11T17:26:00Z">
                    <w:rPr>
                      <w:rFonts w:ascii="Times New Roman" w:eastAsia="Times New Roman" w:hAnsi="Times New Roman" w:cs="Times New Roman"/>
                      <w:color w:val="000000"/>
                      <w:sz w:val="16"/>
                      <w:szCs w:val="16"/>
                      <w:lang w:val="ru-RU"/>
                    </w:rPr>
                  </w:rPrChange>
                </w:rPr>
                <w:delText>2.92</w:delText>
              </w:r>
            </w:del>
          </w:p>
        </w:tc>
      </w:tr>
      <w:tr w:rsidR="00F34A4A" w:rsidRPr="00F307EE" w14:paraId="3549743D" w14:textId="77777777" w:rsidTr="00A64F98">
        <w:tblPrEx>
          <w:tblW w:w="15099" w:type="dxa"/>
          <w:tblInd w:w="93" w:type="dxa"/>
          <w:tblLayout w:type="fixed"/>
          <w:tblPrExChange w:id="1116" w:author="Алексей Ярославцев" w:date="2020-05-11T17:26:00Z">
            <w:tblPrEx>
              <w:tblW w:w="15099" w:type="dxa"/>
              <w:tblInd w:w="93" w:type="dxa"/>
              <w:tblLayout w:type="fixed"/>
            </w:tblPrEx>
          </w:tblPrExChange>
        </w:tblPrEx>
        <w:trPr>
          <w:trHeight w:val="170"/>
          <w:trPrChange w:id="1117" w:author="Алексей Ярославцев" w:date="2020-05-11T17:26:00Z">
            <w:trPr>
              <w:trHeight w:val="170"/>
            </w:trPr>
          </w:trPrChange>
        </w:trPr>
        <w:tc>
          <w:tcPr>
            <w:tcW w:w="1008" w:type="dxa"/>
            <w:tcBorders>
              <w:top w:val="nil"/>
              <w:left w:val="single" w:sz="8" w:space="0" w:color="auto"/>
              <w:bottom w:val="single" w:sz="8" w:space="0" w:color="auto"/>
              <w:right w:val="single" w:sz="8" w:space="0" w:color="auto"/>
            </w:tcBorders>
            <w:shd w:val="clear" w:color="000000" w:fill="FFFFFF"/>
            <w:vAlign w:val="center"/>
            <w:hideMark/>
            <w:tcPrChange w:id="1118" w:author="Алексей Ярославцев" w:date="2020-05-11T17:26:00Z">
              <w:tcPr>
                <w:tcW w:w="1008" w:type="dxa"/>
                <w:tcBorders>
                  <w:top w:val="nil"/>
                  <w:left w:val="single" w:sz="8" w:space="0" w:color="auto"/>
                  <w:bottom w:val="single" w:sz="8" w:space="0" w:color="auto"/>
                  <w:right w:val="single" w:sz="8" w:space="0" w:color="auto"/>
                </w:tcBorders>
                <w:shd w:val="clear" w:color="000000" w:fill="FFFFFF"/>
                <w:vAlign w:val="center"/>
                <w:hideMark/>
              </w:tcPr>
            </w:tcPrChange>
          </w:tcPr>
          <w:p w14:paraId="4140CD68" w14:textId="77777777" w:rsidR="00F34A4A" w:rsidRPr="00F307EE" w:rsidRDefault="00F34A4A" w:rsidP="00F34A4A">
            <w:pPr>
              <w:spacing w:after="0" w:line="240" w:lineRule="auto"/>
              <w:jc w:val="right"/>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218A0277</w:t>
            </w:r>
          </w:p>
        </w:tc>
        <w:tc>
          <w:tcPr>
            <w:tcW w:w="755" w:type="dxa"/>
            <w:tcBorders>
              <w:top w:val="nil"/>
              <w:left w:val="nil"/>
              <w:bottom w:val="single" w:sz="8" w:space="0" w:color="auto"/>
              <w:right w:val="single" w:sz="8" w:space="0" w:color="auto"/>
            </w:tcBorders>
            <w:shd w:val="clear" w:color="000000" w:fill="FFFFFF"/>
            <w:vAlign w:val="center"/>
            <w:hideMark/>
            <w:tcPrChange w:id="1119" w:author="Алексей Ярославцев" w:date="2020-05-11T17:26:00Z">
              <w:tcPr>
                <w:tcW w:w="755" w:type="dxa"/>
                <w:tcBorders>
                  <w:top w:val="nil"/>
                  <w:left w:val="nil"/>
                  <w:bottom w:val="single" w:sz="8" w:space="0" w:color="auto"/>
                  <w:right w:val="single" w:sz="8" w:space="0" w:color="auto"/>
                </w:tcBorders>
                <w:shd w:val="clear" w:color="000000" w:fill="FFFFFF"/>
                <w:vAlign w:val="center"/>
                <w:hideMark/>
              </w:tcPr>
            </w:tcPrChange>
          </w:tcPr>
          <w:p w14:paraId="6E14E45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80-100</w:t>
            </w:r>
          </w:p>
        </w:tc>
        <w:tc>
          <w:tcPr>
            <w:tcW w:w="580" w:type="dxa"/>
            <w:tcBorders>
              <w:top w:val="nil"/>
              <w:left w:val="nil"/>
              <w:bottom w:val="single" w:sz="8" w:space="0" w:color="auto"/>
              <w:right w:val="single" w:sz="8" w:space="0" w:color="auto"/>
            </w:tcBorders>
            <w:shd w:val="clear" w:color="000000" w:fill="FFFFFF"/>
            <w:vAlign w:val="center"/>
            <w:hideMark/>
            <w:tcPrChange w:id="1120" w:author="Алексей Ярославцев" w:date="2020-05-11T17:26:00Z">
              <w:tcPr>
                <w:tcW w:w="580" w:type="dxa"/>
                <w:tcBorders>
                  <w:top w:val="nil"/>
                  <w:left w:val="nil"/>
                  <w:bottom w:val="single" w:sz="8" w:space="0" w:color="auto"/>
                  <w:right w:val="single" w:sz="8" w:space="0" w:color="auto"/>
                </w:tcBorders>
                <w:shd w:val="clear" w:color="000000" w:fill="FFFFFF"/>
                <w:vAlign w:val="center"/>
                <w:hideMark/>
              </w:tcPr>
            </w:tcPrChange>
          </w:tcPr>
          <w:p w14:paraId="328914C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24</w:t>
            </w:r>
          </w:p>
        </w:tc>
        <w:tc>
          <w:tcPr>
            <w:tcW w:w="595" w:type="dxa"/>
            <w:tcBorders>
              <w:top w:val="nil"/>
              <w:left w:val="nil"/>
              <w:bottom w:val="single" w:sz="8" w:space="0" w:color="auto"/>
              <w:right w:val="single" w:sz="8" w:space="0" w:color="auto"/>
            </w:tcBorders>
            <w:shd w:val="clear" w:color="000000" w:fill="FFFFFF"/>
            <w:vAlign w:val="center"/>
            <w:hideMark/>
            <w:tcPrChange w:id="1121" w:author="Алексей Ярославцев" w:date="2020-05-11T17:26:00Z">
              <w:tcPr>
                <w:tcW w:w="595" w:type="dxa"/>
                <w:tcBorders>
                  <w:top w:val="nil"/>
                  <w:left w:val="nil"/>
                  <w:bottom w:val="single" w:sz="8" w:space="0" w:color="auto"/>
                  <w:right w:val="single" w:sz="8" w:space="0" w:color="auto"/>
                </w:tcBorders>
                <w:shd w:val="clear" w:color="000000" w:fill="FFFFFF"/>
                <w:vAlign w:val="center"/>
                <w:hideMark/>
              </w:tcPr>
            </w:tcPrChange>
          </w:tcPr>
          <w:p w14:paraId="4FF0010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26.1</w:t>
            </w:r>
          </w:p>
        </w:tc>
        <w:tc>
          <w:tcPr>
            <w:tcW w:w="580" w:type="dxa"/>
            <w:tcBorders>
              <w:top w:val="nil"/>
              <w:left w:val="nil"/>
              <w:bottom w:val="single" w:sz="8" w:space="0" w:color="auto"/>
              <w:right w:val="single" w:sz="8" w:space="0" w:color="auto"/>
            </w:tcBorders>
            <w:shd w:val="clear" w:color="000000" w:fill="FFFFFF"/>
            <w:vAlign w:val="center"/>
            <w:hideMark/>
            <w:tcPrChange w:id="1122" w:author="Алексей Ярославцев" w:date="2020-05-11T17:26:00Z">
              <w:tcPr>
                <w:tcW w:w="580" w:type="dxa"/>
                <w:tcBorders>
                  <w:top w:val="nil"/>
                  <w:left w:val="nil"/>
                  <w:bottom w:val="single" w:sz="8" w:space="0" w:color="auto"/>
                  <w:right w:val="single" w:sz="8" w:space="0" w:color="auto"/>
                </w:tcBorders>
                <w:shd w:val="clear" w:color="000000" w:fill="FFFFFF"/>
                <w:vAlign w:val="center"/>
                <w:hideMark/>
              </w:tcPr>
            </w:tcPrChange>
          </w:tcPr>
          <w:p w14:paraId="4564030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1.64</w:t>
            </w:r>
          </w:p>
        </w:tc>
        <w:tc>
          <w:tcPr>
            <w:tcW w:w="595" w:type="dxa"/>
            <w:tcBorders>
              <w:top w:val="nil"/>
              <w:left w:val="nil"/>
              <w:bottom w:val="single" w:sz="8" w:space="0" w:color="auto"/>
              <w:right w:val="single" w:sz="8" w:space="0" w:color="auto"/>
            </w:tcBorders>
            <w:shd w:val="clear" w:color="000000" w:fill="FFFFFF"/>
            <w:vAlign w:val="center"/>
            <w:hideMark/>
            <w:tcPrChange w:id="1123" w:author="Алексей Ярославцев" w:date="2020-05-11T17:26:00Z">
              <w:tcPr>
                <w:tcW w:w="595" w:type="dxa"/>
                <w:tcBorders>
                  <w:top w:val="nil"/>
                  <w:left w:val="nil"/>
                  <w:bottom w:val="single" w:sz="8" w:space="0" w:color="auto"/>
                  <w:right w:val="single" w:sz="8" w:space="0" w:color="auto"/>
                </w:tcBorders>
                <w:shd w:val="clear" w:color="000000" w:fill="FFFFFF"/>
                <w:vAlign w:val="center"/>
                <w:hideMark/>
              </w:tcPr>
            </w:tcPrChange>
          </w:tcPr>
          <w:p w14:paraId="28D4A75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32.3</w:t>
            </w:r>
          </w:p>
        </w:tc>
        <w:tc>
          <w:tcPr>
            <w:tcW w:w="343" w:type="dxa"/>
            <w:tcBorders>
              <w:top w:val="nil"/>
              <w:left w:val="nil"/>
              <w:bottom w:val="single" w:sz="8" w:space="0" w:color="auto"/>
              <w:right w:val="single" w:sz="8" w:space="0" w:color="auto"/>
            </w:tcBorders>
            <w:shd w:val="clear" w:color="000000" w:fill="FFFFFF"/>
            <w:vAlign w:val="center"/>
            <w:hideMark/>
            <w:tcPrChange w:id="1124" w:author="Алексей Ярославцев" w:date="2020-05-11T17:26:00Z">
              <w:tcPr>
                <w:tcW w:w="343" w:type="dxa"/>
                <w:tcBorders>
                  <w:top w:val="nil"/>
                  <w:left w:val="nil"/>
                  <w:bottom w:val="single" w:sz="8" w:space="0" w:color="auto"/>
                  <w:right w:val="single" w:sz="8" w:space="0" w:color="auto"/>
                </w:tcBorders>
                <w:shd w:val="clear" w:color="000000" w:fill="FFFFFF"/>
                <w:vAlign w:val="center"/>
                <w:hideMark/>
              </w:tcPr>
            </w:tcPrChange>
          </w:tcPr>
          <w:p w14:paraId="01257EB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w:t>
            </w:r>
          </w:p>
        </w:tc>
        <w:tc>
          <w:tcPr>
            <w:tcW w:w="521" w:type="dxa"/>
            <w:tcBorders>
              <w:top w:val="nil"/>
              <w:left w:val="nil"/>
              <w:bottom w:val="single" w:sz="8" w:space="0" w:color="auto"/>
              <w:right w:val="single" w:sz="8" w:space="0" w:color="auto"/>
            </w:tcBorders>
            <w:shd w:val="clear" w:color="000000" w:fill="FFFFFF"/>
            <w:vAlign w:val="center"/>
            <w:hideMark/>
            <w:tcPrChange w:id="1125" w:author="Алексей Ярославцев" w:date="2020-05-11T17:26:00Z">
              <w:tcPr>
                <w:tcW w:w="521" w:type="dxa"/>
                <w:tcBorders>
                  <w:top w:val="nil"/>
                  <w:left w:val="nil"/>
                  <w:bottom w:val="single" w:sz="8" w:space="0" w:color="auto"/>
                  <w:right w:val="single" w:sz="8" w:space="0" w:color="auto"/>
                </w:tcBorders>
                <w:shd w:val="clear" w:color="000000" w:fill="FFFFFF"/>
                <w:vAlign w:val="center"/>
                <w:hideMark/>
              </w:tcPr>
            </w:tcPrChange>
          </w:tcPr>
          <w:p w14:paraId="167BFE5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1.13</w:t>
            </w:r>
          </w:p>
        </w:tc>
        <w:tc>
          <w:tcPr>
            <w:tcW w:w="595" w:type="dxa"/>
            <w:tcBorders>
              <w:top w:val="nil"/>
              <w:left w:val="nil"/>
              <w:bottom w:val="single" w:sz="8" w:space="0" w:color="auto"/>
              <w:right w:val="single" w:sz="8" w:space="0" w:color="auto"/>
            </w:tcBorders>
            <w:shd w:val="clear" w:color="000000" w:fill="FFFFFF"/>
            <w:vAlign w:val="center"/>
            <w:hideMark/>
            <w:tcPrChange w:id="1126" w:author="Алексей Ярославцев" w:date="2020-05-11T17:26:00Z">
              <w:tcPr>
                <w:tcW w:w="595" w:type="dxa"/>
                <w:tcBorders>
                  <w:top w:val="nil"/>
                  <w:left w:val="nil"/>
                  <w:bottom w:val="single" w:sz="8" w:space="0" w:color="auto"/>
                  <w:right w:val="single" w:sz="8" w:space="0" w:color="auto"/>
                </w:tcBorders>
                <w:shd w:val="clear" w:color="000000" w:fill="FFFFFF"/>
                <w:vAlign w:val="center"/>
                <w:hideMark/>
              </w:tcPr>
            </w:tcPrChange>
          </w:tcPr>
          <w:p w14:paraId="2DD915B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0.754</w:t>
            </w:r>
          </w:p>
        </w:tc>
        <w:tc>
          <w:tcPr>
            <w:tcW w:w="595" w:type="dxa"/>
            <w:tcBorders>
              <w:top w:val="nil"/>
              <w:left w:val="nil"/>
              <w:bottom w:val="single" w:sz="8" w:space="0" w:color="auto"/>
              <w:right w:val="single" w:sz="8" w:space="0" w:color="auto"/>
            </w:tcBorders>
            <w:shd w:val="clear" w:color="000000" w:fill="FFFFFF"/>
            <w:vAlign w:val="center"/>
            <w:hideMark/>
            <w:tcPrChange w:id="1127" w:author="Алексей Ярославцев" w:date="2020-05-11T17:26:00Z">
              <w:tcPr>
                <w:tcW w:w="595" w:type="dxa"/>
                <w:tcBorders>
                  <w:top w:val="nil"/>
                  <w:left w:val="nil"/>
                  <w:bottom w:val="single" w:sz="8" w:space="0" w:color="auto"/>
                  <w:right w:val="single" w:sz="8" w:space="0" w:color="auto"/>
                </w:tcBorders>
                <w:shd w:val="clear" w:color="000000" w:fill="FFFFFF"/>
                <w:vAlign w:val="center"/>
                <w:hideMark/>
              </w:tcPr>
            </w:tcPrChange>
          </w:tcPr>
          <w:p w14:paraId="7C23D99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0.326</w:t>
            </w:r>
          </w:p>
        </w:tc>
        <w:tc>
          <w:tcPr>
            <w:tcW w:w="656" w:type="dxa"/>
            <w:tcBorders>
              <w:top w:val="nil"/>
              <w:left w:val="nil"/>
              <w:bottom w:val="single" w:sz="8" w:space="0" w:color="auto"/>
              <w:right w:val="single" w:sz="8" w:space="0" w:color="auto"/>
            </w:tcBorders>
            <w:shd w:val="clear" w:color="000000" w:fill="FFFFFF"/>
            <w:vAlign w:val="center"/>
            <w:hideMark/>
            <w:tcPrChange w:id="1128" w:author="Алексей Ярославцев" w:date="2020-05-11T17:26:00Z">
              <w:tcPr>
                <w:tcW w:w="656" w:type="dxa"/>
                <w:tcBorders>
                  <w:top w:val="nil"/>
                  <w:left w:val="nil"/>
                  <w:bottom w:val="single" w:sz="8" w:space="0" w:color="auto"/>
                  <w:right w:val="single" w:sz="8" w:space="0" w:color="auto"/>
                </w:tcBorders>
                <w:shd w:val="clear" w:color="000000" w:fill="FFFFFF"/>
                <w:vAlign w:val="center"/>
                <w:hideMark/>
              </w:tcPr>
            </w:tcPrChange>
          </w:tcPr>
          <w:p w14:paraId="065FB44A"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272.47</w:t>
            </w:r>
          </w:p>
        </w:tc>
        <w:tc>
          <w:tcPr>
            <w:tcW w:w="595" w:type="dxa"/>
            <w:tcBorders>
              <w:top w:val="nil"/>
              <w:left w:val="nil"/>
              <w:bottom w:val="single" w:sz="8" w:space="0" w:color="auto"/>
              <w:right w:val="single" w:sz="8" w:space="0" w:color="auto"/>
            </w:tcBorders>
            <w:shd w:val="clear" w:color="000000" w:fill="FFFFFF"/>
            <w:vAlign w:val="center"/>
            <w:hideMark/>
            <w:tcPrChange w:id="1129" w:author="Алексей Ярославцев" w:date="2020-05-11T17:26:00Z">
              <w:tcPr>
                <w:tcW w:w="595" w:type="dxa"/>
                <w:tcBorders>
                  <w:top w:val="nil"/>
                  <w:left w:val="nil"/>
                  <w:bottom w:val="single" w:sz="8" w:space="0" w:color="auto"/>
                  <w:right w:val="single" w:sz="8" w:space="0" w:color="auto"/>
                </w:tcBorders>
                <w:shd w:val="clear" w:color="000000" w:fill="FFFFFF"/>
                <w:vAlign w:val="center"/>
                <w:hideMark/>
              </w:tcPr>
            </w:tcPrChange>
          </w:tcPr>
          <w:p w14:paraId="209433C1"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4.95</w:t>
            </w:r>
          </w:p>
        </w:tc>
        <w:tc>
          <w:tcPr>
            <w:tcW w:w="680" w:type="dxa"/>
            <w:tcBorders>
              <w:top w:val="nil"/>
              <w:left w:val="nil"/>
              <w:bottom w:val="single" w:sz="8" w:space="0" w:color="auto"/>
              <w:right w:val="single" w:sz="8" w:space="0" w:color="auto"/>
            </w:tcBorders>
            <w:shd w:val="clear" w:color="000000" w:fill="FFFFFF"/>
            <w:noWrap/>
            <w:vAlign w:val="center"/>
            <w:hideMark/>
            <w:tcPrChange w:id="1130" w:author="Алексей Ярославцев" w:date="2020-05-11T17:26:00Z">
              <w:tcPr>
                <w:tcW w:w="680" w:type="dxa"/>
                <w:tcBorders>
                  <w:top w:val="nil"/>
                  <w:left w:val="nil"/>
                  <w:bottom w:val="single" w:sz="8" w:space="0" w:color="auto"/>
                  <w:right w:val="single" w:sz="8" w:space="0" w:color="auto"/>
                </w:tcBorders>
                <w:shd w:val="clear" w:color="000000" w:fill="FFFFFF"/>
                <w:noWrap/>
                <w:vAlign w:val="center"/>
                <w:hideMark/>
              </w:tcPr>
            </w:tcPrChange>
          </w:tcPr>
          <w:p w14:paraId="709247C8"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4.06</w:t>
            </w:r>
          </w:p>
        </w:tc>
        <w:tc>
          <w:tcPr>
            <w:tcW w:w="647" w:type="dxa"/>
            <w:tcBorders>
              <w:top w:val="nil"/>
              <w:left w:val="nil"/>
              <w:bottom w:val="single" w:sz="8" w:space="0" w:color="auto"/>
              <w:right w:val="single" w:sz="8" w:space="0" w:color="auto"/>
            </w:tcBorders>
            <w:shd w:val="clear" w:color="000000" w:fill="FFFFFF"/>
            <w:noWrap/>
            <w:vAlign w:val="center"/>
            <w:hideMark/>
            <w:tcPrChange w:id="1131" w:author="Алексей Ярославцев" w:date="2020-05-11T17:26:00Z">
              <w:tcPr>
                <w:tcW w:w="647" w:type="dxa"/>
                <w:tcBorders>
                  <w:top w:val="nil"/>
                  <w:left w:val="nil"/>
                  <w:bottom w:val="single" w:sz="8" w:space="0" w:color="auto"/>
                  <w:right w:val="single" w:sz="8" w:space="0" w:color="auto"/>
                </w:tcBorders>
                <w:shd w:val="clear" w:color="000000" w:fill="FFFFFF"/>
                <w:noWrap/>
                <w:vAlign w:val="center"/>
                <w:hideMark/>
              </w:tcPr>
            </w:tcPrChange>
          </w:tcPr>
          <w:p w14:paraId="36D8A73D"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0.13</w:t>
            </w:r>
          </w:p>
        </w:tc>
        <w:tc>
          <w:tcPr>
            <w:tcW w:w="656" w:type="dxa"/>
            <w:tcBorders>
              <w:top w:val="nil"/>
              <w:left w:val="nil"/>
              <w:bottom w:val="single" w:sz="8" w:space="0" w:color="auto"/>
              <w:right w:val="single" w:sz="8" w:space="0" w:color="auto"/>
            </w:tcBorders>
            <w:shd w:val="clear" w:color="000000" w:fill="FFFFFF"/>
            <w:vAlign w:val="center"/>
            <w:hideMark/>
            <w:tcPrChange w:id="1132" w:author="Алексей Ярославцев" w:date="2020-05-11T17:26:00Z">
              <w:tcPr>
                <w:tcW w:w="656" w:type="dxa"/>
                <w:tcBorders>
                  <w:top w:val="nil"/>
                  <w:left w:val="nil"/>
                  <w:bottom w:val="single" w:sz="8" w:space="0" w:color="auto"/>
                  <w:right w:val="single" w:sz="8" w:space="0" w:color="auto"/>
                </w:tcBorders>
                <w:shd w:val="clear" w:color="000000" w:fill="FFFFFF"/>
                <w:vAlign w:val="center"/>
                <w:hideMark/>
              </w:tcPr>
            </w:tcPrChange>
          </w:tcPr>
          <w:p w14:paraId="30949213"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72.88</w:t>
            </w:r>
          </w:p>
        </w:tc>
        <w:tc>
          <w:tcPr>
            <w:tcW w:w="600" w:type="dxa"/>
            <w:tcBorders>
              <w:top w:val="nil"/>
              <w:left w:val="nil"/>
              <w:bottom w:val="single" w:sz="8" w:space="0" w:color="auto"/>
              <w:right w:val="single" w:sz="8" w:space="0" w:color="auto"/>
            </w:tcBorders>
            <w:shd w:val="clear" w:color="000000" w:fill="FFFFFF"/>
            <w:noWrap/>
            <w:vAlign w:val="center"/>
            <w:hideMark/>
            <w:tcPrChange w:id="1133" w:author="Алексей Ярославцев" w:date="2020-05-11T17:26:00Z">
              <w:tcPr>
                <w:tcW w:w="600" w:type="dxa"/>
                <w:tcBorders>
                  <w:top w:val="nil"/>
                  <w:left w:val="nil"/>
                  <w:bottom w:val="single" w:sz="8" w:space="0" w:color="auto"/>
                  <w:right w:val="single" w:sz="8" w:space="0" w:color="auto"/>
                </w:tcBorders>
                <w:shd w:val="clear" w:color="000000" w:fill="FFFFFF"/>
                <w:noWrap/>
                <w:vAlign w:val="center"/>
                <w:hideMark/>
              </w:tcPr>
            </w:tcPrChange>
          </w:tcPr>
          <w:p w14:paraId="4EB49E3F"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183.5</w:t>
            </w:r>
          </w:p>
        </w:tc>
        <w:tc>
          <w:tcPr>
            <w:tcW w:w="600" w:type="dxa"/>
            <w:tcBorders>
              <w:top w:val="nil"/>
              <w:left w:val="nil"/>
              <w:bottom w:val="single" w:sz="8" w:space="0" w:color="auto"/>
              <w:right w:val="single" w:sz="8" w:space="0" w:color="auto"/>
            </w:tcBorders>
            <w:shd w:val="clear" w:color="000000" w:fill="FFFFFF"/>
            <w:noWrap/>
            <w:vAlign w:val="center"/>
            <w:hideMark/>
            <w:tcPrChange w:id="1134" w:author="Алексей Ярославцев" w:date="2020-05-11T17:26:00Z">
              <w:tcPr>
                <w:tcW w:w="600" w:type="dxa"/>
                <w:tcBorders>
                  <w:top w:val="nil"/>
                  <w:left w:val="nil"/>
                  <w:bottom w:val="single" w:sz="8" w:space="0" w:color="auto"/>
                  <w:right w:val="single" w:sz="8" w:space="0" w:color="auto"/>
                </w:tcBorders>
                <w:shd w:val="clear" w:color="000000" w:fill="FFFFFF"/>
                <w:noWrap/>
                <w:vAlign w:val="center"/>
                <w:hideMark/>
              </w:tcPr>
            </w:tcPrChange>
          </w:tcPr>
          <w:p w14:paraId="0227AB56"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0.4</w:t>
            </w:r>
          </w:p>
        </w:tc>
        <w:tc>
          <w:tcPr>
            <w:tcW w:w="754" w:type="dxa"/>
            <w:tcBorders>
              <w:top w:val="nil"/>
              <w:left w:val="nil"/>
              <w:bottom w:val="single" w:sz="8" w:space="0" w:color="auto"/>
              <w:right w:val="single" w:sz="8" w:space="0" w:color="auto"/>
            </w:tcBorders>
            <w:shd w:val="clear" w:color="000000" w:fill="FFFFFF"/>
            <w:vAlign w:val="center"/>
            <w:hideMark/>
            <w:tcPrChange w:id="1135" w:author="Алексей Ярославцев" w:date="2020-05-11T17:26:00Z">
              <w:tcPr>
                <w:tcW w:w="754" w:type="dxa"/>
                <w:tcBorders>
                  <w:top w:val="nil"/>
                  <w:left w:val="nil"/>
                  <w:bottom w:val="single" w:sz="8" w:space="0" w:color="auto"/>
                  <w:right w:val="single" w:sz="8" w:space="0" w:color="auto"/>
                </w:tcBorders>
                <w:shd w:val="clear" w:color="000000" w:fill="FFFFFF"/>
                <w:vAlign w:val="center"/>
                <w:hideMark/>
              </w:tcPr>
            </w:tcPrChange>
          </w:tcPr>
          <w:p w14:paraId="46E4AA8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1481</w:t>
            </w:r>
          </w:p>
        </w:tc>
        <w:tc>
          <w:tcPr>
            <w:tcW w:w="656" w:type="dxa"/>
            <w:tcBorders>
              <w:top w:val="nil"/>
              <w:left w:val="nil"/>
              <w:bottom w:val="single" w:sz="8" w:space="0" w:color="auto"/>
              <w:right w:val="single" w:sz="8" w:space="0" w:color="auto"/>
            </w:tcBorders>
            <w:shd w:val="clear" w:color="000000" w:fill="FFFFFF"/>
            <w:vAlign w:val="center"/>
            <w:hideMark/>
            <w:tcPrChange w:id="1136" w:author="Алексей Ярославцев" w:date="2020-05-11T17:26:00Z">
              <w:tcPr>
                <w:tcW w:w="656" w:type="dxa"/>
                <w:tcBorders>
                  <w:top w:val="nil"/>
                  <w:left w:val="nil"/>
                  <w:bottom w:val="single" w:sz="8" w:space="0" w:color="auto"/>
                  <w:right w:val="single" w:sz="8" w:space="0" w:color="auto"/>
                </w:tcBorders>
                <w:shd w:val="clear" w:color="000000" w:fill="FFFFFF"/>
                <w:vAlign w:val="center"/>
                <w:hideMark/>
              </w:tcPr>
            </w:tcPrChange>
          </w:tcPr>
          <w:p w14:paraId="4D6FD8C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8805</w:t>
            </w:r>
          </w:p>
        </w:tc>
        <w:tc>
          <w:tcPr>
            <w:tcW w:w="656" w:type="dxa"/>
            <w:tcBorders>
              <w:top w:val="nil"/>
              <w:left w:val="nil"/>
              <w:bottom w:val="single" w:sz="8" w:space="0" w:color="auto"/>
              <w:right w:val="single" w:sz="8" w:space="0" w:color="auto"/>
            </w:tcBorders>
            <w:shd w:val="clear" w:color="000000" w:fill="FFFFFF"/>
            <w:vAlign w:val="center"/>
            <w:hideMark/>
            <w:tcPrChange w:id="1137" w:author="Алексей Ярославцев" w:date="2020-05-11T17:26:00Z">
              <w:tcPr>
                <w:tcW w:w="656" w:type="dxa"/>
                <w:tcBorders>
                  <w:top w:val="nil"/>
                  <w:left w:val="nil"/>
                  <w:bottom w:val="single" w:sz="8" w:space="0" w:color="auto"/>
                  <w:right w:val="single" w:sz="8" w:space="0" w:color="auto"/>
                </w:tcBorders>
                <w:shd w:val="clear" w:color="000000" w:fill="FFFFFF"/>
                <w:vAlign w:val="center"/>
                <w:hideMark/>
              </w:tcPr>
            </w:tcPrChange>
          </w:tcPr>
          <w:p w14:paraId="56DC87A3"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5635</w:t>
            </w:r>
          </w:p>
        </w:tc>
        <w:tc>
          <w:tcPr>
            <w:tcW w:w="656" w:type="dxa"/>
            <w:tcBorders>
              <w:top w:val="nil"/>
              <w:left w:val="nil"/>
              <w:bottom w:val="single" w:sz="8" w:space="0" w:color="auto"/>
              <w:right w:val="single" w:sz="8" w:space="0" w:color="auto"/>
            </w:tcBorders>
            <w:shd w:val="clear" w:color="000000" w:fill="FFFFFF"/>
            <w:vAlign w:val="center"/>
            <w:hideMark/>
            <w:tcPrChange w:id="1138" w:author="Алексей Ярославцев" w:date="2020-05-11T17:26:00Z">
              <w:tcPr>
                <w:tcW w:w="656" w:type="dxa"/>
                <w:tcBorders>
                  <w:top w:val="nil"/>
                  <w:left w:val="nil"/>
                  <w:bottom w:val="single" w:sz="8" w:space="0" w:color="auto"/>
                  <w:right w:val="single" w:sz="8" w:space="0" w:color="auto"/>
                </w:tcBorders>
                <w:shd w:val="clear" w:color="000000" w:fill="FFFFFF"/>
                <w:vAlign w:val="center"/>
                <w:hideMark/>
              </w:tcPr>
            </w:tcPrChange>
          </w:tcPr>
          <w:p w14:paraId="654C524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2201</w:t>
            </w:r>
          </w:p>
        </w:tc>
        <w:tc>
          <w:tcPr>
            <w:tcW w:w="600" w:type="dxa"/>
            <w:tcBorders>
              <w:top w:val="nil"/>
              <w:left w:val="nil"/>
              <w:bottom w:val="single" w:sz="8" w:space="0" w:color="auto"/>
              <w:right w:val="single" w:sz="8" w:space="0" w:color="auto"/>
            </w:tcBorders>
            <w:shd w:val="clear" w:color="000000" w:fill="FFFFFF"/>
            <w:hideMark/>
            <w:tcPrChange w:id="1139" w:author="Алексей Ярославцев" w:date="2020-05-11T17:26:00Z">
              <w:tcPr>
                <w:tcW w:w="600" w:type="dxa"/>
                <w:tcBorders>
                  <w:top w:val="nil"/>
                  <w:left w:val="nil"/>
                  <w:bottom w:val="single" w:sz="8" w:space="0" w:color="auto"/>
                  <w:right w:val="single" w:sz="8" w:space="0" w:color="auto"/>
                </w:tcBorders>
                <w:shd w:val="clear" w:color="000000" w:fill="FFFFFF"/>
                <w:vAlign w:val="center"/>
                <w:hideMark/>
              </w:tcPr>
            </w:tcPrChange>
          </w:tcPr>
          <w:p w14:paraId="3BFD545F" w14:textId="3C4FEA71"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1140" w:author="Алексей Ярославцев" w:date="2020-05-11T17:26:00Z">
                  <w:rPr>
                    <w:rFonts w:ascii="Times New Roman" w:eastAsia="Times New Roman" w:hAnsi="Times New Roman" w:cs="Times New Roman"/>
                    <w:color w:val="000000"/>
                    <w:sz w:val="16"/>
                    <w:szCs w:val="16"/>
                    <w:lang w:val="ru-RU"/>
                  </w:rPr>
                </w:rPrChange>
              </w:rPr>
            </w:pPr>
            <w:ins w:id="1141" w:author="Алексей Ярославцев" w:date="2020-05-11T17:26:00Z">
              <w:r w:rsidRPr="00F34A4A">
                <w:rPr>
                  <w:rFonts w:ascii="Times New Roman" w:hAnsi="Times New Roman" w:cs="Times New Roman"/>
                  <w:sz w:val="16"/>
                  <w:szCs w:val="16"/>
                  <w:rPrChange w:id="1142" w:author="Алексей Ярославцев" w:date="2020-05-11T17:26:00Z">
                    <w:rPr/>
                  </w:rPrChange>
                </w:rPr>
                <w:t>4.01</w:t>
              </w:r>
            </w:ins>
            <w:del w:id="1143" w:author="Алексей Ярославцев" w:date="2020-05-11T17:26:00Z">
              <w:r w:rsidRPr="00F34A4A" w:rsidDel="00E10197">
                <w:rPr>
                  <w:rFonts w:ascii="Times New Roman" w:eastAsia="Times New Roman" w:hAnsi="Times New Roman" w:cs="Times New Roman"/>
                  <w:color w:val="000000"/>
                  <w:sz w:val="16"/>
                  <w:szCs w:val="16"/>
                  <w:lang w:val="ru-RU"/>
                  <w:rPrChange w:id="1144" w:author="Алексей Ярославцев" w:date="2020-05-11T17:26:00Z">
                    <w:rPr>
                      <w:rFonts w:ascii="Times New Roman" w:eastAsia="Times New Roman" w:hAnsi="Times New Roman" w:cs="Times New Roman"/>
                      <w:color w:val="000000"/>
                      <w:sz w:val="16"/>
                      <w:szCs w:val="16"/>
                      <w:lang w:val="ru-RU"/>
                    </w:rPr>
                  </w:rPrChange>
                </w:rPr>
                <w:delText>3.72</w:delText>
              </w:r>
            </w:del>
          </w:p>
        </w:tc>
        <w:tc>
          <w:tcPr>
            <w:tcW w:w="600" w:type="dxa"/>
            <w:tcBorders>
              <w:top w:val="nil"/>
              <w:left w:val="nil"/>
              <w:bottom w:val="single" w:sz="8" w:space="0" w:color="auto"/>
              <w:right w:val="single" w:sz="8" w:space="0" w:color="auto"/>
            </w:tcBorders>
            <w:shd w:val="clear" w:color="000000" w:fill="FFFFFF"/>
            <w:hideMark/>
            <w:tcPrChange w:id="1145" w:author="Алексей Ярославцев" w:date="2020-05-11T17:26:00Z">
              <w:tcPr>
                <w:tcW w:w="600" w:type="dxa"/>
                <w:tcBorders>
                  <w:top w:val="nil"/>
                  <w:left w:val="nil"/>
                  <w:bottom w:val="single" w:sz="8" w:space="0" w:color="auto"/>
                  <w:right w:val="single" w:sz="8" w:space="0" w:color="auto"/>
                </w:tcBorders>
                <w:shd w:val="clear" w:color="000000" w:fill="FFFFFF"/>
                <w:vAlign w:val="center"/>
                <w:hideMark/>
              </w:tcPr>
            </w:tcPrChange>
          </w:tcPr>
          <w:p w14:paraId="009A8D8B" w14:textId="51C11808"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1146" w:author="Алексей Ярославцев" w:date="2020-05-11T17:26:00Z">
                  <w:rPr>
                    <w:rFonts w:ascii="Times New Roman" w:eastAsia="Times New Roman" w:hAnsi="Times New Roman" w:cs="Times New Roman"/>
                    <w:color w:val="000000"/>
                    <w:sz w:val="16"/>
                    <w:szCs w:val="16"/>
                    <w:lang w:val="ru-RU"/>
                  </w:rPr>
                </w:rPrChange>
              </w:rPr>
            </w:pPr>
            <w:ins w:id="1147" w:author="Алексей Ярославцев" w:date="2020-05-11T17:26:00Z">
              <w:r w:rsidRPr="00F34A4A">
                <w:rPr>
                  <w:rFonts w:ascii="Times New Roman" w:hAnsi="Times New Roman" w:cs="Times New Roman"/>
                  <w:sz w:val="16"/>
                  <w:szCs w:val="16"/>
                  <w:rPrChange w:id="1148" w:author="Алексей Ярославцев" w:date="2020-05-11T17:26:00Z">
                    <w:rPr/>
                  </w:rPrChange>
                </w:rPr>
                <w:t>0.37</w:t>
              </w:r>
            </w:ins>
            <w:del w:id="1149" w:author="Алексей Ярославцев" w:date="2020-05-11T17:26:00Z">
              <w:r w:rsidRPr="00F34A4A" w:rsidDel="00E10197">
                <w:rPr>
                  <w:rFonts w:ascii="Times New Roman" w:eastAsia="Times New Roman" w:hAnsi="Times New Roman" w:cs="Times New Roman"/>
                  <w:color w:val="000000"/>
                  <w:sz w:val="16"/>
                  <w:szCs w:val="16"/>
                  <w:lang w:val="ru-RU"/>
                  <w:rPrChange w:id="1150" w:author="Алексей Ярославцев" w:date="2020-05-11T17:26:00Z">
                    <w:rPr>
                      <w:rFonts w:ascii="Times New Roman" w:eastAsia="Times New Roman" w:hAnsi="Times New Roman" w:cs="Times New Roman"/>
                      <w:color w:val="000000"/>
                      <w:sz w:val="16"/>
                      <w:szCs w:val="16"/>
                      <w:lang w:val="ru-RU"/>
                    </w:rPr>
                  </w:rPrChange>
                </w:rPr>
                <w:delText>0.37</w:delText>
              </w:r>
            </w:del>
          </w:p>
        </w:tc>
        <w:tc>
          <w:tcPr>
            <w:tcW w:w="576" w:type="dxa"/>
            <w:tcBorders>
              <w:top w:val="nil"/>
              <w:left w:val="nil"/>
              <w:bottom w:val="single" w:sz="8" w:space="0" w:color="auto"/>
              <w:right w:val="single" w:sz="8" w:space="0" w:color="auto"/>
            </w:tcBorders>
            <w:shd w:val="clear" w:color="000000" w:fill="FFFFFF"/>
            <w:hideMark/>
            <w:tcPrChange w:id="1151" w:author="Алексей Ярославцев" w:date="2020-05-11T17:26:00Z">
              <w:tcPr>
                <w:tcW w:w="576" w:type="dxa"/>
                <w:tcBorders>
                  <w:top w:val="nil"/>
                  <w:left w:val="nil"/>
                  <w:bottom w:val="single" w:sz="8" w:space="0" w:color="auto"/>
                  <w:right w:val="single" w:sz="8" w:space="0" w:color="auto"/>
                </w:tcBorders>
                <w:shd w:val="clear" w:color="000000" w:fill="FFFFFF"/>
                <w:vAlign w:val="center"/>
                <w:hideMark/>
              </w:tcPr>
            </w:tcPrChange>
          </w:tcPr>
          <w:p w14:paraId="4434B67B" w14:textId="2FEBFC31"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1152" w:author="Алексей Ярославцев" w:date="2020-05-11T17:26:00Z">
                  <w:rPr>
                    <w:rFonts w:ascii="Times New Roman" w:eastAsia="Times New Roman" w:hAnsi="Times New Roman" w:cs="Times New Roman"/>
                    <w:color w:val="000000"/>
                    <w:sz w:val="16"/>
                    <w:szCs w:val="16"/>
                    <w:lang w:val="ru-RU"/>
                  </w:rPr>
                </w:rPrChange>
              </w:rPr>
            </w:pPr>
            <w:ins w:id="1153" w:author="Алексей Ярославцев" w:date="2020-05-11T17:26:00Z">
              <w:r w:rsidRPr="00F34A4A">
                <w:rPr>
                  <w:rFonts w:ascii="Times New Roman" w:hAnsi="Times New Roman" w:cs="Times New Roman"/>
                  <w:sz w:val="16"/>
                  <w:szCs w:val="16"/>
                  <w:rPrChange w:id="1154" w:author="Алексей Ярославцев" w:date="2020-05-11T17:26:00Z">
                    <w:rPr/>
                  </w:rPrChange>
                </w:rPr>
                <w:t>3.64</w:t>
              </w:r>
            </w:ins>
            <w:del w:id="1155" w:author="Алексей Ярославцев" w:date="2020-05-11T17:26:00Z">
              <w:r w:rsidRPr="00F34A4A" w:rsidDel="00E10197">
                <w:rPr>
                  <w:rFonts w:ascii="Times New Roman" w:eastAsia="Times New Roman" w:hAnsi="Times New Roman" w:cs="Times New Roman"/>
                  <w:color w:val="000000"/>
                  <w:sz w:val="16"/>
                  <w:szCs w:val="16"/>
                  <w:lang w:val="ru-RU"/>
                  <w:rPrChange w:id="1156" w:author="Алексей Ярославцев" w:date="2020-05-11T17:26:00Z">
                    <w:rPr>
                      <w:rFonts w:ascii="Times New Roman" w:eastAsia="Times New Roman" w:hAnsi="Times New Roman" w:cs="Times New Roman"/>
                      <w:color w:val="000000"/>
                      <w:sz w:val="16"/>
                      <w:szCs w:val="16"/>
                      <w:lang w:val="ru-RU"/>
                    </w:rPr>
                  </w:rPrChange>
                </w:rPr>
                <w:delText>3.35</w:delText>
              </w:r>
            </w:del>
          </w:p>
        </w:tc>
      </w:tr>
      <w:tr w:rsidR="00F34A4A" w:rsidRPr="00F307EE" w14:paraId="77E47446" w14:textId="77777777" w:rsidTr="00A64F98">
        <w:tblPrEx>
          <w:tblW w:w="15099" w:type="dxa"/>
          <w:tblInd w:w="93" w:type="dxa"/>
          <w:tblLayout w:type="fixed"/>
          <w:tblPrExChange w:id="1157" w:author="Алексей Ярославцев" w:date="2020-05-11T17:26:00Z">
            <w:tblPrEx>
              <w:tblW w:w="15099" w:type="dxa"/>
              <w:tblInd w:w="93" w:type="dxa"/>
              <w:tblLayout w:type="fixed"/>
            </w:tblPrEx>
          </w:tblPrExChange>
        </w:tblPrEx>
        <w:trPr>
          <w:trHeight w:val="170"/>
          <w:trPrChange w:id="1158" w:author="Алексей Ярославцев" w:date="2020-05-11T17:26:00Z">
            <w:trPr>
              <w:trHeight w:val="170"/>
            </w:trPr>
          </w:trPrChange>
        </w:trPr>
        <w:tc>
          <w:tcPr>
            <w:tcW w:w="1008" w:type="dxa"/>
            <w:tcBorders>
              <w:top w:val="nil"/>
              <w:left w:val="single" w:sz="8" w:space="0" w:color="auto"/>
              <w:bottom w:val="single" w:sz="8" w:space="0" w:color="auto"/>
              <w:right w:val="single" w:sz="8" w:space="0" w:color="auto"/>
            </w:tcBorders>
            <w:shd w:val="clear" w:color="000000" w:fill="FFFFFF"/>
            <w:vAlign w:val="center"/>
            <w:hideMark/>
            <w:tcPrChange w:id="1159" w:author="Алексей Ярославцев" w:date="2020-05-11T17:26:00Z">
              <w:tcPr>
                <w:tcW w:w="1008" w:type="dxa"/>
                <w:tcBorders>
                  <w:top w:val="nil"/>
                  <w:left w:val="single" w:sz="8" w:space="0" w:color="auto"/>
                  <w:bottom w:val="single" w:sz="8" w:space="0" w:color="auto"/>
                  <w:right w:val="single" w:sz="8" w:space="0" w:color="auto"/>
                </w:tcBorders>
                <w:shd w:val="clear" w:color="000000" w:fill="FFFFFF"/>
                <w:vAlign w:val="center"/>
                <w:hideMark/>
              </w:tcPr>
            </w:tcPrChange>
          </w:tcPr>
          <w:p w14:paraId="5DFD0826" w14:textId="77777777" w:rsidR="00F34A4A" w:rsidRPr="00F307EE" w:rsidRDefault="00F34A4A" w:rsidP="00F34A4A">
            <w:pPr>
              <w:spacing w:after="0" w:line="240" w:lineRule="auto"/>
              <w:jc w:val="right"/>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 </w:t>
            </w:r>
            <w:proofErr w:type="spellStart"/>
            <w:r w:rsidRPr="00F307EE">
              <w:rPr>
                <w:rFonts w:ascii="Times New Roman" w:eastAsia="Times New Roman" w:hAnsi="Times New Roman" w:cs="Times New Roman"/>
                <w:b/>
                <w:bCs/>
                <w:color w:val="000000"/>
                <w:sz w:val="16"/>
                <w:szCs w:val="16"/>
                <w:lang w:val="ru-RU"/>
              </w:rPr>
              <w:t>Mean</w:t>
            </w:r>
            <w:proofErr w:type="spellEnd"/>
          </w:p>
        </w:tc>
        <w:tc>
          <w:tcPr>
            <w:tcW w:w="755" w:type="dxa"/>
            <w:tcBorders>
              <w:top w:val="nil"/>
              <w:left w:val="nil"/>
              <w:bottom w:val="single" w:sz="8" w:space="0" w:color="auto"/>
              <w:right w:val="single" w:sz="8" w:space="0" w:color="auto"/>
            </w:tcBorders>
            <w:shd w:val="clear" w:color="000000" w:fill="FFFFFF"/>
            <w:vAlign w:val="center"/>
            <w:hideMark/>
            <w:tcPrChange w:id="1160" w:author="Алексей Ярославцев" w:date="2020-05-11T17:26:00Z">
              <w:tcPr>
                <w:tcW w:w="755" w:type="dxa"/>
                <w:tcBorders>
                  <w:top w:val="nil"/>
                  <w:left w:val="nil"/>
                  <w:bottom w:val="single" w:sz="8" w:space="0" w:color="auto"/>
                  <w:right w:val="single" w:sz="8" w:space="0" w:color="auto"/>
                </w:tcBorders>
                <w:shd w:val="clear" w:color="000000" w:fill="FFFFFF"/>
                <w:vAlign w:val="center"/>
                <w:hideMark/>
              </w:tcPr>
            </w:tcPrChange>
          </w:tcPr>
          <w:p w14:paraId="4F2E784A"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580" w:type="dxa"/>
            <w:tcBorders>
              <w:top w:val="nil"/>
              <w:left w:val="nil"/>
              <w:bottom w:val="single" w:sz="8" w:space="0" w:color="auto"/>
              <w:right w:val="single" w:sz="8" w:space="0" w:color="auto"/>
            </w:tcBorders>
            <w:shd w:val="clear" w:color="000000" w:fill="FFFFFF"/>
            <w:vAlign w:val="center"/>
            <w:hideMark/>
            <w:tcPrChange w:id="1161" w:author="Алексей Ярославцев" w:date="2020-05-11T17:26:00Z">
              <w:tcPr>
                <w:tcW w:w="580" w:type="dxa"/>
                <w:tcBorders>
                  <w:top w:val="nil"/>
                  <w:left w:val="nil"/>
                  <w:bottom w:val="single" w:sz="8" w:space="0" w:color="auto"/>
                  <w:right w:val="single" w:sz="8" w:space="0" w:color="auto"/>
                </w:tcBorders>
                <w:shd w:val="clear" w:color="000000" w:fill="FFFFFF"/>
                <w:vAlign w:val="center"/>
                <w:hideMark/>
              </w:tcPr>
            </w:tcPrChange>
          </w:tcPr>
          <w:p w14:paraId="44C98A98"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22.7</w:t>
            </w:r>
          </w:p>
        </w:tc>
        <w:tc>
          <w:tcPr>
            <w:tcW w:w="595" w:type="dxa"/>
            <w:tcBorders>
              <w:top w:val="nil"/>
              <w:left w:val="nil"/>
              <w:bottom w:val="single" w:sz="8" w:space="0" w:color="auto"/>
              <w:right w:val="single" w:sz="8" w:space="0" w:color="auto"/>
            </w:tcBorders>
            <w:shd w:val="clear" w:color="000000" w:fill="FFFFFF"/>
            <w:vAlign w:val="center"/>
            <w:hideMark/>
            <w:tcPrChange w:id="1162" w:author="Алексей Ярославцев" w:date="2020-05-11T17:26:00Z">
              <w:tcPr>
                <w:tcW w:w="595" w:type="dxa"/>
                <w:tcBorders>
                  <w:top w:val="nil"/>
                  <w:left w:val="nil"/>
                  <w:bottom w:val="single" w:sz="8" w:space="0" w:color="auto"/>
                  <w:right w:val="single" w:sz="8" w:space="0" w:color="auto"/>
                </w:tcBorders>
                <w:shd w:val="clear" w:color="000000" w:fill="FFFFFF"/>
                <w:vAlign w:val="center"/>
                <w:hideMark/>
              </w:tcPr>
            </w:tcPrChange>
          </w:tcPr>
          <w:p w14:paraId="02D6CFA6"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33</w:t>
            </w:r>
          </w:p>
        </w:tc>
        <w:tc>
          <w:tcPr>
            <w:tcW w:w="580" w:type="dxa"/>
            <w:tcBorders>
              <w:top w:val="nil"/>
              <w:left w:val="nil"/>
              <w:bottom w:val="single" w:sz="8" w:space="0" w:color="auto"/>
              <w:right w:val="single" w:sz="8" w:space="0" w:color="auto"/>
            </w:tcBorders>
            <w:shd w:val="clear" w:color="000000" w:fill="FFFFFF"/>
            <w:vAlign w:val="center"/>
            <w:hideMark/>
            <w:tcPrChange w:id="1163" w:author="Алексей Ярославцев" w:date="2020-05-11T17:26:00Z">
              <w:tcPr>
                <w:tcW w:w="580" w:type="dxa"/>
                <w:tcBorders>
                  <w:top w:val="nil"/>
                  <w:left w:val="nil"/>
                  <w:bottom w:val="single" w:sz="8" w:space="0" w:color="auto"/>
                  <w:right w:val="single" w:sz="8" w:space="0" w:color="auto"/>
                </w:tcBorders>
                <w:shd w:val="clear" w:color="000000" w:fill="FFFFFF"/>
                <w:vAlign w:val="center"/>
                <w:hideMark/>
              </w:tcPr>
            </w:tcPrChange>
          </w:tcPr>
          <w:p w14:paraId="05E8D266"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2.07</w:t>
            </w:r>
          </w:p>
        </w:tc>
        <w:tc>
          <w:tcPr>
            <w:tcW w:w="595" w:type="dxa"/>
            <w:tcBorders>
              <w:top w:val="nil"/>
              <w:left w:val="nil"/>
              <w:bottom w:val="single" w:sz="8" w:space="0" w:color="auto"/>
              <w:right w:val="single" w:sz="8" w:space="0" w:color="auto"/>
            </w:tcBorders>
            <w:shd w:val="clear" w:color="000000" w:fill="FFFFFF"/>
            <w:vAlign w:val="center"/>
            <w:hideMark/>
            <w:tcPrChange w:id="1164" w:author="Алексей Ярославцев" w:date="2020-05-11T17:26:00Z">
              <w:tcPr>
                <w:tcW w:w="595" w:type="dxa"/>
                <w:tcBorders>
                  <w:top w:val="nil"/>
                  <w:left w:val="nil"/>
                  <w:bottom w:val="single" w:sz="8" w:space="0" w:color="auto"/>
                  <w:right w:val="single" w:sz="8" w:space="0" w:color="auto"/>
                </w:tcBorders>
                <w:shd w:val="clear" w:color="000000" w:fill="FFFFFF"/>
                <w:vAlign w:val="center"/>
                <w:hideMark/>
              </w:tcPr>
            </w:tcPrChange>
          </w:tcPr>
          <w:p w14:paraId="4FDC444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45.2</w:t>
            </w:r>
          </w:p>
        </w:tc>
        <w:tc>
          <w:tcPr>
            <w:tcW w:w="343" w:type="dxa"/>
            <w:tcBorders>
              <w:top w:val="nil"/>
              <w:left w:val="nil"/>
              <w:bottom w:val="single" w:sz="8" w:space="0" w:color="auto"/>
              <w:right w:val="single" w:sz="8" w:space="0" w:color="auto"/>
            </w:tcBorders>
            <w:shd w:val="clear" w:color="000000" w:fill="FFFFFF"/>
            <w:vAlign w:val="center"/>
            <w:hideMark/>
            <w:tcPrChange w:id="1165" w:author="Алексей Ярославцев" w:date="2020-05-11T17:26:00Z">
              <w:tcPr>
                <w:tcW w:w="343" w:type="dxa"/>
                <w:tcBorders>
                  <w:top w:val="nil"/>
                  <w:left w:val="nil"/>
                  <w:bottom w:val="single" w:sz="8" w:space="0" w:color="auto"/>
                  <w:right w:val="single" w:sz="8" w:space="0" w:color="auto"/>
                </w:tcBorders>
                <w:shd w:val="clear" w:color="000000" w:fill="FFFFFF"/>
                <w:vAlign w:val="center"/>
                <w:hideMark/>
              </w:tcPr>
            </w:tcPrChange>
          </w:tcPr>
          <w:p w14:paraId="50347BF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521" w:type="dxa"/>
            <w:tcBorders>
              <w:top w:val="nil"/>
              <w:left w:val="nil"/>
              <w:bottom w:val="single" w:sz="8" w:space="0" w:color="auto"/>
              <w:right w:val="single" w:sz="8" w:space="0" w:color="auto"/>
            </w:tcBorders>
            <w:shd w:val="clear" w:color="000000" w:fill="FFFFFF"/>
            <w:vAlign w:val="center"/>
            <w:hideMark/>
            <w:tcPrChange w:id="1166" w:author="Алексей Ярославцев" w:date="2020-05-11T17:26:00Z">
              <w:tcPr>
                <w:tcW w:w="521" w:type="dxa"/>
                <w:tcBorders>
                  <w:top w:val="nil"/>
                  <w:left w:val="nil"/>
                  <w:bottom w:val="single" w:sz="8" w:space="0" w:color="auto"/>
                  <w:right w:val="single" w:sz="8" w:space="0" w:color="auto"/>
                </w:tcBorders>
                <w:shd w:val="clear" w:color="000000" w:fill="FFFFFF"/>
                <w:vAlign w:val="center"/>
                <w:hideMark/>
              </w:tcPr>
            </w:tcPrChange>
          </w:tcPr>
          <w:p w14:paraId="0884373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595" w:type="dxa"/>
            <w:tcBorders>
              <w:top w:val="nil"/>
              <w:left w:val="nil"/>
              <w:bottom w:val="single" w:sz="8" w:space="0" w:color="auto"/>
              <w:right w:val="single" w:sz="8" w:space="0" w:color="auto"/>
            </w:tcBorders>
            <w:shd w:val="clear" w:color="000000" w:fill="FFFFFF"/>
            <w:vAlign w:val="center"/>
            <w:hideMark/>
            <w:tcPrChange w:id="1167" w:author="Алексей Ярославцев" w:date="2020-05-11T17:26:00Z">
              <w:tcPr>
                <w:tcW w:w="595" w:type="dxa"/>
                <w:tcBorders>
                  <w:top w:val="nil"/>
                  <w:left w:val="nil"/>
                  <w:bottom w:val="single" w:sz="8" w:space="0" w:color="auto"/>
                  <w:right w:val="single" w:sz="8" w:space="0" w:color="auto"/>
                </w:tcBorders>
                <w:shd w:val="clear" w:color="000000" w:fill="FFFFFF"/>
                <w:vAlign w:val="center"/>
                <w:hideMark/>
              </w:tcPr>
            </w:tcPrChange>
          </w:tcPr>
          <w:p w14:paraId="53478203"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595" w:type="dxa"/>
            <w:tcBorders>
              <w:top w:val="nil"/>
              <w:left w:val="nil"/>
              <w:bottom w:val="single" w:sz="8" w:space="0" w:color="auto"/>
              <w:right w:val="single" w:sz="8" w:space="0" w:color="auto"/>
            </w:tcBorders>
            <w:shd w:val="clear" w:color="000000" w:fill="FFFFFF"/>
            <w:vAlign w:val="center"/>
            <w:hideMark/>
            <w:tcPrChange w:id="1168" w:author="Алексей Ярославцев" w:date="2020-05-11T17:26:00Z">
              <w:tcPr>
                <w:tcW w:w="595" w:type="dxa"/>
                <w:tcBorders>
                  <w:top w:val="nil"/>
                  <w:left w:val="nil"/>
                  <w:bottom w:val="single" w:sz="8" w:space="0" w:color="auto"/>
                  <w:right w:val="single" w:sz="8" w:space="0" w:color="auto"/>
                </w:tcBorders>
                <w:shd w:val="clear" w:color="000000" w:fill="FFFFFF"/>
                <w:vAlign w:val="center"/>
                <w:hideMark/>
              </w:tcPr>
            </w:tcPrChange>
          </w:tcPr>
          <w:p w14:paraId="7953940A"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656" w:type="dxa"/>
            <w:tcBorders>
              <w:top w:val="nil"/>
              <w:left w:val="nil"/>
              <w:bottom w:val="single" w:sz="8" w:space="0" w:color="auto"/>
              <w:right w:val="single" w:sz="8" w:space="0" w:color="auto"/>
            </w:tcBorders>
            <w:shd w:val="clear" w:color="000000" w:fill="FFFFFF"/>
            <w:vAlign w:val="center"/>
            <w:hideMark/>
            <w:tcPrChange w:id="1169" w:author="Алексей Ярославцев" w:date="2020-05-11T17:26:00Z">
              <w:tcPr>
                <w:tcW w:w="656" w:type="dxa"/>
                <w:tcBorders>
                  <w:top w:val="nil"/>
                  <w:left w:val="nil"/>
                  <w:bottom w:val="single" w:sz="8" w:space="0" w:color="auto"/>
                  <w:right w:val="single" w:sz="8" w:space="0" w:color="auto"/>
                </w:tcBorders>
                <w:shd w:val="clear" w:color="000000" w:fill="FFFFFF"/>
                <w:vAlign w:val="center"/>
                <w:hideMark/>
              </w:tcPr>
            </w:tcPrChange>
          </w:tcPr>
          <w:p w14:paraId="16633381"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404.36</w:t>
            </w:r>
          </w:p>
        </w:tc>
        <w:tc>
          <w:tcPr>
            <w:tcW w:w="595" w:type="dxa"/>
            <w:tcBorders>
              <w:top w:val="nil"/>
              <w:left w:val="nil"/>
              <w:bottom w:val="single" w:sz="8" w:space="0" w:color="auto"/>
              <w:right w:val="single" w:sz="8" w:space="0" w:color="auto"/>
            </w:tcBorders>
            <w:shd w:val="clear" w:color="000000" w:fill="FFFFFF"/>
            <w:vAlign w:val="center"/>
            <w:hideMark/>
            <w:tcPrChange w:id="1170" w:author="Алексей Ярославцев" w:date="2020-05-11T17:26:00Z">
              <w:tcPr>
                <w:tcW w:w="595" w:type="dxa"/>
                <w:tcBorders>
                  <w:top w:val="nil"/>
                  <w:left w:val="nil"/>
                  <w:bottom w:val="single" w:sz="8" w:space="0" w:color="auto"/>
                  <w:right w:val="single" w:sz="8" w:space="0" w:color="auto"/>
                </w:tcBorders>
                <w:shd w:val="clear" w:color="000000" w:fill="FFFFFF"/>
                <w:vAlign w:val="center"/>
                <w:hideMark/>
              </w:tcPr>
            </w:tcPrChange>
          </w:tcPr>
          <w:p w14:paraId="76BB96A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7.35</w:t>
            </w:r>
          </w:p>
        </w:tc>
        <w:tc>
          <w:tcPr>
            <w:tcW w:w="680" w:type="dxa"/>
            <w:tcBorders>
              <w:top w:val="nil"/>
              <w:left w:val="nil"/>
              <w:bottom w:val="single" w:sz="8" w:space="0" w:color="auto"/>
              <w:right w:val="single" w:sz="8" w:space="0" w:color="auto"/>
            </w:tcBorders>
            <w:shd w:val="clear" w:color="000000" w:fill="FFFFFF"/>
            <w:noWrap/>
            <w:vAlign w:val="center"/>
            <w:hideMark/>
            <w:tcPrChange w:id="1171" w:author="Алексей Ярославцев" w:date="2020-05-11T17:26:00Z">
              <w:tcPr>
                <w:tcW w:w="680" w:type="dxa"/>
                <w:tcBorders>
                  <w:top w:val="nil"/>
                  <w:left w:val="nil"/>
                  <w:bottom w:val="single" w:sz="8" w:space="0" w:color="auto"/>
                  <w:right w:val="single" w:sz="8" w:space="0" w:color="auto"/>
                </w:tcBorders>
                <w:shd w:val="clear" w:color="000000" w:fill="FFFFFF"/>
                <w:noWrap/>
                <w:vAlign w:val="center"/>
                <w:hideMark/>
              </w:tcPr>
            </w:tcPrChange>
          </w:tcPr>
          <w:p w14:paraId="1590819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6.03</w:t>
            </w:r>
          </w:p>
        </w:tc>
        <w:tc>
          <w:tcPr>
            <w:tcW w:w="647" w:type="dxa"/>
            <w:tcBorders>
              <w:top w:val="nil"/>
              <w:left w:val="nil"/>
              <w:bottom w:val="single" w:sz="8" w:space="0" w:color="auto"/>
              <w:right w:val="single" w:sz="8" w:space="0" w:color="auto"/>
            </w:tcBorders>
            <w:shd w:val="clear" w:color="000000" w:fill="FFFFFF"/>
            <w:noWrap/>
            <w:vAlign w:val="center"/>
            <w:hideMark/>
            <w:tcPrChange w:id="1172" w:author="Алексей Ярославцев" w:date="2020-05-11T17:26:00Z">
              <w:tcPr>
                <w:tcW w:w="647" w:type="dxa"/>
                <w:tcBorders>
                  <w:top w:val="nil"/>
                  <w:left w:val="nil"/>
                  <w:bottom w:val="single" w:sz="8" w:space="0" w:color="auto"/>
                  <w:right w:val="single" w:sz="8" w:space="0" w:color="auto"/>
                </w:tcBorders>
                <w:shd w:val="clear" w:color="000000" w:fill="FFFFFF"/>
                <w:noWrap/>
                <w:vAlign w:val="center"/>
                <w:hideMark/>
              </w:tcPr>
            </w:tcPrChange>
          </w:tcPr>
          <w:p w14:paraId="63C8DC7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0.14</w:t>
            </w:r>
          </w:p>
        </w:tc>
        <w:tc>
          <w:tcPr>
            <w:tcW w:w="656" w:type="dxa"/>
            <w:tcBorders>
              <w:top w:val="nil"/>
              <w:left w:val="nil"/>
              <w:bottom w:val="single" w:sz="8" w:space="0" w:color="auto"/>
              <w:right w:val="single" w:sz="8" w:space="0" w:color="auto"/>
            </w:tcBorders>
            <w:shd w:val="clear" w:color="000000" w:fill="FFFFFF"/>
            <w:noWrap/>
            <w:vAlign w:val="center"/>
            <w:hideMark/>
            <w:tcPrChange w:id="1173" w:author="Алексей Ярославцев" w:date="2020-05-11T17:26:00Z">
              <w:tcPr>
                <w:tcW w:w="656" w:type="dxa"/>
                <w:tcBorders>
                  <w:top w:val="nil"/>
                  <w:left w:val="nil"/>
                  <w:bottom w:val="single" w:sz="8" w:space="0" w:color="auto"/>
                  <w:right w:val="single" w:sz="8" w:space="0" w:color="auto"/>
                </w:tcBorders>
                <w:shd w:val="clear" w:color="000000" w:fill="FFFFFF"/>
                <w:noWrap/>
                <w:vAlign w:val="center"/>
                <w:hideMark/>
              </w:tcPr>
            </w:tcPrChange>
          </w:tcPr>
          <w:p w14:paraId="2BBEB42C"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83.85</w:t>
            </w:r>
          </w:p>
        </w:tc>
        <w:tc>
          <w:tcPr>
            <w:tcW w:w="600" w:type="dxa"/>
            <w:tcBorders>
              <w:top w:val="nil"/>
              <w:left w:val="nil"/>
              <w:bottom w:val="single" w:sz="8" w:space="0" w:color="auto"/>
              <w:right w:val="single" w:sz="8" w:space="0" w:color="auto"/>
            </w:tcBorders>
            <w:shd w:val="clear" w:color="000000" w:fill="FFFFFF"/>
            <w:noWrap/>
            <w:vAlign w:val="center"/>
            <w:hideMark/>
            <w:tcPrChange w:id="1174" w:author="Алексей Ярославцев" w:date="2020-05-11T17:26:00Z">
              <w:tcPr>
                <w:tcW w:w="600" w:type="dxa"/>
                <w:tcBorders>
                  <w:top w:val="nil"/>
                  <w:left w:val="nil"/>
                  <w:bottom w:val="single" w:sz="8" w:space="0" w:color="auto"/>
                  <w:right w:val="single" w:sz="8" w:space="0" w:color="auto"/>
                </w:tcBorders>
                <w:shd w:val="clear" w:color="000000" w:fill="FFFFFF"/>
                <w:noWrap/>
                <w:vAlign w:val="center"/>
                <w:hideMark/>
              </w:tcPr>
            </w:tcPrChange>
          </w:tcPr>
          <w:p w14:paraId="4E12C7E3"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183.5</w:t>
            </w:r>
          </w:p>
        </w:tc>
        <w:tc>
          <w:tcPr>
            <w:tcW w:w="600" w:type="dxa"/>
            <w:tcBorders>
              <w:top w:val="nil"/>
              <w:left w:val="nil"/>
              <w:bottom w:val="single" w:sz="8" w:space="0" w:color="auto"/>
              <w:right w:val="single" w:sz="8" w:space="0" w:color="auto"/>
            </w:tcBorders>
            <w:shd w:val="clear" w:color="000000" w:fill="FFFFFF"/>
            <w:noWrap/>
            <w:vAlign w:val="center"/>
            <w:hideMark/>
            <w:tcPrChange w:id="1175" w:author="Алексей Ярославцев" w:date="2020-05-11T17:26:00Z">
              <w:tcPr>
                <w:tcW w:w="600" w:type="dxa"/>
                <w:tcBorders>
                  <w:top w:val="nil"/>
                  <w:left w:val="nil"/>
                  <w:bottom w:val="single" w:sz="8" w:space="0" w:color="auto"/>
                  <w:right w:val="single" w:sz="8" w:space="0" w:color="auto"/>
                </w:tcBorders>
                <w:shd w:val="clear" w:color="000000" w:fill="FFFFFF"/>
                <w:noWrap/>
                <w:vAlign w:val="center"/>
                <w:hideMark/>
              </w:tcPr>
            </w:tcPrChange>
          </w:tcPr>
          <w:p w14:paraId="418B2961"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0.46</w:t>
            </w:r>
          </w:p>
        </w:tc>
        <w:tc>
          <w:tcPr>
            <w:tcW w:w="754" w:type="dxa"/>
            <w:tcBorders>
              <w:top w:val="nil"/>
              <w:left w:val="nil"/>
              <w:bottom w:val="single" w:sz="8" w:space="0" w:color="auto"/>
              <w:right w:val="single" w:sz="8" w:space="0" w:color="auto"/>
            </w:tcBorders>
            <w:shd w:val="clear" w:color="000000" w:fill="FFFFFF"/>
            <w:noWrap/>
            <w:vAlign w:val="center"/>
            <w:hideMark/>
            <w:tcPrChange w:id="1176" w:author="Алексей Ярославцев" w:date="2020-05-11T17:26:00Z">
              <w:tcPr>
                <w:tcW w:w="754" w:type="dxa"/>
                <w:tcBorders>
                  <w:top w:val="nil"/>
                  <w:left w:val="nil"/>
                  <w:bottom w:val="single" w:sz="8" w:space="0" w:color="auto"/>
                  <w:right w:val="single" w:sz="8" w:space="0" w:color="auto"/>
                </w:tcBorders>
                <w:shd w:val="clear" w:color="000000" w:fill="FFFFFF"/>
                <w:noWrap/>
                <w:vAlign w:val="center"/>
                <w:hideMark/>
              </w:tcPr>
            </w:tcPrChange>
          </w:tcPr>
          <w:p w14:paraId="12BF46E2"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2140</w:t>
            </w:r>
          </w:p>
        </w:tc>
        <w:tc>
          <w:tcPr>
            <w:tcW w:w="656" w:type="dxa"/>
            <w:tcBorders>
              <w:top w:val="nil"/>
              <w:left w:val="nil"/>
              <w:bottom w:val="single" w:sz="8" w:space="0" w:color="auto"/>
              <w:right w:val="single" w:sz="8" w:space="0" w:color="auto"/>
            </w:tcBorders>
            <w:shd w:val="clear" w:color="000000" w:fill="FFFFFF"/>
            <w:noWrap/>
            <w:vAlign w:val="center"/>
            <w:hideMark/>
            <w:tcPrChange w:id="1177" w:author="Алексей Ярославцев" w:date="2020-05-11T17:26:00Z">
              <w:tcPr>
                <w:tcW w:w="656" w:type="dxa"/>
                <w:tcBorders>
                  <w:top w:val="nil"/>
                  <w:left w:val="nil"/>
                  <w:bottom w:val="single" w:sz="8" w:space="0" w:color="auto"/>
                  <w:right w:val="single" w:sz="8" w:space="0" w:color="auto"/>
                </w:tcBorders>
                <w:shd w:val="clear" w:color="000000" w:fill="FFFFFF"/>
                <w:noWrap/>
                <w:vAlign w:val="center"/>
                <w:hideMark/>
              </w:tcPr>
            </w:tcPrChange>
          </w:tcPr>
          <w:p w14:paraId="4F0EFB02"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12053</w:t>
            </w:r>
          </w:p>
        </w:tc>
        <w:tc>
          <w:tcPr>
            <w:tcW w:w="656" w:type="dxa"/>
            <w:tcBorders>
              <w:top w:val="nil"/>
              <w:left w:val="nil"/>
              <w:bottom w:val="single" w:sz="8" w:space="0" w:color="auto"/>
              <w:right w:val="single" w:sz="8" w:space="0" w:color="auto"/>
            </w:tcBorders>
            <w:shd w:val="clear" w:color="000000" w:fill="FFFFFF"/>
            <w:noWrap/>
            <w:vAlign w:val="center"/>
            <w:hideMark/>
            <w:tcPrChange w:id="1178" w:author="Алексей Ярославцев" w:date="2020-05-11T17:26:00Z">
              <w:tcPr>
                <w:tcW w:w="656" w:type="dxa"/>
                <w:tcBorders>
                  <w:top w:val="nil"/>
                  <w:left w:val="nil"/>
                  <w:bottom w:val="single" w:sz="8" w:space="0" w:color="auto"/>
                  <w:right w:val="single" w:sz="8" w:space="0" w:color="auto"/>
                </w:tcBorders>
                <w:shd w:val="clear" w:color="000000" w:fill="FFFFFF"/>
                <w:noWrap/>
                <w:vAlign w:val="center"/>
                <w:hideMark/>
              </w:tcPr>
            </w:tcPrChange>
          </w:tcPr>
          <w:p w14:paraId="0CC04A54"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7713.6</w:t>
            </w:r>
          </w:p>
        </w:tc>
        <w:tc>
          <w:tcPr>
            <w:tcW w:w="656" w:type="dxa"/>
            <w:tcBorders>
              <w:top w:val="nil"/>
              <w:left w:val="nil"/>
              <w:bottom w:val="single" w:sz="8" w:space="0" w:color="auto"/>
              <w:right w:val="single" w:sz="8" w:space="0" w:color="auto"/>
            </w:tcBorders>
            <w:shd w:val="clear" w:color="000000" w:fill="FFFFFF"/>
            <w:noWrap/>
            <w:vAlign w:val="center"/>
            <w:hideMark/>
            <w:tcPrChange w:id="1179" w:author="Алексей Ярославцев" w:date="2020-05-11T17:26:00Z">
              <w:tcPr>
                <w:tcW w:w="656" w:type="dxa"/>
                <w:tcBorders>
                  <w:top w:val="nil"/>
                  <w:left w:val="nil"/>
                  <w:bottom w:val="single" w:sz="8" w:space="0" w:color="auto"/>
                  <w:right w:val="single" w:sz="8" w:space="0" w:color="auto"/>
                </w:tcBorders>
                <w:shd w:val="clear" w:color="000000" w:fill="FFFFFF"/>
                <w:noWrap/>
                <w:vAlign w:val="center"/>
                <w:hideMark/>
              </w:tcPr>
            </w:tcPrChange>
          </w:tcPr>
          <w:p w14:paraId="47F040BF"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3013.1</w:t>
            </w:r>
          </w:p>
        </w:tc>
        <w:tc>
          <w:tcPr>
            <w:tcW w:w="600" w:type="dxa"/>
            <w:tcBorders>
              <w:top w:val="nil"/>
              <w:left w:val="nil"/>
              <w:bottom w:val="single" w:sz="8" w:space="0" w:color="auto"/>
              <w:right w:val="single" w:sz="8" w:space="0" w:color="auto"/>
            </w:tcBorders>
            <w:shd w:val="clear" w:color="000000" w:fill="FFFFFF"/>
            <w:noWrap/>
            <w:hideMark/>
            <w:tcPrChange w:id="1180" w:author="Алексей Ярославцев" w:date="2020-05-11T17:26:00Z">
              <w:tcPr>
                <w:tcW w:w="600" w:type="dxa"/>
                <w:tcBorders>
                  <w:top w:val="nil"/>
                  <w:left w:val="nil"/>
                  <w:bottom w:val="single" w:sz="8" w:space="0" w:color="auto"/>
                  <w:right w:val="single" w:sz="8" w:space="0" w:color="auto"/>
                </w:tcBorders>
                <w:shd w:val="clear" w:color="000000" w:fill="FFFFFF"/>
                <w:noWrap/>
                <w:vAlign w:val="center"/>
                <w:hideMark/>
              </w:tcPr>
            </w:tcPrChange>
          </w:tcPr>
          <w:p w14:paraId="66F0BD1F" w14:textId="4E5B0B25"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1181" w:author="Алексей Ярославцев" w:date="2020-05-11T17:26:00Z">
                  <w:rPr>
                    <w:rFonts w:ascii="Times New Roman" w:eastAsia="Times New Roman" w:hAnsi="Times New Roman" w:cs="Times New Roman"/>
                    <w:color w:val="000000"/>
                    <w:sz w:val="16"/>
                    <w:szCs w:val="16"/>
                    <w:lang w:val="ru-RU"/>
                  </w:rPr>
                </w:rPrChange>
              </w:rPr>
            </w:pPr>
            <w:ins w:id="1182" w:author="Алексей Ярославцев" w:date="2020-05-11T17:26:00Z">
              <w:r w:rsidRPr="00F34A4A">
                <w:rPr>
                  <w:rFonts w:ascii="Times New Roman" w:hAnsi="Times New Roman" w:cs="Times New Roman"/>
                  <w:sz w:val="16"/>
                  <w:szCs w:val="16"/>
                  <w:rPrChange w:id="1183" w:author="Алексей Ярославцев" w:date="2020-05-11T17:26:00Z">
                    <w:rPr/>
                  </w:rPrChange>
                </w:rPr>
                <w:t>4.27</w:t>
              </w:r>
            </w:ins>
            <w:del w:id="1184" w:author="Алексей Ярославцев" w:date="2020-05-11T17:26:00Z">
              <w:r w:rsidRPr="00F34A4A" w:rsidDel="00E10197">
                <w:rPr>
                  <w:rFonts w:ascii="Times New Roman" w:eastAsia="Times New Roman" w:hAnsi="Times New Roman" w:cs="Times New Roman"/>
                  <w:color w:val="000000"/>
                  <w:sz w:val="16"/>
                  <w:szCs w:val="16"/>
                  <w:lang w:val="ru-RU"/>
                  <w:rPrChange w:id="1185" w:author="Алексей Ярославцев" w:date="2020-05-11T17:26:00Z">
                    <w:rPr>
                      <w:rFonts w:ascii="Times New Roman" w:eastAsia="Times New Roman" w:hAnsi="Times New Roman" w:cs="Times New Roman"/>
                      <w:color w:val="000000"/>
                      <w:sz w:val="16"/>
                      <w:szCs w:val="16"/>
                      <w:lang w:val="ru-RU"/>
                    </w:rPr>
                  </w:rPrChange>
                </w:rPr>
                <w:delText>3.53</w:delText>
              </w:r>
            </w:del>
          </w:p>
        </w:tc>
        <w:tc>
          <w:tcPr>
            <w:tcW w:w="600" w:type="dxa"/>
            <w:tcBorders>
              <w:top w:val="nil"/>
              <w:left w:val="nil"/>
              <w:bottom w:val="single" w:sz="8" w:space="0" w:color="auto"/>
              <w:right w:val="single" w:sz="8" w:space="0" w:color="auto"/>
            </w:tcBorders>
            <w:shd w:val="clear" w:color="000000" w:fill="FFFFFF"/>
            <w:noWrap/>
            <w:hideMark/>
            <w:tcPrChange w:id="1186" w:author="Алексей Ярославцев" w:date="2020-05-11T17:26:00Z">
              <w:tcPr>
                <w:tcW w:w="600" w:type="dxa"/>
                <w:tcBorders>
                  <w:top w:val="nil"/>
                  <w:left w:val="nil"/>
                  <w:bottom w:val="single" w:sz="8" w:space="0" w:color="auto"/>
                  <w:right w:val="single" w:sz="8" w:space="0" w:color="auto"/>
                </w:tcBorders>
                <w:shd w:val="clear" w:color="000000" w:fill="FFFFFF"/>
                <w:noWrap/>
                <w:vAlign w:val="center"/>
                <w:hideMark/>
              </w:tcPr>
            </w:tcPrChange>
          </w:tcPr>
          <w:p w14:paraId="3C943105" w14:textId="1FBA94AC"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1187" w:author="Алексей Ярославцев" w:date="2020-05-11T17:26:00Z">
                  <w:rPr>
                    <w:rFonts w:ascii="Times New Roman" w:eastAsia="Times New Roman" w:hAnsi="Times New Roman" w:cs="Times New Roman"/>
                    <w:color w:val="000000"/>
                    <w:sz w:val="16"/>
                    <w:szCs w:val="16"/>
                    <w:lang w:val="ru-RU"/>
                  </w:rPr>
                </w:rPrChange>
              </w:rPr>
            </w:pPr>
            <w:ins w:id="1188" w:author="Алексей Ярославцев" w:date="2020-05-11T17:26:00Z">
              <w:r w:rsidRPr="00F34A4A">
                <w:rPr>
                  <w:rFonts w:ascii="Times New Roman" w:hAnsi="Times New Roman" w:cs="Times New Roman"/>
                  <w:sz w:val="16"/>
                  <w:szCs w:val="16"/>
                  <w:rPrChange w:id="1189" w:author="Алексей Ярославцев" w:date="2020-05-11T17:26:00Z">
                    <w:rPr/>
                  </w:rPrChange>
                </w:rPr>
                <w:t>0.54</w:t>
              </w:r>
            </w:ins>
            <w:del w:id="1190" w:author="Алексей Ярославцев" w:date="2020-05-11T17:26:00Z">
              <w:r w:rsidRPr="00F34A4A" w:rsidDel="00E10197">
                <w:rPr>
                  <w:rFonts w:ascii="Times New Roman" w:eastAsia="Times New Roman" w:hAnsi="Times New Roman" w:cs="Times New Roman"/>
                  <w:color w:val="000000"/>
                  <w:sz w:val="16"/>
                  <w:szCs w:val="16"/>
                  <w:lang w:val="ru-RU"/>
                  <w:rPrChange w:id="1191" w:author="Алексей Ярославцев" w:date="2020-05-11T17:26:00Z">
                    <w:rPr>
                      <w:rFonts w:ascii="Times New Roman" w:eastAsia="Times New Roman" w:hAnsi="Times New Roman" w:cs="Times New Roman"/>
                      <w:color w:val="000000"/>
                      <w:sz w:val="16"/>
                      <w:szCs w:val="16"/>
                      <w:lang w:val="ru-RU"/>
                    </w:rPr>
                  </w:rPrChange>
                </w:rPr>
                <w:delText>0.54</w:delText>
              </w:r>
            </w:del>
          </w:p>
        </w:tc>
        <w:tc>
          <w:tcPr>
            <w:tcW w:w="576" w:type="dxa"/>
            <w:tcBorders>
              <w:top w:val="nil"/>
              <w:left w:val="nil"/>
              <w:bottom w:val="single" w:sz="8" w:space="0" w:color="auto"/>
              <w:right w:val="single" w:sz="8" w:space="0" w:color="auto"/>
            </w:tcBorders>
            <w:shd w:val="clear" w:color="000000" w:fill="FFFFFF"/>
            <w:noWrap/>
            <w:hideMark/>
            <w:tcPrChange w:id="1192" w:author="Алексей Ярославцев" w:date="2020-05-11T17:26:00Z">
              <w:tcPr>
                <w:tcW w:w="576" w:type="dxa"/>
                <w:tcBorders>
                  <w:top w:val="nil"/>
                  <w:left w:val="nil"/>
                  <w:bottom w:val="single" w:sz="8" w:space="0" w:color="auto"/>
                  <w:right w:val="single" w:sz="8" w:space="0" w:color="auto"/>
                </w:tcBorders>
                <w:shd w:val="clear" w:color="000000" w:fill="FFFFFF"/>
                <w:noWrap/>
                <w:vAlign w:val="center"/>
                <w:hideMark/>
              </w:tcPr>
            </w:tcPrChange>
          </w:tcPr>
          <w:p w14:paraId="1C294FBB" w14:textId="455C3B96"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1193" w:author="Алексей Ярославцев" w:date="2020-05-11T17:26:00Z">
                  <w:rPr>
                    <w:rFonts w:ascii="Times New Roman" w:eastAsia="Times New Roman" w:hAnsi="Times New Roman" w:cs="Times New Roman"/>
                    <w:color w:val="000000"/>
                    <w:sz w:val="16"/>
                    <w:szCs w:val="16"/>
                    <w:lang w:val="ru-RU"/>
                  </w:rPr>
                </w:rPrChange>
              </w:rPr>
            </w:pPr>
            <w:ins w:id="1194" w:author="Алексей Ярославцев" w:date="2020-05-11T17:26:00Z">
              <w:r w:rsidRPr="00F34A4A">
                <w:rPr>
                  <w:rFonts w:ascii="Times New Roman" w:hAnsi="Times New Roman" w:cs="Times New Roman"/>
                  <w:sz w:val="16"/>
                  <w:szCs w:val="16"/>
                  <w:rPrChange w:id="1195" w:author="Алексей Ярославцев" w:date="2020-05-11T17:26:00Z">
                    <w:rPr/>
                  </w:rPrChange>
                </w:rPr>
                <w:t>3.72</w:t>
              </w:r>
            </w:ins>
            <w:del w:id="1196" w:author="Алексей Ярославцев" w:date="2020-05-11T17:26:00Z">
              <w:r w:rsidRPr="00F34A4A" w:rsidDel="00E10197">
                <w:rPr>
                  <w:rFonts w:ascii="Times New Roman" w:eastAsia="Times New Roman" w:hAnsi="Times New Roman" w:cs="Times New Roman"/>
                  <w:color w:val="000000"/>
                  <w:sz w:val="16"/>
                  <w:szCs w:val="16"/>
                  <w:lang w:val="ru-RU"/>
                  <w:rPrChange w:id="1197" w:author="Алексей Ярославцев" w:date="2020-05-11T17:26:00Z">
                    <w:rPr>
                      <w:rFonts w:ascii="Times New Roman" w:eastAsia="Times New Roman" w:hAnsi="Times New Roman" w:cs="Times New Roman"/>
                      <w:color w:val="000000"/>
                      <w:sz w:val="16"/>
                      <w:szCs w:val="16"/>
                      <w:lang w:val="ru-RU"/>
                    </w:rPr>
                  </w:rPrChange>
                </w:rPr>
                <w:delText>2.99</w:delText>
              </w:r>
            </w:del>
          </w:p>
        </w:tc>
      </w:tr>
      <w:tr w:rsidR="00F34A4A" w:rsidRPr="00F307EE" w14:paraId="1DB96BC0" w14:textId="77777777" w:rsidTr="00A64F98">
        <w:tblPrEx>
          <w:tblW w:w="15099" w:type="dxa"/>
          <w:tblInd w:w="93" w:type="dxa"/>
          <w:tblLayout w:type="fixed"/>
          <w:tblPrExChange w:id="1198" w:author="Алексей Ярославцев" w:date="2020-05-11T17:26:00Z">
            <w:tblPrEx>
              <w:tblW w:w="15099" w:type="dxa"/>
              <w:tblInd w:w="93" w:type="dxa"/>
              <w:tblLayout w:type="fixed"/>
            </w:tblPrEx>
          </w:tblPrExChange>
        </w:tblPrEx>
        <w:trPr>
          <w:trHeight w:val="170"/>
          <w:trPrChange w:id="1199" w:author="Алексей Ярославцев" w:date="2020-05-11T17:26:00Z">
            <w:trPr>
              <w:trHeight w:val="170"/>
            </w:trPr>
          </w:trPrChange>
        </w:trPr>
        <w:tc>
          <w:tcPr>
            <w:tcW w:w="1008" w:type="dxa"/>
            <w:tcBorders>
              <w:top w:val="nil"/>
              <w:left w:val="single" w:sz="8" w:space="0" w:color="auto"/>
              <w:bottom w:val="single" w:sz="8" w:space="0" w:color="auto"/>
              <w:right w:val="single" w:sz="8" w:space="0" w:color="auto"/>
            </w:tcBorders>
            <w:shd w:val="clear" w:color="000000" w:fill="FFFFFF"/>
            <w:vAlign w:val="center"/>
            <w:hideMark/>
            <w:tcPrChange w:id="1200" w:author="Алексей Ярославцев" w:date="2020-05-11T17:26:00Z">
              <w:tcPr>
                <w:tcW w:w="1008" w:type="dxa"/>
                <w:tcBorders>
                  <w:top w:val="nil"/>
                  <w:left w:val="single" w:sz="8" w:space="0" w:color="auto"/>
                  <w:bottom w:val="single" w:sz="8" w:space="0" w:color="auto"/>
                  <w:right w:val="single" w:sz="8" w:space="0" w:color="auto"/>
                </w:tcBorders>
                <w:shd w:val="clear" w:color="000000" w:fill="FFFFFF"/>
                <w:vAlign w:val="center"/>
                <w:hideMark/>
              </w:tcPr>
            </w:tcPrChange>
          </w:tcPr>
          <w:p w14:paraId="124D9C3E" w14:textId="77777777" w:rsidR="00F34A4A" w:rsidRPr="00F307EE" w:rsidRDefault="00F34A4A" w:rsidP="00F34A4A">
            <w:pPr>
              <w:spacing w:after="0" w:line="240" w:lineRule="auto"/>
              <w:jc w:val="right"/>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 SE</w:t>
            </w:r>
          </w:p>
        </w:tc>
        <w:tc>
          <w:tcPr>
            <w:tcW w:w="755" w:type="dxa"/>
            <w:tcBorders>
              <w:top w:val="nil"/>
              <w:left w:val="nil"/>
              <w:bottom w:val="single" w:sz="8" w:space="0" w:color="auto"/>
              <w:right w:val="single" w:sz="8" w:space="0" w:color="auto"/>
            </w:tcBorders>
            <w:shd w:val="clear" w:color="000000" w:fill="FFFFFF"/>
            <w:vAlign w:val="center"/>
            <w:hideMark/>
            <w:tcPrChange w:id="1201" w:author="Алексей Ярославцев" w:date="2020-05-11T17:26:00Z">
              <w:tcPr>
                <w:tcW w:w="755" w:type="dxa"/>
                <w:tcBorders>
                  <w:top w:val="nil"/>
                  <w:left w:val="nil"/>
                  <w:bottom w:val="single" w:sz="8" w:space="0" w:color="auto"/>
                  <w:right w:val="single" w:sz="8" w:space="0" w:color="auto"/>
                </w:tcBorders>
                <w:shd w:val="clear" w:color="000000" w:fill="FFFFFF"/>
                <w:vAlign w:val="center"/>
                <w:hideMark/>
              </w:tcPr>
            </w:tcPrChange>
          </w:tcPr>
          <w:p w14:paraId="466F9EE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580" w:type="dxa"/>
            <w:tcBorders>
              <w:top w:val="nil"/>
              <w:left w:val="nil"/>
              <w:bottom w:val="single" w:sz="8" w:space="0" w:color="auto"/>
              <w:right w:val="single" w:sz="8" w:space="0" w:color="auto"/>
            </w:tcBorders>
            <w:shd w:val="clear" w:color="000000" w:fill="FFFFFF"/>
            <w:vAlign w:val="center"/>
            <w:hideMark/>
            <w:tcPrChange w:id="1202" w:author="Алексей Ярославцев" w:date="2020-05-11T17:26:00Z">
              <w:tcPr>
                <w:tcW w:w="580" w:type="dxa"/>
                <w:tcBorders>
                  <w:top w:val="nil"/>
                  <w:left w:val="nil"/>
                  <w:bottom w:val="single" w:sz="8" w:space="0" w:color="auto"/>
                  <w:right w:val="single" w:sz="8" w:space="0" w:color="auto"/>
                </w:tcBorders>
                <w:shd w:val="clear" w:color="000000" w:fill="FFFFFF"/>
                <w:vAlign w:val="center"/>
                <w:hideMark/>
              </w:tcPr>
            </w:tcPrChange>
          </w:tcPr>
          <w:p w14:paraId="433026D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2.2</w:t>
            </w:r>
          </w:p>
        </w:tc>
        <w:tc>
          <w:tcPr>
            <w:tcW w:w="595" w:type="dxa"/>
            <w:tcBorders>
              <w:top w:val="nil"/>
              <w:left w:val="nil"/>
              <w:bottom w:val="single" w:sz="8" w:space="0" w:color="auto"/>
              <w:right w:val="single" w:sz="8" w:space="0" w:color="auto"/>
            </w:tcBorders>
            <w:shd w:val="clear" w:color="000000" w:fill="FFFFFF"/>
            <w:vAlign w:val="center"/>
            <w:hideMark/>
            <w:tcPrChange w:id="1203" w:author="Алексей Ярославцев" w:date="2020-05-11T17:26:00Z">
              <w:tcPr>
                <w:tcW w:w="595" w:type="dxa"/>
                <w:tcBorders>
                  <w:top w:val="nil"/>
                  <w:left w:val="nil"/>
                  <w:bottom w:val="single" w:sz="8" w:space="0" w:color="auto"/>
                  <w:right w:val="single" w:sz="8" w:space="0" w:color="auto"/>
                </w:tcBorders>
                <w:shd w:val="clear" w:color="000000" w:fill="FFFFFF"/>
                <w:vAlign w:val="center"/>
                <w:hideMark/>
              </w:tcPr>
            </w:tcPrChange>
          </w:tcPr>
          <w:p w14:paraId="294DCF0F"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5.2</w:t>
            </w:r>
          </w:p>
        </w:tc>
        <w:tc>
          <w:tcPr>
            <w:tcW w:w="580" w:type="dxa"/>
            <w:tcBorders>
              <w:top w:val="nil"/>
              <w:left w:val="nil"/>
              <w:bottom w:val="single" w:sz="8" w:space="0" w:color="auto"/>
              <w:right w:val="single" w:sz="8" w:space="0" w:color="auto"/>
            </w:tcBorders>
            <w:shd w:val="clear" w:color="000000" w:fill="FFFFFF"/>
            <w:vAlign w:val="center"/>
            <w:hideMark/>
            <w:tcPrChange w:id="1204" w:author="Алексей Ярославцев" w:date="2020-05-11T17:26:00Z">
              <w:tcPr>
                <w:tcW w:w="580" w:type="dxa"/>
                <w:tcBorders>
                  <w:top w:val="nil"/>
                  <w:left w:val="nil"/>
                  <w:bottom w:val="single" w:sz="8" w:space="0" w:color="auto"/>
                  <w:right w:val="single" w:sz="8" w:space="0" w:color="auto"/>
                </w:tcBorders>
                <w:shd w:val="clear" w:color="000000" w:fill="FFFFFF"/>
                <w:vAlign w:val="center"/>
                <w:hideMark/>
              </w:tcPr>
            </w:tcPrChange>
          </w:tcPr>
          <w:p w14:paraId="290D2F98"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0.33</w:t>
            </w:r>
          </w:p>
        </w:tc>
        <w:tc>
          <w:tcPr>
            <w:tcW w:w="595" w:type="dxa"/>
            <w:tcBorders>
              <w:top w:val="nil"/>
              <w:left w:val="nil"/>
              <w:bottom w:val="single" w:sz="8" w:space="0" w:color="auto"/>
              <w:right w:val="single" w:sz="8" w:space="0" w:color="auto"/>
            </w:tcBorders>
            <w:shd w:val="clear" w:color="000000" w:fill="FFFFFF"/>
            <w:vAlign w:val="center"/>
            <w:hideMark/>
            <w:tcPrChange w:id="1205" w:author="Алексей Ярославцев" w:date="2020-05-11T17:26:00Z">
              <w:tcPr>
                <w:tcW w:w="595" w:type="dxa"/>
                <w:tcBorders>
                  <w:top w:val="nil"/>
                  <w:left w:val="nil"/>
                  <w:bottom w:val="single" w:sz="8" w:space="0" w:color="auto"/>
                  <w:right w:val="single" w:sz="8" w:space="0" w:color="auto"/>
                </w:tcBorders>
                <w:shd w:val="clear" w:color="000000" w:fill="FFFFFF"/>
                <w:vAlign w:val="center"/>
                <w:hideMark/>
              </w:tcPr>
            </w:tcPrChange>
          </w:tcPr>
          <w:p w14:paraId="79E7961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12.8</w:t>
            </w:r>
          </w:p>
        </w:tc>
        <w:tc>
          <w:tcPr>
            <w:tcW w:w="343" w:type="dxa"/>
            <w:tcBorders>
              <w:top w:val="nil"/>
              <w:left w:val="nil"/>
              <w:bottom w:val="single" w:sz="8" w:space="0" w:color="auto"/>
              <w:right w:val="single" w:sz="8" w:space="0" w:color="auto"/>
            </w:tcBorders>
            <w:shd w:val="clear" w:color="000000" w:fill="FFFFFF"/>
            <w:vAlign w:val="center"/>
            <w:hideMark/>
            <w:tcPrChange w:id="1206" w:author="Алексей Ярославцев" w:date="2020-05-11T17:26:00Z">
              <w:tcPr>
                <w:tcW w:w="343" w:type="dxa"/>
                <w:tcBorders>
                  <w:top w:val="nil"/>
                  <w:left w:val="nil"/>
                  <w:bottom w:val="single" w:sz="8" w:space="0" w:color="auto"/>
                  <w:right w:val="single" w:sz="8" w:space="0" w:color="auto"/>
                </w:tcBorders>
                <w:shd w:val="clear" w:color="000000" w:fill="FFFFFF"/>
                <w:vAlign w:val="center"/>
                <w:hideMark/>
              </w:tcPr>
            </w:tcPrChange>
          </w:tcPr>
          <w:p w14:paraId="4475A8DA"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521" w:type="dxa"/>
            <w:tcBorders>
              <w:top w:val="nil"/>
              <w:left w:val="nil"/>
              <w:bottom w:val="single" w:sz="8" w:space="0" w:color="auto"/>
              <w:right w:val="single" w:sz="8" w:space="0" w:color="auto"/>
            </w:tcBorders>
            <w:shd w:val="clear" w:color="000000" w:fill="FFFFFF"/>
            <w:vAlign w:val="center"/>
            <w:hideMark/>
            <w:tcPrChange w:id="1207" w:author="Алексей Ярославцев" w:date="2020-05-11T17:26:00Z">
              <w:tcPr>
                <w:tcW w:w="521" w:type="dxa"/>
                <w:tcBorders>
                  <w:top w:val="nil"/>
                  <w:left w:val="nil"/>
                  <w:bottom w:val="single" w:sz="8" w:space="0" w:color="auto"/>
                  <w:right w:val="single" w:sz="8" w:space="0" w:color="auto"/>
                </w:tcBorders>
                <w:shd w:val="clear" w:color="000000" w:fill="FFFFFF"/>
                <w:vAlign w:val="center"/>
                <w:hideMark/>
              </w:tcPr>
            </w:tcPrChange>
          </w:tcPr>
          <w:p w14:paraId="70DB8B62"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595" w:type="dxa"/>
            <w:tcBorders>
              <w:top w:val="nil"/>
              <w:left w:val="nil"/>
              <w:bottom w:val="single" w:sz="8" w:space="0" w:color="auto"/>
              <w:right w:val="single" w:sz="8" w:space="0" w:color="auto"/>
            </w:tcBorders>
            <w:shd w:val="clear" w:color="000000" w:fill="FFFFFF"/>
            <w:vAlign w:val="center"/>
            <w:hideMark/>
            <w:tcPrChange w:id="1208" w:author="Алексей Ярославцев" w:date="2020-05-11T17:26:00Z">
              <w:tcPr>
                <w:tcW w:w="595" w:type="dxa"/>
                <w:tcBorders>
                  <w:top w:val="nil"/>
                  <w:left w:val="nil"/>
                  <w:bottom w:val="single" w:sz="8" w:space="0" w:color="auto"/>
                  <w:right w:val="single" w:sz="8" w:space="0" w:color="auto"/>
                </w:tcBorders>
                <w:shd w:val="clear" w:color="000000" w:fill="FFFFFF"/>
                <w:vAlign w:val="center"/>
                <w:hideMark/>
              </w:tcPr>
            </w:tcPrChange>
          </w:tcPr>
          <w:p w14:paraId="317F26CA"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595" w:type="dxa"/>
            <w:tcBorders>
              <w:top w:val="nil"/>
              <w:left w:val="nil"/>
              <w:bottom w:val="single" w:sz="8" w:space="0" w:color="auto"/>
              <w:right w:val="single" w:sz="8" w:space="0" w:color="auto"/>
            </w:tcBorders>
            <w:shd w:val="clear" w:color="000000" w:fill="FFFFFF"/>
            <w:vAlign w:val="center"/>
            <w:hideMark/>
            <w:tcPrChange w:id="1209" w:author="Алексей Ярославцев" w:date="2020-05-11T17:26:00Z">
              <w:tcPr>
                <w:tcW w:w="595" w:type="dxa"/>
                <w:tcBorders>
                  <w:top w:val="nil"/>
                  <w:left w:val="nil"/>
                  <w:bottom w:val="single" w:sz="8" w:space="0" w:color="auto"/>
                  <w:right w:val="single" w:sz="8" w:space="0" w:color="auto"/>
                </w:tcBorders>
                <w:shd w:val="clear" w:color="000000" w:fill="FFFFFF"/>
                <w:vAlign w:val="center"/>
                <w:hideMark/>
              </w:tcPr>
            </w:tcPrChange>
          </w:tcPr>
          <w:p w14:paraId="75FFD458"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656" w:type="dxa"/>
            <w:tcBorders>
              <w:top w:val="nil"/>
              <w:left w:val="nil"/>
              <w:bottom w:val="single" w:sz="8" w:space="0" w:color="auto"/>
              <w:right w:val="single" w:sz="8" w:space="0" w:color="auto"/>
            </w:tcBorders>
            <w:shd w:val="clear" w:color="000000" w:fill="FFFFFF"/>
            <w:vAlign w:val="center"/>
            <w:hideMark/>
            <w:tcPrChange w:id="1210" w:author="Алексей Ярославцев" w:date="2020-05-11T17:26:00Z">
              <w:tcPr>
                <w:tcW w:w="656" w:type="dxa"/>
                <w:tcBorders>
                  <w:top w:val="nil"/>
                  <w:left w:val="nil"/>
                  <w:bottom w:val="single" w:sz="8" w:space="0" w:color="auto"/>
                  <w:right w:val="single" w:sz="8" w:space="0" w:color="auto"/>
                </w:tcBorders>
                <w:shd w:val="clear" w:color="000000" w:fill="FFFFFF"/>
                <w:vAlign w:val="center"/>
                <w:hideMark/>
              </w:tcPr>
            </w:tcPrChange>
          </w:tcPr>
          <w:p w14:paraId="7282205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87.94</w:t>
            </w:r>
          </w:p>
        </w:tc>
        <w:tc>
          <w:tcPr>
            <w:tcW w:w="595" w:type="dxa"/>
            <w:tcBorders>
              <w:top w:val="nil"/>
              <w:left w:val="nil"/>
              <w:bottom w:val="single" w:sz="8" w:space="0" w:color="auto"/>
              <w:right w:val="single" w:sz="8" w:space="0" w:color="auto"/>
            </w:tcBorders>
            <w:shd w:val="clear" w:color="000000" w:fill="FFFFFF"/>
            <w:vAlign w:val="center"/>
            <w:hideMark/>
            <w:tcPrChange w:id="1211" w:author="Алексей Ярославцев" w:date="2020-05-11T17:26:00Z">
              <w:tcPr>
                <w:tcW w:w="595" w:type="dxa"/>
                <w:tcBorders>
                  <w:top w:val="nil"/>
                  <w:left w:val="nil"/>
                  <w:bottom w:val="single" w:sz="8" w:space="0" w:color="auto"/>
                  <w:right w:val="single" w:sz="8" w:space="0" w:color="auto"/>
                </w:tcBorders>
                <w:shd w:val="clear" w:color="000000" w:fill="FFFFFF"/>
                <w:vAlign w:val="center"/>
                <w:hideMark/>
              </w:tcPr>
            </w:tcPrChange>
          </w:tcPr>
          <w:p w14:paraId="051E8FE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1.6</w:t>
            </w:r>
          </w:p>
        </w:tc>
        <w:tc>
          <w:tcPr>
            <w:tcW w:w="680" w:type="dxa"/>
            <w:tcBorders>
              <w:top w:val="nil"/>
              <w:left w:val="nil"/>
              <w:bottom w:val="single" w:sz="8" w:space="0" w:color="auto"/>
              <w:right w:val="single" w:sz="8" w:space="0" w:color="auto"/>
            </w:tcBorders>
            <w:shd w:val="clear" w:color="000000" w:fill="FFFFFF"/>
            <w:noWrap/>
            <w:vAlign w:val="center"/>
            <w:hideMark/>
            <w:tcPrChange w:id="1212" w:author="Алексей Ярославцев" w:date="2020-05-11T17:26:00Z">
              <w:tcPr>
                <w:tcW w:w="680" w:type="dxa"/>
                <w:tcBorders>
                  <w:top w:val="nil"/>
                  <w:left w:val="nil"/>
                  <w:bottom w:val="single" w:sz="8" w:space="0" w:color="auto"/>
                  <w:right w:val="single" w:sz="8" w:space="0" w:color="auto"/>
                </w:tcBorders>
                <w:shd w:val="clear" w:color="000000" w:fill="FFFFFF"/>
                <w:noWrap/>
                <w:vAlign w:val="center"/>
                <w:hideMark/>
              </w:tcPr>
            </w:tcPrChange>
          </w:tcPr>
          <w:p w14:paraId="0084627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1.31</w:t>
            </w:r>
          </w:p>
        </w:tc>
        <w:tc>
          <w:tcPr>
            <w:tcW w:w="647" w:type="dxa"/>
            <w:tcBorders>
              <w:top w:val="nil"/>
              <w:left w:val="nil"/>
              <w:bottom w:val="single" w:sz="8" w:space="0" w:color="auto"/>
              <w:right w:val="single" w:sz="8" w:space="0" w:color="auto"/>
            </w:tcBorders>
            <w:shd w:val="clear" w:color="000000" w:fill="FFFFFF"/>
            <w:noWrap/>
            <w:vAlign w:val="center"/>
            <w:hideMark/>
            <w:tcPrChange w:id="1213" w:author="Алексей Ярославцев" w:date="2020-05-11T17:26:00Z">
              <w:tcPr>
                <w:tcW w:w="647" w:type="dxa"/>
                <w:tcBorders>
                  <w:top w:val="nil"/>
                  <w:left w:val="nil"/>
                  <w:bottom w:val="single" w:sz="8" w:space="0" w:color="auto"/>
                  <w:right w:val="single" w:sz="8" w:space="0" w:color="auto"/>
                </w:tcBorders>
                <w:shd w:val="clear" w:color="000000" w:fill="FFFFFF"/>
                <w:noWrap/>
                <w:vAlign w:val="center"/>
                <w:hideMark/>
              </w:tcPr>
            </w:tcPrChange>
          </w:tcPr>
          <w:p w14:paraId="71C27A98"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0.04</w:t>
            </w:r>
          </w:p>
        </w:tc>
        <w:tc>
          <w:tcPr>
            <w:tcW w:w="656" w:type="dxa"/>
            <w:tcBorders>
              <w:top w:val="nil"/>
              <w:left w:val="nil"/>
              <w:bottom w:val="single" w:sz="8" w:space="0" w:color="auto"/>
              <w:right w:val="single" w:sz="8" w:space="0" w:color="auto"/>
            </w:tcBorders>
            <w:shd w:val="clear" w:color="000000" w:fill="FFFFFF"/>
            <w:noWrap/>
            <w:vAlign w:val="center"/>
            <w:hideMark/>
            <w:tcPrChange w:id="1214" w:author="Алексей Ярославцев" w:date="2020-05-11T17:26:00Z">
              <w:tcPr>
                <w:tcW w:w="656" w:type="dxa"/>
                <w:tcBorders>
                  <w:top w:val="nil"/>
                  <w:left w:val="nil"/>
                  <w:bottom w:val="single" w:sz="8" w:space="0" w:color="auto"/>
                  <w:right w:val="single" w:sz="8" w:space="0" w:color="auto"/>
                </w:tcBorders>
                <w:shd w:val="clear" w:color="000000" w:fill="FFFFFF"/>
                <w:noWrap/>
                <w:vAlign w:val="center"/>
                <w:hideMark/>
              </w:tcPr>
            </w:tcPrChange>
          </w:tcPr>
          <w:p w14:paraId="4CE613BA"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34.8</w:t>
            </w:r>
          </w:p>
        </w:tc>
        <w:tc>
          <w:tcPr>
            <w:tcW w:w="600" w:type="dxa"/>
            <w:tcBorders>
              <w:top w:val="nil"/>
              <w:left w:val="nil"/>
              <w:bottom w:val="single" w:sz="8" w:space="0" w:color="auto"/>
              <w:right w:val="single" w:sz="8" w:space="0" w:color="auto"/>
            </w:tcBorders>
            <w:shd w:val="clear" w:color="000000" w:fill="FFFFFF"/>
            <w:noWrap/>
            <w:vAlign w:val="center"/>
            <w:hideMark/>
            <w:tcPrChange w:id="1215" w:author="Алексей Ярославцев" w:date="2020-05-11T17:26:00Z">
              <w:tcPr>
                <w:tcW w:w="600" w:type="dxa"/>
                <w:tcBorders>
                  <w:top w:val="nil"/>
                  <w:left w:val="nil"/>
                  <w:bottom w:val="single" w:sz="8" w:space="0" w:color="auto"/>
                  <w:right w:val="single" w:sz="8" w:space="0" w:color="auto"/>
                </w:tcBorders>
                <w:shd w:val="clear" w:color="000000" w:fill="FFFFFF"/>
                <w:noWrap/>
                <w:vAlign w:val="center"/>
                <w:hideMark/>
              </w:tcPr>
            </w:tcPrChange>
          </w:tcPr>
          <w:p w14:paraId="318FAB33"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w:t>
            </w:r>
          </w:p>
        </w:tc>
        <w:tc>
          <w:tcPr>
            <w:tcW w:w="600" w:type="dxa"/>
            <w:tcBorders>
              <w:top w:val="nil"/>
              <w:left w:val="nil"/>
              <w:bottom w:val="single" w:sz="8" w:space="0" w:color="auto"/>
              <w:right w:val="single" w:sz="8" w:space="0" w:color="auto"/>
            </w:tcBorders>
            <w:shd w:val="clear" w:color="000000" w:fill="FFFFFF"/>
            <w:noWrap/>
            <w:vAlign w:val="center"/>
            <w:hideMark/>
            <w:tcPrChange w:id="1216" w:author="Алексей Ярославцев" w:date="2020-05-11T17:26:00Z">
              <w:tcPr>
                <w:tcW w:w="600" w:type="dxa"/>
                <w:tcBorders>
                  <w:top w:val="nil"/>
                  <w:left w:val="nil"/>
                  <w:bottom w:val="single" w:sz="8" w:space="0" w:color="auto"/>
                  <w:right w:val="single" w:sz="8" w:space="0" w:color="auto"/>
                </w:tcBorders>
                <w:shd w:val="clear" w:color="000000" w:fill="FFFFFF"/>
                <w:noWrap/>
                <w:vAlign w:val="center"/>
                <w:hideMark/>
              </w:tcPr>
            </w:tcPrChange>
          </w:tcPr>
          <w:p w14:paraId="6FA79B31"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0.19</w:t>
            </w:r>
          </w:p>
        </w:tc>
        <w:tc>
          <w:tcPr>
            <w:tcW w:w="754" w:type="dxa"/>
            <w:tcBorders>
              <w:top w:val="nil"/>
              <w:left w:val="nil"/>
              <w:bottom w:val="single" w:sz="8" w:space="0" w:color="auto"/>
              <w:right w:val="single" w:sz="8" w:space="0" w:color="auto"/>
            </w:tcBorders>
            <w:shd w:val="clear" w:color="000000" w:fill="FFFFFF"/>
            <w:noWrap/>
            <w:vAlign w:val="center"/>
            <w:hideMark/>
            <w:tcPrChange w:id="1217" w:author="Алексей Ярославцев" w:date="2020-05-11T17:26:00Z">
              <w:tcPr>
                <w:tcW w:w="754" w:type="dxa"/>
                <w:tcBorders>
                  <w:top w:val="nil"/>
                  <w:left w:val="nil"/>
                  <w:bottom w:val="single" w:sz="8" w:space="0" w:color="auto"/>
                  <w:right w:val="single" w:sz="8" w:space="0" w:color="auto"/>
                </w:tcBorders>
                <w:shd w:val="clear" w:color="000000" w:fill="FFFFFF"/>
                <w:noWrap/>
                <w:vAlign w:val="center"/>
                <w:hideMark/>
              </w:tcPr>
            </w:tcPrChange>
          </w:tcPr>
          <w:p w14:paraId="0BF99493"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676.9</w:t>
            </w:r>
          </w:p>
        </w:tc>
        <w:tc>
          <w:tcPr>
            <w:tcW w:w="656" w:type="dxa"/>
            <w:tcBorders>
              <w:top w:val="nil"/>
              <w:left w:val="nil"/>
              <w:bottom w:val="single" w:sz="8" w:space="0" w:color="auto"/>
              <w:right w:val="single" w:sz="8" w:space="0" w:color="auto"/>
            </w:tcBorders>
            <w:shd w:val="clear" w:color="000000" w:fill="FFFFFF"/>
            <w:noWrap/>
            <w:vAlign w:val="center"/>
            <w:hideMark/>
            <w:tcPrChange w:id="1218" w:author="Алексей Ярославцев" w:date="2020-05-11T17:26:00Z">
              <w:tcPr>
                <w:tcW w:w="656" w:type="dxa"/>
                <w:tcBorders>
                  <w:top w:val="nil"/>
                  <w:left w:val="nil"/>
                  <w:bottom w:val="single" w:sz="8" w:space="0" w:color="auto"/>
                  <w:right w:val="single" w:sz="8" w:space="0" w:color="auto"/>
                </w:tcBorders>
                <w:shd w:val="clear" w:color="000000" w:fill="FFFFFF"/>
                <w:noWrap/>
                <w:vAlign w:val="center"/>
                <w:hideMark/>
              </w:tcPr>
            </w:tcPrChange>
          </w:tcPr>
          <w:p w14:paraId="00C582E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3372.1</w:t>
            </w:r>
          </w:p>
        </w:tc>
        <w:tc>
          <w:tcPr>
            <w:tcW w:w="656" w:type="dxa"/>
            <w:tcBorders>
              <w:top w:val="nil"/>
              <w:left w:val="nil"/>
              <w:bottom w:val="single" w:sz="8" w:space="0" w:color="auto"/>
              <w:right w:val="single" w:sz="8" w:space="0" w:color="auto"/>
            </w:tcBorders>
            <w:shd w:val="clear" w:color="000000" w:fill="FFFFFF"/>
            <w:noWrap/>
            <w:vAlign w:val="center"/>
            <w:hideMark/>
            <w:tcPrChange w:id="1219" w:author="Алексей Ярославцев" w:date="2020-05-11T17:26:00Z">
              <w:tcPr>
                <w:tcW w:w="656" w:type="dxa"/>
                <w:tcBorders>
                  <w:top w:val="nil"/>
                  <w:left w:val="nil"/>
                  <w:bottom w:val="single" w:sz="8" w:space="0" w:color="auto"/>
                  <w:right w:val="single" w:sz="8" w:space="0" w:color="auto"/>
                </w:tcBorders>
                <w:shd w:val="clear" w:color="000000" w:fill="FFFFFF"/>
                <w:noWrap/>
                <w:vAlign w:val="center"/>
                <w:hideMark/>
              </w:tcPr>
            </w:tcPrChange>
          </w:tcPr>
          <w:p w14:paraId="343C886D"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2158.1</w:t>
            </w:r>
          </w:p>
        </w:tc>
        <w:tc>
          <w:tcPr>
            <w:tcW w:w="656" w:type="dxa"/>
            <w:tcBorders>
              <w:top w:val="nil"/>
              <w:left w:val="nil"/>
              <w:bottom w:val="single" w:sz="8" w:space="0" w:color="auto"/>
              <w:right w:val="single" w:sz="8" w:space="0" w:color="auto"/>
            </w:tcBorders>
            <w:shd w:val="clear" w:color="000000" w:fill="FFFFFF"/>
            <w:noWrap/>
            <w:vAlign w:val="center"/>
            <w:hideMark/>
            <w:tcPrChange w:id="1220" w:author="Алексей Ярославцев" w:date="2020-05-11T17:26:00Z">
              <w:tcPr>
                <w:tcW w:w="656" w:type="dxa"/>
                <w:tcBorders>
                  <w:top w:val="nil"/>
                  <w:left w:val="nil"/>
                  <w:bottom w:val="single" w:sz="8" w:space="0" w:color="auto"/>
                  <w:right w:val="single" w:sz="8" w:space="0" w:color="auto"/>
                </w:tcBorders>
                <w:shd w:val="clear" w:color="000000" w:fill="FFFFFF"/>
                <w:noWrap/>
                <w:vAlign w:val="center"/>
                <w:hideMark/>
              </w:tcPr>
            </w:tcPrChange>
          </w:tcPr>
          <w:p w14:paraId="114A9EA2"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843</w:t>
            </w:r>
          </w:p>
        </w:tc>
        <w:tc>
          <w:tcPr>
            <w:tcW w:w="600" w:type="dxa"/>
            <w:tcBorders>
              <w:top w:val="nil"/>
              <w:left w:val="nil"/>
              <w:bottom w:val="single" w:sz="8" w:space="0" w:color="auto"/>
              <w:right w:val="single" w:sz="8" w:space="0" w:color="auto"/>
            </w:tcBorders>
            <w:shd w:val="clear" w:color="000000" w:fill="FFFFFF"/>
            <w:noWrap/>
            <w:hideMark/>
            <w:tcPrChange w:id="1221" w:author="Алексей Ярославцев" w:date="2020-05-11T17:26:00Z">
              <w:tcPr>
                <w:tcW w:w="600" w:type="dxa"/>
                <w:tcBorders>
                  <w:top w:val="nil"/>
                  <w:left w:val="nil"/>
                  <w:bottom w:val="single" w:sz="8" w:space="0" w:color="auto"/>
                  <w:right w:val="single" w:sz="8" w:space="0" w:color="auto"/>
                </w:tcBorders>
                <w:shd w:val="clear" w:color="000000" w:fill="FFFFFF"/>
                <w:noWrap/>
                <w:vAlign w:val="center"/>
                <w:hideMark/>
              </w:tcPr>
            </w:tcPrChange>
          </w:tcPr>
          <w:p w14:paraId="76B47471" w14:textId="496B8E03"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1222" w:author="Алексей Ярославцев" w:date="2020-05-11T17:26:00Z">
                  <w:rPr>
                    <w:rFonts w:ascii="Times New Roman" w:eastAsia="Times New Roman" w:hAnsi="Times New Roman" w:cs="Times New Roman"/>
                    <w:color w:val="000000"/>
                    <w:sz w:val="16"/>
                    <w:szCs w:val="16"/>
                    <w:lang w:val="ru-RU"/>
                  </w:rPr>
                </w:rPrChange>
              </w:rPr>
            </w:pPr>
            <w:ins w:id="1223" w:author="Алексей Ярославцев" w:date="2020-05-11T17:26:00Z">
              <w:r w:rsidRPr="00F34A4A">
                <w:rPr>
                  <w:rFonts w:ascii="Times New Roman" w:hAnsi="Times New Roman" w:cs="Times New Roman"/>
                  <w:sz w:val="16"/>
                  <w:szCs w:val="16"/>
                  <w:rPrChange w:id="1224" w:author="Алексей Ярославцев" w:date="2020-05-11T17:26:00Z">
                    <w:rPr/>
                  </w:rPrChange>
                </w:rPr>
                <w:t>0.22</w:t>
              </w:r>
            </w:ins>
            <w:del w:id="1225" w:author="Алексей Ярославцев" w:date="2020-05-11T17:26:00Z">
              <w:r w:rsidRPr="00F34A4A" w:rsidDel="00E10197">
                <w:rPr>
                  <w:rFonts w:ascii="Times New Roman" w:eastAsia="Times New Roman" w:hAnsi="Times New Roman" w:cs="Times New Roman"/>
                  <w:color w:val="000000"/>
                  <w:sz w:val="16"/>
                  <w:szCs w:val="16"/>
                  <w:lang w:val="ru-RU"/>
                  <w:rPrChange w:id="1226" w:author="Алексей Ярославцев" w:date="2020-05-11T17:26:00Z">
                    <w:rPr>
                      <w:rFonts w:ascii="Times New Roman" w:eastAsia="Times New Roman" w:hAnsi="Times New Roman" w:cs="Times New Roman"/>
                      <w:color w:val="000000"/>
                      <w:sz w:val="16"/>
                      <w:szCs w:val="16"/>
                      <w:lang w:val="ru-RU"/>
                    </w:rPr>
                  </w:rPrChange>
                </w:rPr>
                <w:delText>0.12</w:delText>
              </w:r>
            </w:del>
          </w:p>
        </w:tc>
        <w:tc>
          <w:tcPr>
            <w:tcW w:w="600" w:type="dxa"/>
            <w:tcBorders>
              <w:top w:val="nil"/>
              <w:left w:val="nil"/>
              <w:bottom w:val="single" w:sz="8" w:space="0" w:color="auto"/>
              <w:right w:val="single" w:sz="8" w:space="0" w:color="auto"/>
            </w:tcBorders>
            <w:shd w:val="clear" w:color="000000" w:fill="FFFFFF"/>
            <w:noWrap/>
            <w:hideMark/>
            <w:tcPrChange w:id="1227" w:author="Алексей Ярославцев" w:date="2020-05-11T17:26:00Z">
              <w:tcPr>
                <w:tcW w:w="600" w:type="dxa"/>
                <w:tcBorders>
                  <w:top w:val="nil"/>
                  <w:left w:val="nil"/>
                  <w:bottom w:val="single" w:sz="8" w:space="0" w:color="auto"/>
                  <w:right w:val="single" w:sz="8" w:space="0" w:color="auto"/>
                </w:tcBorders>
                <w:shd w:val="clear" w:color="000000" w:fill="FFFFFF"/>
                <w:noWrap/>
                <w:vAlign w:val="center"/>
                <w:hideMark/>
              </w:tcPr>
            </w:tcPrChange>
          </w:tcPr>
          <w:p w14:paraId="03E41578" w14:textId="6A197929"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1228" w:author="Алексей Ярославцев" w:date="2020-05-11T17:26:00Z">
                  <w:rPr>
                    <w:rFonts w:ascii="Times New Roman" w:eastAsia="Times New Roman" w:hAnsi="Times New Roman" w:cs="Times New Roman"/>
                    <w:color w:val="000000"/>
                    <w:sz w:val="16"/>
                    <w:szCs w:val="16"/>
                    <w:lang w:val="ru-RU"/>
                  </w:rPr>
                </w:rPrChange>
              </w:rPr>
            </w:pPr>
            <w:ins w:id="1229" w:author="Алексей Ярославцев" w:date="2020-05-11T17:26:00Z">
              <w:r w:rsidRPr="00F34A4A">
                <w:rPr>
                  <w:rFonts w:ascii="Times New Roman" w:hAnsi="Times New Roman" w:cs="Times New Roman"/>
                  <w:sz w:val="16"/>
                  <w:szCs w:val="16"/>
                  <w:rPrChange w:id="1230" w:author="Алексей Ярославцев" w:date="2020-05-11T17:26:00Z">
                    <w:rPr/>
                  </w:rPrChange>
                </w:rPr>
                <w:t>0.10</w:t>
              </w:r>
            </w:ins>
            <w:del w:id="1231" w:author="Алексей Ярославцев" w:date="2020-05-11T17:26:00Z">
              <w:r w:rsidRPr="00F34A4A" w:rsidDel="00E10197">
                <w:rPr>
                  <w:rFonts w:ascii="Times New Roman" w:eastAsia="Times New Roman" w:hAnsi="Times New Roman" w:cs="Times New Roman"/>
                  <w:color w:val="000000"/>
                  <w:sz w:val="16"/>
                  <w:szCs w:val="16"/>
                  <w:lang w:val="ru-RU"/>
                  <w:rPrChange w:id="1232" w:author="Алексей Ярославцев" w:date="2020-05-11T17:26:00Z">
                    <w:rPr>
                      <w:rFonts w:ascii="Times New Roman" w:eastAsia="Times New Roman" w:hAnsi="Times New Roman" w:cs="Times New Roman"/>
                      <w:color w:val="000000"/>
                      <w:sz w:val="16"/>
                      <w:szCs w:val="16"/>
                      <w:lang w:val="ru-RU"/>
                    </w:rPr>
                  </w:rPrChange>
                </w:rPr>
                <w:delText>0.16</w:delText>
              </w:r>
            </w:del>
          </w:p>
        </w:tc>
        <w:tc>
          <w:tcPr>
            <w:tcW w:w="576" w:type="dxa"/>
            <w:tcBorders>
              <w:top w:val="nil"/>
              <w:left w:val="nil"/>
              <w:bottom w:val="single" w:sz="8" w:space="0" w:color="auto"/>
              <w:right w:val="single" w:sz="8" w:space="0" w:color="auto"/>
            </w:tcBorders>
            <w:shd w:val="clear" w:color="000000" w:fill="FFFFFF"/>
            <w:noWrap/>
            <w:hideMark/>
            <w:tcPrChange w:id="1233" w:author="Алексей Ярославцев" w:date="2020-05-11T17:26:00Z">
              <w:tcPr>
                <w:tcW w:w="576" w:type="dxa"/>
                <w:tcBorders>
                  <w:top w:val="nil"/>
                  <w:left w:val="nil"/>
                  <w:bottom w:val="single" w:sz="8" w:space="0" w:color="auto"/>
                  <w:right w:val="single" w:sz="8" w:space="0" w:color="auto"/>
                </w:tcBorders>
                <w:shd w:val="clear" w:color="000000" w:fill="FFFFFF"/>
                <w:noWrap/>
                <w:vAlign w:val="center"/>
                <w:hideMark/>
              </w:tcPr>
            </w:tcPrChange>
          </w:tcPr>
          <w:p w14:paraId="6018426E" w14:textId="2B6AC7AB"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1234" w:author="Алексей Ярославцев" w:date="2020-05-11T17:26:00Z">
                  <w:rPr>
                    <w:rFonts w:ascii="Times New Roman" w:eastAsia="Times New Roman" w:hAnsi="Times New Roman" w:cs="Times New Roman"/>
                    <w:color w:val="000000"/>
                    <w:sz w:val="16"/>
                    <w:szCs w:val="16"/>
                    <w:lang w:val="ru-RU"/>
                  </w:rPr>
                </w:rPrChange>
              </w:rPr>
            </w:pPr>
            <w:ins w:id="1235" w:author="Алексей Ярославцев" w:date="2020-05-11T17:26:00Z">
              <w:r w:rsidRPr="00F34A4A">
                <w:rPr>
                  <w:rFonts w:ascii="Times New Roman" w:hAnsi="Times New Roman" w:cs="Times New Roman"/>
                  <w:sz w:val="16"/>
                  <w:szCs w:val="16"/>
                  <w:rPrChange w:id="1236" w:author="Алексей Ярославцев" w:date="2020-05-11T17:26:00Z">
                    <w:rPr/>
                  </w:rPrChange>
                </w:rPr>
                <w:t>0.09</w:t>
              </w:r>
            </w:ins>
            <w:del w:id="1237" w:author="Алексей Ярославцев" w:date="2020-05-11T17:26:00Z">
              <w:r w:rsidRPr="00F34A4A" w:rsidDel="00E10197">
                <w:rPr>
                  <w:rFonts w:ascii="Times New Roman" w:eastAsia="Times New Roman" w:hAnsi="Times New Roman" w:cs="Times New Roman"/>
                  <w:color w:val="000000"/>
                  <w:sz w:val="16"/>
                  <w:szCs w:val="16"/>
                  <w:lang w:val="ru-RU"/>
                  <w:rPrChange w:id="1238" w:author="Алексей Ярославцев" w:date="2020-05-11T17:26:00Z">
                    <w:rPr>
                      <w:rFonts w:ascii="Times New Roman" w:eastAsia="Times New Roman" w:hAnsi="Times New Roman" w:cs="Times New Roman"/>
                      <w:color w:val="000000"/>
                      <w:sz w:val="16"/>
                      <w:szCs w:val="16"/>
                      <w:lang w:val="ru-RU"/>
                    </w:rPr>
                  </w:rPrChange>
                </w:rPr>
                <w:delText>0.24</w:delText>
              </w:r>
            </w:del>
          </w:p>
        </w:tc>
      </w:tr>
      <w:tr w:rsidR="00F307EE" w:rsidRPr="00F307EE" w14:paraId="33C9D70D" w14:textId="77777777" w:rsidTr="00F307EE">
        <w:trPr>
          <w:trHeight w:val="170"/>
        </w:trPr>
        <w:tc>
          <w:tcPr>
            <w:tcW w:w="15099" w:type="dxa"/>
            <w:gridSpan w:val="24"/>
            <w:tcBorders>
              <w:top w:val="single" w:sz="8" w:space="0" w:color="auto"/>
              <w:left w:val="single" w:sz="8" w:space="0" w:color="auto"/>
              <w:bottom w:val="single" w:sz="8" w:space="0" w:color="auto"/>
              <w:right w:val="single" w:sz="8" w:space="0" w:color="000000"/>
            </w:tcBorders>
            <w:shd w:val="clear" w:color="000000" w:fill="FFFFFF"/>
            <w:vAlign w:val="center"/>
            <w:hideMark/>
          </w:tcPr>
          <w:p w14:paraId="6D676CE7" w14:textId="77777777" w:rsidR="00F307EE" w:rsidRPr="00F307EE" w:rsidRDefault="00F307EE" w:rsidP="00F307EE">
            <w:pPr>
              <w:spacing w:after="0" w:line="240" w:lineRule="auto"/>
              <w:jc w:val="center"/>
              <w:rPr>
                <w:rFonts w:ascii="Times New Roman" w:eastAsia="Times New Roman" w:hAnsi="Times New Roman" w:cs="Times New Roman"/>
                <w:b/>
                <w:bCs/>
                <w:i/>
                <w:iCs/>
                <w:color w:val="000000"/>
                <w:sz w:val="16"/>
                <w:szCs w:val="16"/>
                <w:lang w:val="ru-RU"/>
              </w:rPr>
            </w:pPr>
            <w:r w:rsidRPr="00F307EE">
              <w:rPr>
                <w:rFonts w:ascii="Times New Roman" w:eastAsia="Times New Roman" w:hAnsi="Times New Roman" w:cs="Times New Roman"/>
                <w:b/>
                <w:bCs/>
                <w:i/>
                <w:iCs/>
                <w:color w:val="000000"/>
                <w:sz w:val="16"/>
                <w:szCs w:val="16"/>
                <w:lang w:val="ru-RU"/>
              </w:rPr>
              <w:t>Tilia cordata</w:t>
            </w:r>
          </w:p>
        </w:tc>
      </w:tr>
      <w:tr w:rsidR="00F34A4A" w:rsidRPr="00F307EE" w14:paraId="22F46A61" w14:textId="77777777" w:rsidTr="00A64F98">
        <w:tblPrEx>
          <w:tblW w:w="15099" w:type="dxa"/>
          <w:tblInd w:w="93" w:type="dxa"/>
          <w:tblLayout w:type="fixed"/>
          <w:tblPrExChange w:id="1239" w:author="Алексей Ярославцев" w:date="2020-05-11T17:26:00Z">
            <w:tblPrEx>
              <w:tblW w:w="15099" w:type="dxa"/>
              <w:tblInd w:w="93" w:type="dxa"/>
              <w:tblLayout w:type="fixed"/>
            </w:tblPrEx>
          </w:tblPrExChange>
        </w:tblPrEx>
        <w:trPr>
          <w:trHeight w:val="170"/>
          <w:trPrChange w:id="1240" w:author="Алексей Ярославцев" w:date="2020-05-11T17:26:00Z">
            <w:trPr>
              <w:trHeight w:val="170"/>
            </w:trPr>
          </w:trPrChange>
        </w:trPr>
        <w:tc>
          <w:tcPr>
            <w:tcW w:w="1008" w:type="dxa"/>
            <w:tcBorders>
              <w:top w:val="nil"/>
              <w:left w:val="single" w:sz="8" w:space="0" w:color="auto"/>
              <w:bottom w:val="single" w:sz="8" w:space="0" w:color="auto"/>
              <w:right w:val="single" w:sz="8" w:space="0" w:color="auto"/>
            </w:tcBorders>
            <w:shd w:val="clear" w:color="000000" w:fill="FFFFFF"/>
            <w:vAlign w:val="center"/>
            <w:hideMark/>
            <w:tcPrChange w:id="1241" w:author="Алексей Ярославцев" w:date="2020-05-11T17:26:00Z">
              <w:tcPr>
                <w:tcW w:w="1008" w:type="dxa"/>
                <w:tcBorders>
                  <w:top w:val="nil"/>
                  <w:left w:val="single" w:sz="8" w:space="0" w:color="auto"/>
                  <w:bottom w:val="single" w:sz="8" w:space="0" w:color="auto"/>
                  <w:right w:val="single" w:sz="8" w:space="0" w:color="auto"/>
                </w:tcBorders>
                <w:shd w:val="clear" w:color="000000" w:fill="FFFFFF"/>
                <w:vAlign w:val="center"/>
                <w:hideMark/>
              </w:tcPr>
            </w:tcPrChange>
          </w:tcPr>
          <w:p w14:paraId="614BCE3C" w14:textId="77777777" w:rsidR="00F34A4A" w:rsidRPr="00F307EE" w:rsidRDefault="00F34A4A" w:rsidP="00F34A4A">
            <w:pPr>
              <w:spacing w:after="0" w:line="240" w:lineRule="auto"/>
              <w:jc w:val="right"/>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218A0111</w:t>
            </w:r>
          </w:p>
        </w:tc>
        <w:tc>
          <w:tcPr>
            <w:tcW w:w="755" w:type="dxa"/>
            <w:tcBorders>
              <w:top w:val="nil"/>
              <w:left w:val="nil"/>
              <w:bottom w:val="single" w:sz="8" w:space="0" w:color="auto"/>
              <w:right w:val="single" w:sz="8" w:space="0" w:color="auto"/>
            </w:tcBorders>
            <w:shd w:val="clear" w:color="000000" w:fill="FFFFFF"/>
            <w:vAlign w:val="center"/>
            <w:hideMark/>
            <w:tcPrChange w:id="1242" w:author="Алексей Ярославцев" w:date="2020-05-11T17:26:00Z">
              <w:tcPr>
                <w:tcW w:w="755" w:type="dxa"/>
                <w:tcBorders>
                  <w:top w:val="nil"/>
                  <w:left w:val="nil"/>
                  <w:bottom w:val="single" w:sz="8" w:space="0" w:color="auto"/>
                  <w:right w:val="single" w:sz="8" w:space="0" w:color="auto"/>
                </w:tcBorders>
                <w:shd w:val="clear" w:color="000000" w:fill="FFFFFF"/>
                <w:vAlign w:val="center"/>
                <w:hideMark/>
              </w:tcPr>
            </w:tcPrChange>
          </w:tcPr>
          <w:p w14:paraId="3433BCB3"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50-60</w:t>
            </w:r>
          </w:p>
        </w:tc>
        <w:tc>
          <w:tcPr>
            <w:tcW w:w="580" w:type="dxa"/>
            <w:tcBorders>
              <w:top w:val="nil"/>
              <w:left w:val="nil"/>
              <w:bottom w:val="single" w:sz="8" w:space="0" w:color="auto"/>
              <w:right w:val="single" w:sz="8" w:space="0" w:color="auto"/>
            </w:tcBorders>
            <w:shd w:val="clear" w:color="000000" w:fill="FFFFFF"/>
            <w:vAlign w:val="center"/>
            <w:hideMark/>
            <w:tcPrChange w:id="1243" w:author="Алексей Ярославцев" w:date="2020-05-11T17:26:00Z">
              <w:tcPr>
                <w:tcW w:w="580" w:type="dxa"/>
                <w:tcBorders>
                  <w:top w:val="nil"/>
                  <w:left w:val="nil"/>
                  <w:bottom w:val="single" w:sz="8" w:space="0" w:color="auto"/>
                  <w:right w:val="single" w:sz="8" w:space="0" w:color="auto"/>
                </w:tcBorders>
                <w:shd w:val="clear" w:color="000000" w:fill="FFFFFF"/>
                <w:vAlign w:val="center"/>
                <w:hideMark/>
              </w:tcPr>
            </w:tcPrChange>
          </w:tcPr>
          <w:p w14:paraId="3FDADDE4"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12</w:t>
            </w:r>
          </w:p>
        </w:tc>
        <w:tc>
          <w:tcPr>
            <w:tcW w:w="595" w:type="dxa"/>
            <w:tcBorders>
              <w:top w:val="nil"/>
              <w:left w:val="nil"/>
              <w:bottom w:val="single" w:sz="8" w:space="0" w:color="auto"/>
              <w:right w:val="single" w:sz="8" w:space="0" w:color="auto"/>
            </w:tcBorders>
            <w:shd w:val="clear" w:color="000000" w:fill="FFFFFF"/>
            <w:vAlign w:val="center"/>
            <w:hideMark/>
            <w:tcPrChange w:id="1244" w:author="Алексей Ярославцев" w:date="2020-05-11T17:26:00Z">
              <w:tcPr>
                <w:tcW w:w="595" w:type="dxa"/>
                <w:tcBorders>
                  <w:top w:val="nil"/>
                  <w:left w:val="nil"/>
                  <w:bottom w:val="single" w:sz="8" w:space="0" w:color="auto"/>
                  <w:right w:val="single" w:sz="8" w:space="0" w:color="auto"/>
                </w:tcBorders>
                <w:shd w:val="clear" w:color="000000" w:fill="FFFFFF"/>
                <w:vAlign w:val="center"/>
                <w:hideMark/>
              </w:tcPr>
            </w:tcPrChange>
          </w:tcPr>
          <w:p w14:paraId="4A7F5CE1"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28.01</w:t>
            </w:r>
          </w:p>
        </w:tc>
        <w:tc>
          <w:tcPr>
            <w:tcW w:w="580" w:type="dxa"/>
            <w:tcBorders>
              <w:top w:val="nil"/>
              <w:left w:val="nil"/>
              <w:bottom w:val="single" w:sz="8" w:space="0" w:color="auto"/>
              <w:right w:val="single" w:sz="8" w:space="0" w:color="auto"/>
            </w:tcBorders>
            <w:shd w:val="clear" w:color="000000" w:fill="FFFFFF"/>
            <w:vAlign w:val="center"/>
            <w:hideMark/>
            <w:tcPrChange w:id="1245" w:author="Алексей Ярославцев" w:date="2020-05-11T17:26:00Z">
              <w:tcPr>
                <w:tcW w:w="580" w:type="dxa"/>
                <w:tcBorders>
                  <w:top w:val="nil"/>
                  <w:left w:val="nil"/>
                  <w:bottom w:val="single" w:sz="8" w:space="0" w:color="auto"/>
                  <w:right w:val="single" w:sz="8" w:space="0" w:color="auto"/>
                </w:tcBorders>
                <w:shd w:val="clear" w:color="000000" w:fill="FFFFFF"/>
                <w:vAlign w:val="center"/>
                <w:hideMark/>
              </w:tcPr>
            </w:tcPrChange>
          </w:tcPr>
          <w:p w14:paraId="131AF08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5.28</w:t>
            </w:r>
          </w:p>
        </w:tc>
        <w:tc>
          <w:tcPr>
            <w:tcW w:w="595" w:type="dxa"/>
            <w:tcBorders>
              <w:top w:val="nil"/>
              <w:left w:val="nil"/>
              <w:bottom w:val="single" w:sz="8" w:space="0" w:color="auto"/>
              <w:right w:val="single" w:sz="8" w:space="0" w:color="auto"/>
            </w:tcBorders>
            <w:shd w:val="clear" w:color="000000" w:fill="FFFFFF"/>
            <w:vAlign w:val="center"/>
            <w:hideMark/>
            <w:tcPrChange w:id="1246" w:author="Алексей Ярославцев" w:date="2020-05-11T17:26:00Z">
              <w:tcPr>
                <w:tcW w:w="595" w:type="dxa"/>
                <w:tcBorders>
                  <w:top w:val="nil"/>
                  <w:left w:val="nil"/>
                  <w:bottom w:val="single" w:sz="8" w:space="0" w:color="auto"/>
                  <w:right w:val="single" w:sz="8" w:space="0" w:color="auto"/>
                </w:tcBorders>
                <w:shd w:val="clear" w:color="000000" w:fill="FFFFFF"/>
                <w:vAlign w:val="center"/>
                <w:hideMark/>
              </w:tcPr>
            </w:tcPrChange>
          </w:tcPr>
          <w:p w14:paraId="0B8ABEF2"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20</w:t>
            </w:r>
          </w:p>
        </w:tc>
        <w:tc>
          <w:tcPr>
            <w:tcW w:w="343" w:type="dxa"/>
            <w:tcBorders>
              <w:top w:val="nil"/>
              <w:left w:val="nil"/>
              <w:bottom w:val="single" w:sz="8" w:space="0" w:color="auto"/>
              <w:right w:val="single" w:sz="8" w:space="0" w:color="auto"/>
            </w:tcBorders>
            <w:shd w:val="clear" w:color="000000" w:fill="FFFFFF"/>
            <w:vAlign w:val="center"/>
            <w:hideMark/>
            <w:tcPrChange w:id="1247" w:author="Алексей Ярославцев" w:date="2020-05-11T17:26:00Z">
              <w:tcPr>
                <w:tcW w:w="343" w:type="dxa"/>
                <w:tcBorders>
                  <w:top w:val="nil"/>
                  <w:left w:val="nil"/>
                  <w:bottom w:val="single" w:sz="8" w:space="0" w:color="auto"/>
                  <w:right w:val="single" w:sz="8" w:space="0" w:color="auto"/>
                </w:tcBorders>
                <w:shd w:val="clear" w:color="000000" w:fill="FFFFFF"/>
                <w:vAlign w:val="center"/>
                <w:hideMark/>
              </w:tcPr>
            </w:tcPrChange>
          </w:tcPr>
          <w:p w14:paraId="64CBF11A"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w:t>
            </w:r>
          </w:p>
        </w:tc>
        <w:tc>
          <w:tcPr>
            <w:tcW w:w="521" w:type="dxa"/>
            <w:tcBorders>
              <w:top w:val="nil"/>
              <w:left w:val="nil"/>
              <w:bottom w:val="single" w:sz="8" w:space="0" w:color="auto"/>
              <w:right w:val="single" w:sz="8" w:space="0" w:color="auto"/>
            </w:tcBorders>
            <w:shd w:val="clear" w:color="000000" w:fill="FFFFFF"/>
            <w:vAlign w:val="center"/>
            <w:hideMark/>
            <w:tcPrChange w:id="1248" w:author="Алексей Ярославцев" w:date="2020-05-11T17:26:00Z">
              <w:tcPr>
                <w:tcW w:w="521" w:type="dxa"/>
                <w:tcBorders>
                  <w:top w:val="nil"/>
                  <w:left w:val="nil"/>
                  <w:bottom w:val="single" w:sz="8" w:space="0" w:color="auto"/>
                  <w:right w:val="single" w:sz="8" w:space="0" w:color="auto"/>
                </w:tcBorders>
                <w:shd w:val="clear" w:color="000000" w:fill="FFFFFF"/>
                <w:vAlign w:val="center"/>
                <w:hideMark/>
              </w:tcPr>
            </w:tcPrChange>
          </w:tcPr>
          <w:p w14:paraId="7EED4C3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1.16</w:t>
            </w:r>
          </w:p>
        </w:tc>
        <w:tc>
          <w:tcPr>
            <w:tcW w:w="595" w:type="dxa"/>
            <w:tcBorders>
              <w:top w:val="nil"/>
              <w:left w:val="nil"/>
              <w:bottom w:val="single" w:sz="8" w:space="0" w:color="auto"/>
              <w:right w:val="single" w:sz="8" w:space="0" w:color="auto"/>
            </w:tcBorders>
            <w:shd w:val="clear" w:color="000000" w:fill="FFFFFF"/>
            <w:vAlign w:val="center"/>
            <w:hideMark/>
            <w:tcPrChange w:id="1249" w:author="Алексей Ярославцев" w:date="2020-05-11T17:26:00Z">
              <w:tcPr>
                <w:tcW w:w="595" w:type="dxa"/>
                <w:tcBorders>
                  <w:top w:val="nil"/>
                  <w:left w:val="nil"/>
                  <w:bottom w:val="single" w:sz="8" w:space="0" w:color="auto"/>
                  <w:right w:val="single" w:sz="8" w:space="0" w:color="auto"/>
                </w:tcBorders>
                <w:shd w:val="clear" w:color="000000" w:fill="FFFFFF"/>
                <w:vAlign w:val="center"/>
                <w:hideMark/>
              </w:tcPr>
            </w:tcPrChange>
          </w:tcPr>
          <w:p w14:paraId="70917E51"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0.682</w:t>
            </w:r>
          </w:p>
        </w:tc>
        <w:tc>
          <w:tcPr>
            <w:tcW w:w="595" w:type="dxa"/>
            <w:tcBorders>
              <w:top w:val="nil"/>
              <w:left w:val="nil"/>
              <w:bottom w:val="single" w:sz="8" w:space="0" w:color="auto"/>
              <w:right w:val="single" w:sz="8" w:space="0" w:color="auto"/>
            </w:tcBorders>
            <w:shd w:val="clear" w:color="000000" w:fill="FFFFFF"/>
            <w:vAlign w:val="center"/>
            <w:hideMark/>
            <w:tcPrChange w:id="1250" w:author="Алексей Ярославцев" w:date="2020-05-11T17:26:00Z">
              <w:tcPr>
                <w:tcW w:w="595" w:type="dxa"/>
                <w:tcBorders>
                  <w:top w:val="nil"/>
                  <w:left w:val="nil"/>
                  <w:bottom w:val="single" w:sz="8" w:space="0" w:color="auto"/>
                  <w:right w:val="single" w:sz="8" w:space="0" w:color="auto"/>
                </w:tcBorders>
                <w:shd w:val="clear" w:color="000000" w:fill="FFFFFF"/>
                <w:vAlign w:val="center"/>
                <w:hideMark/>
              </w:tcPr>
            </w:tcPrChange>
          </w:tcPr>
          <w:p w14:paraId="18A7ED61"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0.282</w:t>
            </w:r>
          </w:p>
        </w:tc>
        <w:tc>
          <w:tcPr>
            <w:tcW w:w="656" w:type="dxa"/>
            <w:tcBorders>
              <w:top w:val="nil"/>
              <w:left w:val="nil"/>
              <w:bottom w:val="single" w:sz="8" w:space="0" w:color="auto"/>
              <w:right w:val="single" w:sz="8" w:space="0" w:color="auto"/>
            </w:tcBorders>
            <w:shd w:val="clear" w:color="000000" w:fill="FFFFFF"/>
            <w:vAlign w:val="center"/>
            <w:hideMark/>
            <w:tcPrChange w:id="1251" w:author="Алексей Ярославцев" w:date="2020-05-11T17:26:00Z">
              <w:tcPr>
                <w:tcW w:w="656" w:type="dxa"/>
                <w:tcBorders>
                  <w:top w:val="nil"/>
                  <w:left w:val="nil"/>
                  <w:bottom w:val="single" w:sz="8" w:space="0" w:color="auto"/>
                  <w:right w:val="single" w:sz="8" w:space="0" w:color="auto"/>
                </w:tcBorders>
                <w:shd w:val="clear" w:color="000000" w:fill="FFFFFF"/>
                <w:vAlign w:val="center"/>
                <w:hideMark/>
              </w:tcPr>
            </w:tcPrChange>
          </w:tcPr>
          <w:p w14:paraId="7D4A50C4"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137.55</w:t>
            </w:r>
          </w:p>
        </w:tc>
        <w:tc>
          <w:tcPr>
            <w:tcW w:w="595" w:type="dxa"/>
            <w:tcBorders>
              <w:top w:val="nil"/>
              <w:left w:val="nil"/>
              <w:bottom w:val="single" w:sz="8" w:space="0" w:color="auto"/>
              <w:right w:val="single" w:sz="8" w:space="0" w:color="auto"/>
            </w:tcBorders>
            <w:shd w:val="clear" w:color="000000" w:fill="FFFFFF"/>
            <w:vAlign w:val="center"/>
            <w:hideMark/>
            <w:tcPrChange w:id="1252" w:author="Алексей Ярославцев" w:date="2020-05-11T17:26:00Z">
              <w:tcPr>
                <w:tcW w:w="595" w:type="dxa"/>
                <w:tcBorders>
                  <w:top w:val="nil"/>
                  <w:left w:val="nil"/>
                  <w:bottom w:val="single" w:sz="8" w:space="0" w:color="auto"/>
                  <w:right w:val="single" w:sz="8" w:space="0" w:color="auto"/>
                </w:tcBorders>
                <w:shd w:val="clear" w:color="000000" w:fill="FFFFFF"/>
                <w:vAlign w:val="center"/>
                <w:hideMark/>
              </w:tcPr>
            </w:tcPrChange>
          </w:tcPr>
          <w:p w14:paraId="270967B1"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2.5</w:t>
            </w:r>
          </w:p>
        </w:tc>
        <w:tc>
          <w:tcPr>
            <w:tcW w:w="680" w:type="dxa"/>
            <w:tcBorders>
              <w:top w:val="nil"/>
              <w:left w:val="nil"/>
              <w:bottom w:val="single" w:sz="8" w:space="0" w:color="auto"/>
              <w:right w:val="single" w:sz="8" w:space="0" w:color="auto"/>
            </w:tcBorders>
            <w:shd w:val="clear" w:color="000000" w:fill="FFFFFF"/>
            <w:noWrap/>
            <w:vAlign w:val="center"/>
            <w:hideMark/>
            <w:tcPrChange w:id="1253" w:author="Алексей Ярославцев" w:date="2020-05-11T17:26:00Z">
              <w:tcPr>
                <w:tcW w:w="680" w:type="dxa"/>
                <w:tcBorders>
                  <w:top w:val="nil"/>
                  <w:left w:val="nil"/>
                  <w:bottom w:val="single" w:sz="8" w:space="0" w:color="auto"/>
                  <w:right w:val="single" w:sz="8" w:space="0" w:color="auto"/>
                </w:tcBorders>
                <w:shd w:val="clear" w:color="000000" w:fill="FFFFFF"/>
                <w:noWrap/>
                <w:vAlign w:val="center"/>
                <w:hideMark/>
              </w:tcPr>
            </w:tcPrChange>
          </w:tcPr>
          <w:p w14:paraId="2EDBA7C6"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6.12</w:t>
            </w:r>
          </w:p>
        </w:tc>
        <w:tc>
          <w:tcPr>
            <w:tcW w:w="647" w:type="dxa"/>
            <w:tcBorders>
              <w:top w:val="nil"/>
              <w:left w:val="nil"/>
              <w:bottom w:val="single" w:sz="8" w:space="0" w:color="auto"/>
              <w:right w:val="single" w:sz="8" w:space="0" w:color="auto"/>
            </w:tcBorders>
            <w:shd w:val="clear" w:color="000000" w:fill="FFFFFF"/>
            <w:noWrap/>
            <w:vAlign w:val="center"/>
            <w:hideMark/>
            <w:tcPrChange w:id="1254" w:author="Алексей Ярославцев" w:date="2020-05-11T17:26:00Z">
              <w:tcPr>
                <w:tcW w:w="647" w:type="dxa"/>
                <w:tcBorders>
                  <w:top w:val="nil"/>
                  <w:left w:val="nil"/>
                  <w:bottom w:val="single" w:sz="8" w:space="0" w:color="auto"/>
                  <w:right w:val="single" w:sz="8" w:space="0" w:color="auto"/>
                </w:tcBorders>
                <w:shd w:val="clear" w:color="000000" w:fill="FFFFFF"/>
                <w:noWrap/>
                <w:vAlign w:val="center"/>
                <w:hideMark/>
              </w:tcPr>
            </w:tcPrChange>
          </w:tcPr>
          <w:p w14:paraId="3BC032C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0.31</w:t>
            </w:r>
          </w:p>
        </w:tc>
        <w:tc>
          <w:tcPr>
            <w:tcW w:w="656" w:type="dxa"/>
            <w:tcBorders>
              <w:top w:val="nil"/>
              <w:left w:val="nil"/>
              <w:bottom w:val="single" w:sz="8" w:space="0" w:color="auto"/>
              <w:right w:val="single" w:sz="8" w:space="0" w:color="auto"/>
            </w:tcBorders>
            <w:shd w:val="clear" w:color="000000" w:fill="FFFFFF"/>
            <w:vAlign w:val="center"/>
            <w:hideMark/>
            <w:tcPrChange w:id="1255" w:author="Алексей Ярославцев" w:date="2020-05-11T17:26:00Z">
              <w:tcPr>
                <w:tcW w:w="656" w:type="dxa"/>
                <w:tcBorders>
                  <w:top w:val="nil"/>
                  <w:left w:val="nil"/>
                  <w:bottom w:val="single" w:sz="8" w:space="0" w:color="auto"/>
                  <w:right w:val="single" w:sz="8" w:space="0" w:color="auto"/>
                </w:tcBorders>
                <w:shd w:val="clear" w:color="000000" w:fill="FFFFFF"/>
                <w:vAlign w:val="center"/>
                <w:hideMark/>
              </w:tcPr>
            </w:tcPrChange>
          </w:tcPr>
          <w:p w14:paraId="576963BF"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174.45</w:t>
            </w:r>
          </w:p>
        </w:tc>
        <w:tc>
          <w:tcPr>
            <w:tcW w:w="600" w:type="dxa"/>
            <w:tcBorders>
              <w:top w:val="nil"/>
              <w:left w:val="nil"/>
              <w:bottom w:val="single" w:sz="8" w:space="0" w:color="auto"/>
              <w:right w:val="single" w:sz="8" w:space="0" w:color="auto"/>
            </w:tcBorders>
            <w:shd w:val="clear" w:color="000000" w:fill="FFFFFF"/>
            <w:noWrap/>
            <w:vAlign w:val="center"/>
            <w:hideMark/>
            <w:tcPrChange w:id="1256" w:author="Алексей Ярославцев" w:date="2020-05-11T17:26:00Z">
              <w:tcPr>
                <w:tcW w:w="600" w:type="dxa"/>
                <w:tcBorders>
                  <w:top w:val="nil"/>
                  <w:left w:val="nil"/>
                  <w:bottom w:val="single" w:sz="8" w:space="0" w:color="auto"/>
                  <w:right w:val="single" w:sz="8" w:space="0" w:color="auto"/>
                </w:tcBorders>
                <w:shd w:val="clear" w:color="000000" w:fill="FFFFFF"/>
                <w:noWrap/>
                <w:vAlign w:val="center"/>
                <w:hideMark/>
              </w:tcPr>
            </w:tcPrChange>
          </w:tcPr>
          <w:p w14:paraId="0124739A"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183.5</w:t>
            </w:r>
          </w:p>
        </w:tc>
        <w:tc>
          <w:tcPr>
            <w:tcW w:w="600" w:type="dxa"/>
            <w:tcBorders>
              <w:top w:val="nil"/>
              <w:left w:val="nil"/>
              <w:bottom w:val="single" w:sz="8" w:space="0" w:color="auto"/>
              <w:right w:val="single" w:sz="8" w:space="0" w:color="auto"/>
            </w:tcBorders>
            <w:shd w:val="clear" w:color="000000" w:fill="FFFFFF"/>
            <w:noWrap/>
            <w:vAlign w:val="center"/>
            <w:hideMark/>
            <w:tcPrChange w:id="1257" w:author="Алексей Ярославцев" w:date="2020-05-11T17:26:00Z">
              <w:tcPr>
                <w:tcW w:w="600" w:type="dxa"/>
                <w:tcBorders>
                  <w:top w:val="nil"/>
                  <w:left w:val="nil"/>
                  <w:bottom w:val="single" w:sz="8" w:space="0" w:color="auto"/>
                  <w:right w:val="single" w:sz="8" w:space="0" w:color="auto"/>
                </w:tcBorders>
                <w:shd w:val="clear" w:color="000000" w:fill="FFFFFF"/>
                <w:noWrap/>
                <w:vAlign w:val="center"/>
                <w:hideMark/>
              </w:tcPr>
            </w:tcPrChange>
          </w:tcPr>
          <w:p w14:paraId="6E738CEC"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0.95</w:t>
            </w:r>
          </w:p>
        </w:tc>
        <w:tc>
          <w:tcPr>
            <w:tcW w:w="754" w:type="dxa"/>
            <w:tcBorders>
              <w:top w:val="nil"/>
              <w:left w:val="nil"/>
              <w:bottom w:val="single" w:sz="8" w:space="0" w:color="auto"/>
              <w:right w:val="single" w:sz="8" w:space="0" w:color="auto"/>
            </w:tcBorders>
            <w:shd w:val="clear" w:color="000000" w:fill="FFFFFF"/>
            <w:vAlign w:val="center"/>
            <w:hideMark/>
            <w:tcPrChange w:id="1258" w:author="Алексей Ярославцев" w:date="2020-05-11T17:26:00Z">
              <w:tcPr>
                <w:tcW w:w="754" w:type="dxa"/>
                <w:tcBorders>
                  <w:top w:val="nil"/>
                  <w:left w:val="nil"/>
                  <w:bottom w:val="single" w:sz="8" w:space="0" w:color="auto"/>
                  <w:right w:val="single" w:sz="8" w:space="0" w:color="auto"/>
                </w:tcBorders>
                <w:shd w:val="clear" w:color="000000" w:fill="FFFFFF"/>
                <w:vAlign w:val="center"/>
                <w:hideMark/>
              </w:tcPr>
            </w:tcPrChange>
          </w:tcPr>
          <w:p w14:paraId="61F2197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2195</w:t>
            </w:r>
          </w:p>
        </w:tc>
        <w:tc>
          <w:tcPr>
            <w:tcW w:w="656" w:type="dxa"/>
            <w:tcBorders>
              <w:top w:val="nil"/>
              <w:left w:val="nil"/>
              <w:bottom w:val="single" w:sz="8" w:space="0" w:color="auto"/>
              <w:right w:val="single" w:sz="8" w:space="0" w:color="auto"/>
            </w:tcBorders>
            <w:shd w:val="clear" w:color="000000" w:fill="FFFFFF"/>
            <w:vAlign w:val="center"/>
            <w:hideMark/>
            <w:tcPrChange w:id="1259" w:author="Алексей Ярославцев" w:date="2020-05-11T17:26:00Z">
              <w:tcPr>
                <w:tcW w:w="656" w:type="dxa"/>
                <w:tcBorders>
                  <w:top w:val="nil"/>
                  <w:left w:val="nil"/>
                  <w:bottom w:val="single" w:sz="8" w:space="0" w:color="auto"/>
                  <w:right w:val="single" w:sz="8" w:space="0" w:color="auto"/>
                </w:tcBorders>
                <w:shd w:val="clear" w:color="000000" w:fill="FFFFFF"/>
                <w:vAlign w:val="center"/>
                <w:hideMark/>
              </w:tcPr>
            </w:tcPrChange>
          </w:tcPr>
          <w:p w14:paraId="1FC8E166"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6454</w:t>
            </w:r>
          </w:p>
        </w:tc>
        <w:tc>
          <w:tcPr>
            <w:tcW w:w="656" w:type="dxa"/>
            <w:tcBorders>
              <w:top w:val="nil"/>
              <w:left w:val="nil"/>
              <w:bottom w:val="single" w:sz="8" w:space="0" w:color="auto"/>
              <w:right w:val="single" w:sz="8" w:space="0" w:color="auto"/>
            </w:tcBorders>
            <w:shd w:val="clear" w:color="000000" w:fill="FFFFFF"/>
            <w:vAlign w:val="center"/>
            <w:hideMark/>
            <w:tcPrChange w:id="1260" w:author="Алексей Ярославцев" w:date="2020-05-11T17:26:00Z">
              <w:tcPr>
                <w:tcW w:w="656" w:type="dxa"/>
                <w:tcBorders>
                  <w:top w:val="nil"/>
                  <w:left w:val="nil"/>
                  <w:bottom w:val="single" w:sz="8" w:space="0" w:color="auto"/>
                  <w:right w:val="single" w:sz="8" w:space="0" w:color="auto"/>
                </w:tcBorders>
                <w:shd w:val="clear" w:color="000000" w:fill="FFFFFF"/>
                <w:vAlign w:val="center"/>
                <w:hideMark/>
              </w:tcPr>
            </w:tcPrChange>
          </w:tcPr>
          <w:p w14:paraId="787BCBBC"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4131</w:t>
            </w:r>
          </w:p>
        </w:tc>
        <w:tc>
          <w:tcPr>
            <w:tcW w:w="656" w:type="dxa"/>
            <w:tcBorders>
              <w:top w:val="nil"/>
              <w:left w:val="nil"/>
              <w:bottom w:val="single" w:sz="8" w:space="0" w:color="auto"/>
              <w:right w:val="single" w:sz="8" w:space="0" w:color="auto"/>
            </w:tcBorders>
            <w:shd w:val="clear" w:color="000000" w:fill="FFFFFF"/>
            <w:vAlign w:val="center"/>
            <w:hideMark/>
            <w:tcPrChange w:id="1261" w:author="Алексей Ярославцев" w:date="2020-05-11T17:26:00Z">
              <w:tcPr>
                <w:tcW w:w="656" w:type="dxa"/>
                <w:tcBorders>
                  <w:top w:val="nil"/>
                  <w:left w:val="nil"/>
                  <w:bottom w:val="single" w:sz="8" w:space="0" w:color="auto"/>
                  <w:right w:val="single" w:sz="8" w:space="0" w:color="auto"/>
                </w:tcBorders>
                <w:shd w:val="clear" w:color="000000" w:fill="FFFFFF"/>
                <w:vAlign w:val="center"/>
                <w:hideMark/>
              </w:tcPr>
            </w:tcPrChange>
          </w:tcPr>
          <w:p w14:paraId="4043E8A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1613</w:t>
            </w:r>
          </w:p>
        </w:tc>
        <w:tc>
          <w:tcPr>
            <w:tcW w:w="600" w:type="dxa"/>
            <w:tcBorders>
              <w:top w:val="nil"/>
              <w:left w:val="nil"/>
              <w:bottom w:val="single" w:sz="8" w:space="0" w:color="auto"/>
              <w:right w:val="single" w:sz="8" w:space="0" w:color="auto"/>
            </w:tcBorders>
            <w:shd w:val="clear" w:color="000000" w:fill="FFFFFF"/>
            <w:hideMark/>
            <w:tcPrChange w:id="1262" w:author="Алексей Ярославцев" w:date="2020-05-11T17:26:00Z">
              <w:tcPr>
                <w:tcW w:w="600" w:type="dxa"/>
                <w:tcBorders>
                  <w:top w:val="nil"/>
                  <w:left w:val="nil"/>
                  <w:bottom w:val="single" w:sz="8" w:space="0" w:color="auto"/>
                  <w:right w:val="single" w:sz="8" w:space="0" w:color="auto"/>
                </w:tcBorders>
                <w:shd w:val="clear" w:color="000000" w:fill="FFFFFF"/>
                <w:vAlign w:val="center"/>
                <w:hideMark/>
              </w:tcPr>
            </w:tcPrChange>
          </w:tcPr>
          <w:p w14:paraId="0841242A" w14:textId="3C143124"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1263" w:author="Алексей Ярославцев" w:date="2020-05-11T17:26:00Z">
                  <w:rPr>
                    <w:rFonts w:ascii="Times New Roman" w:eastAsia="Times New Roman" w:hAnsi="Times New Roman" w:cs="Times New Roman"/>
                    <w:color w:val="000000"/>
                    <w:sz w:val="16"/>
                    <w:szCs w:val="16"/>
                    <w:lang w:val="ru-RU"/>
                  </w:rPr>
                </w:rPrChange>
              </w:rPr>
            </w:pPr>
            <w:ins w:id="1264" w:author="Алексей Ярославцев" w:date="2020-05-11T17:26:00Z">
              <w:r w:rsidRPr="00F34A4A">
                <w:rPr>
                  <w:rFonts w:ascii="Times New Roman" w:hAnsi="Times New Roman" w:cs="Times New Roman"/>
                  <w:sz w:val="16"/>
                  <w:szCs w:val="16"/>
                  <w:rPrChange w:id="1265" w:author="Алексей Ярославцев" w:date="2020-05-11T17:26:00Z">
                    <w:rPr/>
                  </w:rPrChange>
                </w:rPr>
                <w:t>4.31</w:t>
              </w:r>
            </w:ins>
            <w:del w:id="1266" w:author="Алексей Ярославцев" w:date="2020-05-11T17:26:00Z">
              <w:r w:rsidRPr="00F34A4A" w:rsidDel="00584115">
                <w:rPr>
                  <w:rFonts w:ascii="Times New Roman" w:eastAsia="Times New Roman" w:hAnsi="Times New Roman" w:cs="Times New Roman"/>
                  <w:color w:val="000000"/>
                  <w:sz w:val="16"/>
                  <w:szCs w:val="16"/>
                  <w:lang w:val="ru-RU"/>
                  <w:rPrChange w:id="1267" w:author="Алексей Ярославцев" w:date="2020-05-11T17:26:00Z">
                    <w:rPr>
                      <w:rFonts w:ascii="Times New Roman" w:eastAsia="Times New Roman" w:hAnsi="Times New Roman" w:cs="Times New Roman"/>
                      <w:color w:val="000000"/>
                      <w:sz w:val="16"/>
                      <w:szCs w:val="16"/>
                      <w:lang w:val="ru-RU"/>
                    </w:rPr>
                  </w:rPrChange>
                </w:rPr>
                <w:delText>3.45</w:delText>
              </w:r>
            </w:del>
          </w:p>
        </w:tc>
        <w:tc>
          <w:tcPr>
            <w:tcW w:w="600" w:type="dxa"/>
            <w:tcBorders>
              <w:top w:val="nil"/>
              <w:left w:val="nil"/>
              <w:bottom w:val="single" w:sz="8" w:space="0" w:color="auto"/>
              <w:right w:val="single" w:sz="8" w:space="0" w:color="auto"/>
            </w:tcBorders>
            <w:shd w:val="clear" w:color="000000" w:fill="FFFFFF"/>
            <w:hideMark/>
            <w:tcPrChange w:id="1268" w:author="Алексей Ярославцев" w:date="2020-05-11T17:26:00Z">
              <w:tcPr>
                <w:tcW w:w="600" w:type="dxa"/>
                <w:tcBorders>
                  <w:top w:val="nil"/>
                  <w:left w:val="nil"/>
                  <w:bottom w:val="single" w:sz="8" w:space="0" w:color="auto"/>
                  <w:right w:val="single" w:sz="8" w:space="0" w:color="auto"/>
                </w:tcBorders>
                <w:shd w:val="clear" w:color="000000" w:fill="FFFFFF"/>
                <w:vAlign w:val="center"/>
                <w:hideMark/>
              </w:tcPr>
            </w:tcPrChange>
          </w:tcPr>
          <w:p w14:paraId="46151C66" w14:textId="47097F31"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1269" w:author="Алексей Ярославцев" w:date="2020-05-11T17:26:00Z">
                  <w:rPr>
                    <w:rFonts w:ascii="Times New Roman" w:eastAsia="Times New Roman" w:hAnsi="Times New Roman" w:cs="Times New Roman"/>
                    <w:color w:val="000000"/>
                    <w:sz w:val="16"/>
                    <w:szCs w:val="16"/>
                    <w:lang w:val="ru-RU"/>
                  </w:rPr>
                </w:rPrChange>
              </w:rPr>
            </w:pPr>
            <w:ins w:id="1270" w:author="Алексей Ярославцев" w:date="2020-05-11T17:26:00Z">
              <w:r w:rsidRPr="00F34A4A">
                <w:rPr>
                  <w:rFonts w:ascii="Times New Roman" w:hAnsi="Times New Roman" w:cs="Times New Roman"/>
                  <w:sz w:val="16"/>
                  <w:szCs w:val="16"/>
                  <w:rPrChange w:id="1271" w:author="Алексей Ярославцев" w:date="2020-05-11T17:26:00Z">
                    <w:rPr/>
                  </w:rPrChange>
                </w:rPr>
                <w:t>0.53</w:t>
              </w:r>
            </w:ins>
            <w:del w:id="1272" w:author="Алексей Ярославцев" w:date="2020-05-11T17:26:00Z">
              <w:r w:rsidRPr="00F34A4A" w:rsidDel="00584115">
                <w:rPr>
                  <w:rFonts w:ascii="Times New Roman" w:eastAsia="Times New Roman" w:hAnsi="Times New Roman" w:cs="Times New Roman"/>
                  <w:color w:val="000000"/>
                  <w:sz w:val="16"/>
                  <w:szCs w:val="16"/>
                  <w:lang w:val="ru-RU"/>
                  <w:rPrChange w:id="1273" w:author="Алексей Ярославцев" w:date="2020-05-11T17:26:00Z">
                    <w:rPr>
                      <w:rFonts w:ascii="Times New Roman" w:eastAsia="Times New Roman" w:hAnsi="Times New Roman" w:cs="Times New Roman"/>
                      <w:color w:val="000000"/>
                      <w:sz w:val="16"/>
                      <w:szCs w:val="16"/>
                      <w:lang w:val="ru-RU"/>
                    </w:rPr>
                  </w:rPrChange>
                </w:rPr>
                <w:delText>0.53</w:delText>
              </w:r>
            </w:del>
          </w:p>
        </w:tc>
        <w:tc>
          <w:tcPr>
            <w:tcW w:w="576" w:type="dxa"/>
            <w:tcBorders>
              <w:top w:val="nil"/>
              <w:left w:val="nil"/>
              <w:bottom w:val="single" w:sz="8" w:space="0" w:color="auto"/>
              <w:right w:val="single" w:sz="8" w:space="0" w:color="auto"/>
            </w:tcBorders>
            <w:shd w:val="clear" w:color="000000" w:fill="FFFFFF"/>
            <w:hideMark/>
            <w:tcPrChange w:id="1274" w:author="Алексей Ярославцев" w:date="2020-05-11T17:26:00Z">
              <w:tcPr>
                <w:tcW w:w="576" w:type="dxa"/>
                <w:tcBorders>
                  <w:top w:val="nil"/>
                  <w:left w:val="nil"/>
                  <w:bottom w:val="single" w:sz="8" w:space="0" w:color="auto"/>
                  <w:right w:val="single" w:sz="8" w:space="0" w:color="auto"/>
                </w:tcBorders>
                <w:shd w:val="clear" w:color="000000" w:fill="FFFFFF"/>
                <w:vAlign w:val="center"/>
                <w:hideMark/>
              </w:tcPr>
            </w:tcPrChange>
          </w:tcPr>
          <w:p w14:paraId="32EF5749" w14:textId="7C3ADAC3"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1275" w:author="Алексей Ярославцев" w:date="2020-05-11T17:26:00Z">
                  <w:rPr>
                    <w:rFonts w:ascii="Times New Roman" w:eastAsia="Times New Roman" w:hAnsi="Times New Roman" w:cs="Times New Roman"/>
                    <w:color w:val="000000"/>
                    <w:sz w:val="16"/>
                    <w:szCs w:val="16"/>
                    <w:lang w:val="ru-RU"/>
                  </w:rPr>
                </w:rPrChange>
              </w:rPr>
            </w:pPr>
            <w:ins w:id="1276" w:author="Алексей Ярославцев" w:date="2020-05-11T17:26:00Z">
              <w:r w:rsidRPr="00F34A4A">
                <w:rPr>
                  <w:rFonts w:ascii="Times New Roman" w:hAnsi="Times New Roman" w:cs="Times New Roman"/>
                  <w:sz w:val="16"/>
                  <w:szCs w:val="16"/>
                  <w:rPrChange w:id="1277" w:author="Алексей Ярославцев" w:date="2020-05-11T17:26:00Z">
                    <w:rPr/>
                  </w:rPrChange>
                </w:rPr>
                <w:t>3.78</w:t>
              </w:r>
            </w:ins>
            <w:del w:id="1278" w:author="Алексей Ярославцев" w:date="2020-05-11T17:26:00Z">
              <w:r w:rsidRPr="00F34A4A" w:rsidDel="00584115">
                <w:rPr>
                  <w:rFonts w:ascii="Times New Roman" w:eastAsia="Times New Roman" w:hAnsi="Times New Roman" w:cs="Times New Roman"/>
                  <w:color w:val="000000"/>
                  <w:sz w:val="16"/>
                  <w:szCs w:val="16"/>
                  <w:lang w:val="ru-RU"/>
                  <w:rPrChange w:id="1279" w:author="Алексей Ярославцев" w:date="2020-05-11T17:26:00Z">
                    <w:rPr>
                      <w:rFonts w:ascii="Times New Roman" w:eastAsia="Times New Roman" w:hAnsi="Times New Roman" w:cs="Times New Roman"/>
                      <w:color w:val="000000"/>
                      <w:sz w:val="16"/>
                      <w:szCs w:val="16"/>
                      <w:lang w:val="ru-RU"/>
                    </w:rPr>
                  </w:rPrChange>
                </w:rPr>
                <w:delText>2.92</w:delText>
              </w:r>
            </w:del>
          </w:p>
        </w:tc>
      </w:tr>
      <w:tr w:rsidR="00F34A4A" w:rsidRPr="00F307EE" w14:paraId="13FC017C" w14:textId="77777777" w:rsidTr="00A64F98">
        <w:tblPrEx>
          <w:tblW w:w="15099" w:type="dxa"/>
          <w:tblInd w:w="93" w:type="dxa"/>
          <w:tblLayout w:type="fixed"/>
          <w:tblPrExChange w:id="1280" w:author="Алексей Ярославцев" w:date="2020-05-11T17:26:00Z">
            <w:tblPrEx>
              <w:tblW w:w="15099" w:type="dxa"/>
              <w:tblInd w:w="93" w:type="dxa"/>
              <w:tblLayout w:type="fixed"/>
            </w:tblPrEx>
          </w:tblPrExChange>
        </w:tblPrEx>
        <w:trPr>
          <w:trHeight w:val="170"/>
          <w:trPrChange w:id="1281" w:author="Алексей Ярославцев" w:date="2020-05-11T17:26:00Z">
            <w:trPr>
              <w:trHeight w:val="170"/>
            </w:trPr>
          </w:trPrChange>
        </w:trPr>
        <w:tc>
          <w:tcPr>
            <w:tcW w:w="1008" w:type="dxa"/>
            <w:tcBorders>
              <w:top w:val="nil"/>
              <w:left w:val="single" w:sz="8" w:space="0" w:color="auto"/>
              <w:bottom w:val="single" w:sz="8" w:space="0" w:color="auto"/>
              <w:right w:val="single" w:sz="8" w:space="0" w:color="auto"/>
            </w:tcBorders>
            <w:shd w:val="clear" w:color="000000" w:fill="FFFFFF"/>
            <w:vAlign w:val="center"/>
            <w:hideMark/>
            <w:tcPrChange w:id="1282" w:author="Алексей Ярославцев" w:date="2020-05-11T17:26:00Z">
              <w:tcPr>
                <w:tcW w:w="1008" w:type="dxa"/>
                <w:tcBorders>
                  <w:top w:val="nil"/>
                  <w:left w:val="single" w:sz="8" w:space="0" w:color="auto"/>
                  <w:bottom w:val="single" w:sz="8" w:space="0" w:color="auto"/>
                  <w:right w:val="single" w:sz="8" w:space="0" w:color="auto"/>
                </w:tcBorders>
                <w:shd w:val="clear" w:color="000000" w:fill="FFFFFF"/>
                <w:vAlign w:val="center"/>
                <w:hideMark/>
              </w:tcPr>
            </w:tcPrChange>
          </w:tcPr>
          <w:p w14:paraId="15A1E36F" w14:textId="77777777" w:rsidR="00F34A4A" w:rsidRPr="00F307EE" w:rsidRDefault="00F34A4A" w:rsidP="00F34A4A">
            <w:pPr>
              <w:spacing w:after="0" w:line="240" w:lineRule="auto"/>
              <w:jc w:val="right"/>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218A0121</w:t>
            </w:r>
          </w:p>
        </w:tc>
        <w:tc>
          <w:tcPr>
            <w:tcW w:w="755" w:type="dxa"/>
            <w:tcBorders>
              <w:top w:val="nil"/>
              <w:left w:val="nil"/>
              <w:bottom w:val="single" w:sz="8" w:space="0" w:color="auto"/>
              <w:right w:val="single" w:sz="8" w:space="0" w:color="auto"/>
            </w:tcBorders>
            <w:shd w:val="clear" w:color="000000" w:fill="FFFFFF"/>
            <w:vAlign w:val="center"/>
            <w:hideMark/>
            <w:tcPrChange w:id="1283" w:author="Алексей Ярославцев" w:date="2020-05-11T17:26:00Z">
              <w:tcPr>
                <w:tcW w:w="755" w:type="dxa"/>
                <w:tcBorders>
                  <w:top w:val="nil"/>
                  <w:left w:val="nil"/>
                  <w:bottom w:val="single" w:sz="8" w:space="0" w:color="auto"/>
                  <w:right w:val="single" w:sz="8" w:space="0" w:color="auto"/>
                </w:tcBorders>
                <w:shd w:val="clear" w:color="000000" w:fill="FFFFFF"/>
                <w:vAlign w:val="center"/>
                <w:hideMark/>
              </w:tcPr>
            </w:tcPrChange>
          </w:tcPr>
          <w:p w14:paraId="7E9EC4C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50-60</w:t>
            </w:r>
          </w:p>
        </w:tc>
        <w:tc>
          <w:tcPr>
            <w:tcW w:w="580" w:type="dxa"/>
            <w:tcBorders>
              <w:top w:val="nil"/>
              <w:left w:val="nil"/>
              <w:bottom w:val="single" w:sz="8" w:space="0" w:color="auto"/>
              <w:right w:val="single" w:sz="8" w:space="0" w:color="auto"/>
            </w:tcBorders>
            <w:shd w:val="clear" w:color="000000" w:fill="FFFFFF"/>
            <w:vAlign w:val="center"/>
            <w:hideMark/>
            <w:tcPrChange w:id="1284" w:author="Алексей Ярославцев" w:date="2020-05-11T17:26:00Z">
              <w:tcPr>
                <w:tcW w:w="580" w:type="dxa"/>
                <w:tcBorders>
                  <w:top w:val="nil"/>
                  <w:left w:val="nil"/>
                  <w:bottom w:val="single" w:sz="8" w:space="0" w:color="auto"/>
                  <w:right w:val="single" w:sz="8" w:space="0" w:color="auto"/>
                </w:tcBorders>
                <w:shd w:val="clear" w:color="000000" w:fill="FFFFFF"/>
                <w:vAlign w:val="center"/>
                <w:hideMark/>
              </w:tcPr>
            </w:tcPrChange>
          </w:tcPr>
          <w:p w14:paraId="2BF013FC"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17</w:t>
            </w:r>
          </w:p>
        </w:tc>
        <w:tc>
          <w:tcPr>
            <w:tcW w:w="595" w:type="dxa"/>
            <w:tcBorders>
              <w:top w:val="nil"/>
              <w:left w:val="nil"/>
              <w:bottom w:val="single" w:sz="8" w:space="0" w:color="auto"/>
              <w:right w:val="single" w:sz="8" w:space="0" w:color="auto"/>
            </w:tcBorders>
            <w:shd w:val="clear" w:color="000000" w:fill="FFFFFF"/>
            <w:vAlign w:val="center"/>
            <w:hideMark/>
            <w:tcPrChange w:id="1285" w:author="Алексей Ярославцев" w:date="2020-05-11T17:26:00Z">
              <w:tcPr>
                <w:tcW w:w="595" w:type="dxa"/>
                <w:tcBorders>
                  <w:top w:val="nil"/>
                  <w:left w:val="nil"/>
                  <w:bottom w:val="single" w:sz="8" w:space="0" w:color="auto"/>
                  <w:right w:val="single" w:sz="8" w:space="0" w:color="auto"/>
                </w:tcBorders>
                <w:shd w:val="clear" w:color="000000" w:fill="FFFFFF"/>
                <w:vAlign w:val="center"/>
                <w:hideMark/>
              </w:tcPr>
            </w:tcPrChange>
          </w:tcPr>
          <w:p w14:paraId="343B709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37.88</w:t>
            </w:r>
          </w:p>
        </w:tc>
        <w:tc>
          <w:tcPr>
            <w:tcW w:w="580" w:type="dxa"/>
            <w:tcBorders>
              <w:top w:val="nil"/>
              <w:left w:val="nil"/>
              <w:bottom w:val="single" w:sz="8" w:space="0" w:color="auto"/>
              <w:right w:val="single" w:sz="8" w:space="0" w:color="auto"/>
            </w:tcBorders>
            <w:shd w:val="clear" w:color="000000" w:fill="FFFFFF"/>
            <w:vAlign w:val="center"/>
            <w:hideMark/>
            <w:tcPrChange w:id="1286" w:author="Алексей Ярославцев" w:date="2020-05-11T17:26:00Z">
              <w:tcPr>
                <w:tcW w:w="580" w:type="dxa"/>
                <w:tcBorders>
                  <w:top w:val="nil"/>
                  <w:left w:val="nil"/>
                  <w:bottom w:val="single" w:sz="8" w:space="0" w:color="auto"/>
                  <w:right w:val="single" w:sz="8" w:space="0" w:color="auto"/>
                </w:tcBorders>
                <w:shd w:val="clear" w:color="000000" w:fill="FFFFFF"/>
                <w:vAlign w:val="center"/>
                <w:hideMark/>
              </w:tcPr>
            </w:tcPrChange>
          </w:tcPr>
          <w:p w14:paraId="675BBDC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7.14</w:t>
            </w:r>
          </w:p>
        </w:tc>
        <w:tc>
          <w:tcPr>
            <w:tcW w:w="595" w:type="dxa"/>
            <w:tcBorders>
              <w:top w:val="nil"/>
              <w:left w:val="nil"/>
              <w:bottom w:val="single" w:sz="8" w:space="0" w:color="auto"/>
              <w:right w:val="single" w:sz="8" w:space="0" w:color="auto"/>
            </w:tcBorders>
            <w:shd w:val="clear" w:color="000000" w:fill="FFFFFF"/>
            <w:vAlign w:val="center"/>
            <w:hideMark/>
            <w:tcPrChange w:id="1287" w:author="Алексей Ярославцев" w:date="2020-05-11T17:26:00Z">
              <w:tcPr>
                <w:tcW w:w="595" w:type="dxa"/>
                <w:tcBorders>
                  <w:top w:val="nil"/>
                  <w:left w:val="nil"/>
                  <w:bottom w:val="single" w:sz="8" w:space="0" w:color="auto"/>
                  <w:right w:val="single" w:sz="8" w:space="0" w:color="auto"/>
                </w:tcBorders>
                <w:shd w:val="clear" w:color="000000" w:fill="FFFFFF"/>
                <w:vAlign w:val="center"/>
                <w:hideMark/>
              </w:tcPr>
            </w:tcPrChange>
          </w:tcPr>
          <w:p w14:paraId="458C6278"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31.3</w:t>
            </w:r>
          </w:p>
        </w:tc>
        <w:tc>
          <w:tcPr>
            <w:tcW w:w="343" w:type="dxa"/>
            <w:tcBorders>
              <w:top w:val="nil"/>
              <w:left w:val="nil"/>
              <w:bottom w:val="single" w:sz="8" w:space="0" w:color="auto"/>
              <w:right w:val="single" w:sz="8" w:space="0" w:color="auto"/>
            </w:tcBorders>
            <w:shd w:val="clear" w:color="000000" w:fill="FFFFFF"/>
            <w:vAlign w:val="center"/>
            <w:hideMark/>
            <w:tcPrChange w:id="1288" w:author="Алексей Ярославцев" w:date="2020-05-11T17:26:00Z">
              <w:tcPr>
                <w:tcW w:w="343" w:type="dxa"/>
                <w:tcBorders>
                  <w:top w:val="nil"/>
                  <w:left w:val="nil"/>
                  <w:bottom w:val="single" w:sz="8" w:space="0" w:color="auto"/>
                  <w:right w:val="single" w:sz="8" w:space="0" w:color="auto"/>
                </w:tcBorders>
                <w:shd w:val="clear" w:color="000000" w:fill="FFFFFF"/>
                <w:vAlign w:val="center"/>
                <w:hideMark/>
              </w:tcPr>
            </w:tcPrChange>
          </w:tcPr>
          <w:p w14:paraId="35AA7401"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w:t>
            </w:r>
          </w:p>
        </w:tc>
        <w:tc>
          <w:tcPr>
            <w:tcW w:w="521" w:type="dxa"/>
            <w:tcBorders>
              <w:top w:val="nil"/>
              <w:left w:val="nil"/>
              <w:bottom w:val="single" w:sz="8" w:space="0" w:color="auto"/>
              <w:right w:val="single" w:sz="8" w:space="0" w:color="auto"/>
            </w:tcBorders>
            <w:shd w:val="clear" w:color="000000" w:fill="FFFFFF"/>
            <w:vAlign w:val="center"/>
            <w:hideMark/>
            <w:tcPrChange w:id="1289" w:author="Алексей Ярославцев" w:date="2020-05-11T17:26:00Z">
              <w:tcPr>
                <w:tcW w:w="521" w:type="dxa"/>
                <w:tcBorders>
                  <w:top w:val="nil"/>
                  <w:left w:val="nil"/>
                  <w:bottom w:val="single" w:sz="8" w:space="0" w:color="auto"/>
                  <w:right w:val="single" w:sz="8" w:space="0" w:color="auto"/>
                </w:tcBorders>
                <w:shd w:val="clear" w:color="000000" w:fill="FFFFFF"/>
                <w:vAlign w:val="center"/>
                <w:hideMark/>
              </w:tcPr>
            </w:tcPrChange>
          </w:tcPr>
          <w:p w14:paraId="67311F1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1.16</w:t>
            </w:r>
          </w:p>
        </w:tc>
        <w:tc>
          <w:tcPr>
            <w:tcW w:w="595" w:type="dxa"/>
            <w:tcBorders>
              <w:top w:val="nil"/>
              <w:left w:val="nil"/>
              <w:bottom w:val="single" w:sz="8" w:space="0" w:color="auto"/>
              <w:right w:val="single" w:sz="8" w:space="0" w:color="auto"/>
            </w:tcBorders>
            <w:shd w:val="clear" w:color="000000" w:fill="FFFFFF"/>
            <w:vAlign w:val="center"/>
            <w:hideMark/>
            <w:tcPrChange w:id="1290" w:author="Алексей Ярославцев" w:date="2020-05-11T17:26:00Z">
              <w:tcPr>
                <w:tcW w:w="595" w:type="dxa"/>
                <w:tcBorders>
                  <w:top w:val="nil"/>
                  <w:left w:val="nil"/>
                  <w:bottom w:val="single" w:sz="8" w:space="0" w:color="auto"/>
                  <w:right w:val="single" w:sz="8" w:space="0" w:color="auto"/>
                </w:tcBorders>
                <w:shd w:val="clear" w:color="000000" w:fill="FFFFFF"/>
                <w:vAlign w:val="center"/>
                <w:hideMark/>
              </w:tcPr>
            </w:tcPrChange>
          </w:tcPr>
          <w:p w14:paraId="6283395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0.682</w:t>
            </w:r>
          </w:p>
        </w:tc>
        <w:tc>
          <w:tcPr>
            <w:tcW w:w="595" w:type="dxa"/>
            <w:tcBorders>
              <w:top w:val="nil"/>
              <w:left w:val="nil"/>
              <w:bottom w:val="single" w:sz="8" w:space="0" w:color="auto"/>
              <w:right w:val="single" w:sz="8" w:space="0" w:color="auto"/>
            </w:tcBorders>
            <w:shd w:val="clear" w:color="000000" w:fill="FFFFFF"/>
            <w:vAlign w:val="center"/>
            <w:hideMark/>
            <w:tcPrChange w:id="1291" w:author="Алексей Ярославцев" w:date="2020-05-11T17:26:00Z">
              <w:tcPr>
                <w:tcW w:w="595" w:type="dxa"/>
                <w:tcBorders>
                  <w:top w:val="nil"/>
                  <w:left w:val="nil"/>
                  <w:bottom w:val="single" w:sz="8" w:space="0" w:color="auto"/>
                  <w:right w:val="single" w:sz="8" w:space="0" w:color="auto"/>
                </w:tcBorders>
                <w:shd w:val="clear" w:color="000000" w:fill="FFFFFF"/>
                <w:vAlign w:val="center"/>
                <w:hideMark/>
              </w:tcPr>
            </w:tcPrChange>
          </w:tcPr>
          <w:p w14:paraId="5F3C3D23"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0.282</w:t>
            </w:r>
          </w:p>
        </w:tc>
        <w:tc>
          <w:tcPr>
            <w:tcW w:w="656" w:type="dxa"/>
            <w:tcBorders>
              <w:top w:val="nil"/>
              <w:left w:val="nil"/>
              <w:bottom w:val="single" w:sz="8" w:space="0" w:color="auto"/>
              <w:right w:val="single" w:sz="8" w:space="0" w:color="auto"/>
            </w:tcBorders>
            <w:shd w:val="clear" w:color="000000" w:fill="FFFFFF"/>
            <w:vAlign w:val="center"/>
            <w:hideMark/>
            <w:tcPrChange w:id="1292" w:author="Алексей Ярославцев" w:date="2020-05-11T17:26:00Z">
              <w:tcPr>
                <w:tcW w:w="656" w:type="dxa"/>
                <w:tcBorders>
                  <w:top w:val="nil"/>
                  <w:left w:val="nil"/>
                  <w:bottom w:val="single" w:sz="8" w:space="0" w:color="auto"/>
                  <w:right w:val="single" w:sz="8" w:space="0" w:color="auto"/>
                </w:tcBorders>
                <w:shd w:val="clear" w:color="000000" w:fill="FFFFFF"/>
                <w:vAlign w:val="center"/>
                <w:hideMark/>
              </w:tcPr>
            </w:tcPrChange>
          </w:tcPr>
          <w:p w14:paraId="250242D4"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345</w:t>
            </w:r>
          </w:p>
        </w:tc>
        <w:tc>
          <w:tcPr>
            <w:tcW w:w="595" w:type="dxa"/>
            <w:tcBorders>
              <w:top w:val="nil"/>
              <w:left w:val="nil"/>
              <w:bottom w:val="single" w:sz="8" w:space="0" w:color="auto"/>
              <w:right w:val="single" w:sz="8" w:space="0" w:color="auto"/>
            </w:tcBorders>
            <w:shd w:val="clear" w:color="000000" w:fill="FFFFFF"/>
            <w:vAlign w:val="center"/>
            <w:hideMark/>
            <w:tcPrChange w:id="1293" w:author="Алексей Ярославцев" w:date="2020-05-11T17:26:00Z">
              <w:tcPr>
                <w:tcW w:w="595" w:type="dxa"/>
                <w:tcBorders>
                  <w:top w:val="nil"/>
                  <w:left w:val="nil"/>
                  <w:bottom w:val="single" w:sz="8" w:space="0" w:color="auto"/>
                  <w:right w:val="single" w:sz="8" w:space="0" w:color="auto"/>
                </w:tcBorders>
                <w:shd w:val="clear" w:color="000000" w:fill="FFFFFF"/>
                <w:vAlign w:val="center"/>
                <w:hideMark/>
              </w:tcPr>
            </w:tcPrChange>
          </w:tcPr>
          <w:p w14:paraId="62CA940F"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6.27</w:t>
            </w:r>
          </w:p>
        </w:tc>
        <w:tc>
          <w:tcPr>
            <w:tcW w:w="680" w:type="dxa"/>
            <w:tcBorders>
              <w:top w:val="nil"/>
              <w:left w:val="nil"/>
              <w:bottom w:val="single" w:sz="8" w:space="0" w:color="auto"/>
              <w:right w:val="single" w:sz="8" w:space="0" w:color="auto"/>
            </w:tcBorders>
            <w:shd w:val="clear" w:color="000000" w:fill="FFFFFF"/>
            <w:noWrap/>
            <w:vAlign w:val="center"/>
            <w:hideMark/>
            <w:tcPrChange w:id="1294" w:author="Алексей Ярославцев" w:date="2020-05-11T17:26:00Z">
              <w:tcPr>
                <w:tcW w:w="680" w:type="dxa"/>
                <w:tcBorders>
                  <w:top w:val="nil"/>
                  <w:left w:val="nil"/>
                  <w:bottom w:val="single" w:sz="8" w:space="0" w:color="auto"/>
                  <w:right w:val="single" w:sz="8" w:space="0" w:color="auto"/>
                </w:tcBorders>
                <w:shd w:val="clear" w:color="000000" w:fill="FFFFFF"/>
                <w:noWrap/>
                <w:vAlign w:val="center"/>
                <w:hideMark/>
              </w:tcPr>
            </w:tcPrChange>
          </w:tcPr>
          <w:p w14:paraId="109EE383"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15.34</w:t>
            </w:r>
          </w:p>
        </w:tc>
        <w:tc>
          <w:tcPr>
            <w:tcW w:w="647" w:type="dxa"/>
            <w:tcBorders>
              <w:top w:val="nil"/>
              <w:left w:val="nil"/>
              <w:bottom w:val="single" w:sz="8" w:space="0" w:color="auto"/>
              <w:right w:val="single" w:sz="8" w:space="0" w:color="auto"/>
            </w:tcBorders>
            <w:shd w:val="clear" w:color="000000" w:fill="FFFFFF"/>
            <w:noWrap/>
            <w:vAlign w:val="center"/>
            <w:hideMark/>
            <w:tcPrChange w:id="1295" w:author="Алексей Ярославцев" w:date="2020-05-11T17:26:00Z">
              <w:tcPr>
                <w:tcW w:w="647" w:type="dxa"/>
                <w:tcBorders>
                  <w:top w:val="nil"/>
                  <w:left w:val="nil"/>
                  <w:bottom w:val="single" w:sz="8" w:space="0" w:color="auto"/>
                  <w:right w:val="single" w:sz="8" w:space="0" w:color="auto"/>
                </w:tcBorders>
                <w:shd w:val="clear" w:color="000000" w:fill="FFFFFF"/>
                <w:noWrap/>
                <w:vAlign w:val="center"/>
                <w:hideMark/>
              </w:tcPr>
            </w:tcPrChange>
          </w:tcPr>
          <w:p w14:paraId="3A8AC6D2"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0.49</w:t>
            </w:r>
          </w:p>
        </w:tc>
        <w:tc>
          <w:tcPr>
            <w:tcW w:w="656" w:type="dxa"/>
            <w:tcBorders>
              <w:top w:val="nil"/>
              <w:left w:val="nil"/>
              <w:bottom w:val="single" w:sz="8" w:space="0" w:color="auto"/>
              <w:right w:val="single" w:sz="8" w:space="0" w:color="auto"/>
            </w:tcBorders>
            <w:shd w:val="clear" w:color="000000" w:fill="FFFFFF"/>
            <w:vAlign w:val="center"/>
            <w:hideMark/>
            <w:tcPrChange w:id="1296" w:author="Алексей Ярославцев" w:date="2020-05-11T17:26:00Z">
              <w:tcPr>
                <w:tcW w:w="656" w:type="dxa"/>
                <w:tcBorders>
                  <w:top w:val="nil"/>
                  <w:left w:val="nil"/>
                  <w:bottom w:val="single" w:sz="8" w:space="0" w:color="auto"/>
                  <w:right w:val="single" w:sz="8" w:space="0" w:color="auto"/>
                </w:tcBorders>
                <w:shd w:val="clear" w:color="000000" w:fill="FFFFFF"/>
                <w:vAlign w:val="center"/>
                <w:hideMark/>
              </w:tcPr>
            </w:tcPrChange>
          </w:tcPr>
          <w:p w14:paraId="78FA42E6"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171.14</w:t>
            </w:r>
          </w:p>
        </w:tc>
        <w:tc>
          <w:tcPr>
            <w:tcW w:w="600" w:type="dxa"/>
            <w:tcBorders>
              <w:top w:val="nil"/>
              <w:left w:val="nil"/>
              <w:bottom w:val="single" w:sz="8" w:space="0" w:color="auto"/>
              <w:right w:val="single" w:sz="8" w:space="0" w:color="auto"/>
            </w:tcBorders>
            <w:shd w:val="clear" w:color="000000" w:fill="FFFFFF"/>
            <w:noWrap/>
            <w:vAlign w:val="center"/>
            <w:hideMark/>
            <w:tcPrChange w:id="1297" w:author="Алексей Ярославцев" w:date="2020-05-11T17:26:00Z">
              <w:tcPr>
                <w:tcW w:w="600" w:type="dxa"/>
                <w:tcBorders>
                  <w:top w:val="nil"/>
                  <w:left w:val="nil"/>
                  <w:bottom w:val="single" w:sz="8" w:space="0" w:color="auto"/>
                  <w:right w:val="single" w:sz="8" w:space="0" w:color="auto"/>
                </w:tcBorders>
                <w:shd w:val="clear" w:color="000000" w:fill="FFFFFF"/>
                <w:noWrap/>
                <w:vAlign w:val="center"/>
                <w:hideMark/>
              </w:tcPr>
            </w:tcPrChange>
          </w:tcPr>
          <w:p w14:paraId="33E55EE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183.5</w:t>
            </w:r>
          </w:p>
        </w:tc>
        <w:tc>
          <w:tcPr>
            <w:tcW w:w="600" w:type="dxa"/>
            <w:tcBorders>
              <w:top w:val="nil"/>
              <w:left w:val="nil"/>
              <w:bottom w:val="single" w:sz="8" w:space="0" w:color="auto"/>
              <w:right w:val="single" w:sz="8" w:space="0" w:color="auto"/>
            </w:tcBorders>
            <w:shd w:val="clear" w:color="000000" w:fill="FFFFFF"/>
            <w:noWrap/>
            <w:vAlign w:val="center"/>
            <w:hideMark/>
            <w:tcPrChange w:id="1298" w:author="Алексей Ярославцев" w:date="2020-05-11T17:26:00Z">
              <w:tcPr>
                <w:tcW w:w="600" w:type="dxa"/>
                <w:tcBorders>
                  <w:top w:val="nil"/>
                  <w:left w:val="nil"/>
                  <w:bottom w:val="single" w:sz="8" w:space="0" w:color="auto"/>
                  <w:right w:val="single" w:sz="8" w:space="0" w:color="auto"/>
                </w:tcBorders>
                <w:shd w:val="clear" w:color="000000" w:fill="FFFFFF"/>
                <w:noWrap/>
                <w:vAlign w:val="center"/>
                <w:hideMark/>
              </w:tcPr>
            </w:tcPrChange>
          </w:tcPr>
          <w:p w14:paraId="017591D1"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0.93</w:t>
            </w:r>
          </w:p>
        </w:tc>
        <w:tc>
          <w:tcPr>
            <w:tcW w:w="754" w:type="dxa"/>
            <w:tcBorders>
              <w:top w:val="nil"/>
              <w:left w:val="nil"/>
              <w:bottom w:val="single" w:sz="8" w:space="0" w:color="auto"/>
              <w:right w:val="single" w:sz="8" w:space="0" w:color="auto"/>
            </w:tcBorders>
            <w:shd w:val="clear" w:color="000000" w:fill="FFFFFF"/>
            <w:vAlign w:val="center"/>
            <w:hideMark/>
            <w:tcPrChange w:id="1299" w:author="Алексей Ярославцев" w:date="2020-05-11T17:26:00Z">
              <w:tcPr>
                <w:tcW w:w="754" w:type="dxa"/>
                <w:tcBorders>
                  <w:top w:val="nil"/>
                  <w:left w:val="nil"/>
                  <w:bottom w:val="single" w:sz="8" w:space="0" w:color="auto"/>
                  <w:right w:val="single" w:sz="8" w:space="0" w:color="auto"/>
                </w:tcBorders>
                <w:shd w:val="clear" w:color="000000" w:fill="FFFFFF"/>
                <w:vAlign w:val="center"/>
                <w:hideMark/>
              </w:tcPr>
            </w:tcPrChange>
          </w:tcPr>
          <w:p w14:paraId="1667BB9F"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3370</w:t>
            </w:r>
          </w:p>
        </w:tc>
        <w:tc>
          <w:tcPr>
            <w:tcW w:w="656" w:type="dxa"/>
            <w:tcBorders>
              <w:top w:val="nil"/>
              <w:left w:val="nil"/>
              <w:bottom w:val="single" w:sz="8" w:space="0" w:color="auto"/>
              <w:right w:val="single" w:sz="8" w:space="0" w:color="auto"/>
            </w:tcBorders>
            <w:shd w:val="clear" w:color="000000" w:fill="FFFFFF"/>
            <w:vAlign w:val="center"/>
            <w:hideMark/>
            <w:tcPrChange w:id="1300" w:author="Алексей Ярославцев" w:date="2020-05-11T17:26:00Z">
              <w:tcPr>
                <w:tcW w:w="656" w:type="dxa"/>
                <w:tcBorders>
                  <w:top w:val="nil"/>
                  <w:left w:val="nil"/>
                  <w:bottom w:val="single" w:sz="8" w:space="0" w:color="auto"/>
                  <w:right w:val="single" w:sz="8" w:space="0" w:color="auto"/>
                </w:tcBorders>
                <w:shd w:val="clear" w:color="000000" w:fill="FFFFFF"/>
                <w:vAlign w:val="center"/>
                <w:hideMark/>
              </w:tcPr>
            </w:tcPrChange>
          </w:tcPr>
          <w:p w14:paraId="24957B3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6708</w:t>
            </w:r>
          </w:p>
        </w:tc>
        <w:tc>
          <w:tcPr>
            <w:tcW w:w="656" w:type="dxa"/>
            <w:tcBorders>
              <w:top w:val="nil"/>
              <w:left w:val="nil"/>
              <w:bottom w:val="single" w:sz="8" w:space="0" w:color="auto"/>
              <w:right w:val="single" w:sz="8" w:space="0" w:color="auto"/>
            </w:tcBorders>
            <w:shd w:val="clear" w:color="000000" w:fill="FFFFFF"/>
            <w:vAlign w:val="center"/>
            <w:hideMark/>
            <w:tcPrChange w:id="1301" w:author="Алексей Ярославцев" w:date="2020-05-11T17:26:00Z">
              <w:tcPr>
                <w:tcW w:w="656" w:type="dxa"/>
                <w:tcBorders>
                  <w:top w:val="nil"/>
                  <w:left w:val="nil"/>
                  <w:bottom w:val="single" w:sz="8" w:space="0" w:color="auto"/>
                  <w:right w:val="single" w:sz="8" w:space="0" w:color="auto"/>
                </w:tcBorders>
                <w:shd w:val="clear" w:color="000000" w:fill="FFFFFF"/>
                <w:vAlign w:val="center"/>
                <w:hideMark/>
              </w:tcPr>
            </w:tcPrChange>
          </w:tcPr>
          <w:p w14:paraId="15A396CD"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4293</w:t>
            </w:r>
          </w:p>
        </w:tc>
        <w:tc>
          <w:tcPr>
            <w:tcW w:w="656" w:type="dxa"/>
            <w:tcBorders>
              <w:top w:val="nil"/>
              <w:left w:val="nil"/>
              <w:bottom w:val="single" w:sz="8" w:space="0" w:color="auto"/>
              <w:right w:val="single" w:sz="8" w:space="0" w:color="auto"/>
            </w:tcBorders>
            <w:shd w:val="clear" w:color="000000" w:fill="FFFFFF"/>
            <w:vAlign w:val="center"/>
            <w:hideMark/>
            <w:tcPrChange w:id="1302" w:author="Алексей Ярославцев" w:date="2020-05-11T17:26:00Z">
              <w:tcPr>
                <w:tcW w:w="656" w:type="dxa"/>
                <w:tcBorders>
                  <w:top w:val="nil"/>
                  <w:left w:val="nil"/>
                  <w:bottom w:val="single" w:sz="8" w:space="0" w:color="auto"/>
                  <w:right w:val="single" w:sz="8" w:space="0" w:color="auto"/>
                </w:tcBorders>
                <w:shd w:val="clear" w:color="000000" w:fill="FFFFFF"/>
                <w:vAlign w:val="center"/>
                <w:hideMark/>
              </w:tcPr>
            </w:tcPrChange>
          </w:tcPr>
          <w:p w14:paraId="3FDCF4B3"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1677</w:t>
            </w:r>
          </w:p>
        </w:tc>
        <w:tc>
          <w:tcPr>
            <w:tcW w:w="600" w:type="dxa"/>
            <w:tcBorders>
              <w:top w:val="nil"/>
              <w:left w:val="nil"/>
              <w:bottom w:val="single" w:sz="8" w:space="0" w:color="auto"/>
              <w:right w:val="single" w:sz="8" w:space="0" w:color="auto"/>
            </w:tcBorders>
            <w:shd w:val="clear" w:color="000000" w:fill="FFFFFF"/>
            <w:hideMark/>
            <w:tcPrChange w:id="1303" w:author="Алексей Ярославцев" w:date="2020-05-11T17:26:00Z">
              <w:tcPr>
                <w:tcW w:w="600" w:type="dxa"/>
                <w:tcBorders>
                  <w:top w:val="nil"/>
                  <w:left w:val="nil"/>
                  <w:bottom w:val="single" w:sz="8" w:space="0" w:color="auto"/>
                  <w:right w:val="single" w:sz="8" w:space="0" w:color="auto"/>
                </w:tcBorders>
                <w:shd w:val="clear" w:color="000000" w:fill="FFFFFF"/>
                <w:vAlign w:val="center"/>
                <w:hideMark/>
              </w:tcPr>
            </w:tcPrChange>
          </w:tcPr>
          <w:p w14:paraId="1AA45E65" w14:textId="60C31996"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1304" w:author="Алексей Ярославцев" w:date="2020-05-11T17:26:00Z">
                  <w:rPr>
                    <w:rFonts w:ascii="Times New Roman" w:eastAsia="Times New Roman" w:hAnsi="Times New Roman" w:cs="Times New Roman"/>
                    <w:color w:val="000000"/>
                    <w:sz w:val="16"/>
                    <w:szCs w:val="16"/>
                    <w:lang w:val="ru-RU"/>
                  </w:rPr>
                </w:rPrChange>
              </w:rPr>
            </w:pPr>
            <w:ins w:id="1305" w:author="Алексей Ярославцев" w:date="2020-05-11T17:26:00Z">
              <w:r w:rsidRPr="00F34A4A">
                <w:rPr>
                  <w:rFonts w:ascii="Times New Roman" w:hAnsi="Times New Roman" w:cs="Times New Roman"/>
                  <w:sz w:val="16"/>
                  <w:szCs w:val="16"/>
                  <w:rPrChange w:id="1306" w:author="Алексей Ярославцев" w:date="2020-05-11T17:26:00Z">
                    <w:rPr/>
                  </w:rPrChange>
                </w:rPr>
                <w:t>4.59</w:t>
              </w:r>
            </w:ins>
            <w:del w:id="1307" w:author="Алексей Ярославцев" w:date="2020-05-11T17:26:00Z">
              <w:r w:rsidRPr="00F34A4A" w:rsidDel="00584115">
                <w:rPr>
                  <w:rFonts w:ascii="Times New Roman" w:eastAsia="Times New Roman" w:hAnsi="Times New Roman" w:cs="Times New Roman"/>
                  <w:color w:val="000000"/>
                  <w:sz w:val="16"/>
                  <w:szCs w:val="16"/>
                  <w:lang w:val="ru-RU"/>
                  <w:rPrChange w:id="1308" w:author="Алексей Ярославцев" w:date="2020-05-11T17:26:00Z">
                    <w:rPr>
                      <w:rFonts w:ascii="Times New Roman" w:eastAsia="Times New Roman" w:hAnsi="Times New Roman" w:cs="Times New Roman"/>
                      <w:color w:val="000000"/>
                      <w:sz w:val="16"/>
                      <w:szCs w:val="16"/>
                      <w:lang w:val="ru-RU"/>
                    </w:rPr>
                  </w:rPrChange>
                </w:rPr>
                <w:delText>3.77</w:delText>
              </w:r>
            </w:del>
          </w:p>
        </w:tc>
        <w:tc>
          <w:tcPr>
            <w:tcW w:w="600" w:type="dxa"/>
            <w:tcBorders>
              <w:top w:val="nil"/>
              <w:left w:val="nil"/>
              <w:bottom w:val="single" w:sz="8" w:space="0" w:color="auto"/>
              <w:right w:val="single" w:sz="8" w:space="0" w:color="auto"/>
            </w:tcBorders>
            <w:shd w:val="clear" w:color="000000" w:fill="FFFFFF"/>
            <w:hideMark/>
            <w:tcPrChange w:id="1309" w:author="Алексей Ярославцев" w:date="2020-05-11T17:26:00Z">
              <w:tcPr>
                <w:tcW w:w="600" w:type="dxa"/>
                <w:tcBorders>
                  <w:top w:val="nil"/>
                  <w:left w:val="nil"/>
                  <w:bottom w:val="single" w:sz="8" w:space="0" w:color="auto"/>
                  <w:right w:val="single" w:sz="8" w:space="0" w:color="auto"/>
                </w:tcBorders>
                <w:shd w:val="clear" w:color="000000" w:fill="FFFFFF"/>
                <w:vAlign w:val="center"/>
                <w:hideMark/>
              </w:tcPr>
            </w:tcPrChange>
          </w:tcPr>
          <w:p w14:paraId="2EC5FF04" w14:textId="621E501D"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1310" w:author="Алексей Ярославцев" w:date="2020-05-11T17:26:00Z">
                  <w:rPr>
                    <w:rFonts w:ascii="Times New Roman" w:eastAsia="Times New Roman" w:hAnsi="Times New Roman" w:cs="Times New Roman"/>
                    <w:color w:val="000000"/>
                    <w:sz w:val="16"/>
                    <w:szCs w:val="16"/>
                    <w:lang w:val="ru-RU"/>
                  </w:rPr>
                </w:rPrChange>
              </w:rPr>
            </w:pPr>
            <w:ins w:id="1311" w:author="Алексей Ярославцев" w:date="2020-05-11T17:26:00Z">
              <w:r w:rsidRPr="00F34A4A">
                <w:rPr>
                  <w:rFonts w:ascii="Times New Roman" w:hAnsi="Times New Roman" w:cs="Times New Roman"/>
                  <w:sz w:val="16"/>
                  <w:szCs w:val="16"/>
                  <w:rPrChange w:id="1312" w:author="Алексей Ярославцев" w:date="2020-05-11T17:26:00Z">
                    <w:rPr/>
                  </w:rPrChange>
                </w:rPr>
                <w:t>0.56</w:t>
              </w:r>
            </w:ins>
            <w:del w:id="1313" w:author="Алексей Ярославцев" w:date="2020-05-11T17:26:00Z">
              <w:r w:rsidRPr="00F34A4A" w:rsidDel="00584115">
                <w:rPr>
                  <w:rFonts w:ascii="Times New Roman" w:eastAsia="Times New Roman" w:hAnsi="Times New Roman" w:cs="Times New Roman"/>
                  <w:color w:val="000000"/>
                  <w:sz w:val="16"/>
                  <w:szCs w:val="16"/>
                  <w:lang w:val="ru-RU"/>
                  <w:rPrChange w:id="1314" w:author="Алексей Ярославцев" w:date="2020-05-11T17:26:00Z">
                    <w:rPr>
                      <w:rFonts w:ascii="Times New Roman" w:eastAsia="Times New Roman" w:hAnsi="Times New Roman" w:cs="Times New Roman"/>
                      <w:color w:val="000000"/>
                      <w:sz w:val="16"/>
                      <w:szCs w:val="16"/>
                      <w:lang w:val="ru-RU"/>
                    </w:rPr>
                  </w:rPrChange>
                </w:rPr>
                <w:delText>0.56</w:delText>
              </w:r>
            </w:del>
          </w:p>
        </w:tc>
        <w:tc>
          <w:tcPr>
            <w:tcW w:w="576" w:type="dxa"/>
            <w:tcBorders>
              <w:top w:val="nil"/>
              <w:left w:val="nil"/>
              <w:bottom w:val="single" w:sz="8" w:space="0" w:color="auto"/>
              <w:right w:val="single" w:sz="8" w:space="0" w:color="auto"/>
            </w:tcBorders>
            <w:shd w:val="clear" w:color="000000" w:fill="FFFFFF"/>
            <w:hideMark/>
            <w:tcPrChange w:id="1315" w:author="Алексей Ярославцев" w:date="2020-05-11T17:26:00Z">
              <w:tcPr>
                <w:tcW w:w="576" w:type="dxa"/>
                <w:tcBorders>
                  <w:top w:val="nil"/>
                  <w:left w:val="nil"/>
                  <w:bottom w:val="single" w:sz="8" w:space="0" w:color="auto"/>
                  <w:right w:val="single" w:sz="8" w:space="0" w:color="auto"/>
                </w:tcBorders>
                <w:shd w:val="clear" w:color="000000" w:fill="FFFFFF"/>
                <w:vAlign w:val="center"/>
                <w:hideMark/>
              </w:tcPr>
            </w:tcPrChange>
          </w:tcPr>
          <w:p w14:paraId="7CD50A60" w14:textId="1BD389D2"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1316" w:author="Алексей Ярославцев" w:date="2020-05-11T17:26:00Z">
                  <w:rPr>
                    <w:rFonts w:ascii="Times New Roman" w:eastAsia="Times New Roman" w:hAnsi="Times New Roman" w:cs="Times New Roman"/>
                    <w:color w:val="000000"/>
                    <w:sz w:val="16"/>
                    <w:szCs w:val="16"/>
                    <w:lang w:val="ru-RU"/>
                  </w:rPr>
                </w:rPrChange>
              </w:rPr>
            </w:pPr>
            <w:ins w:id="1317" w:author="Алексей Ярославцев" w:date="2020-05-11T17:26:00Z">
              <w:r w:rsidRPr="00F34A4A">
                <w:rPr>
                  <w:rFonts w:ascii="Times New Roman" w:hAnsi="Times New Roman" w:cs="Times New Roman"/>
                  <w:sz w:val="16"/>
                  <w:szCs w:val="16"/>
                  <w:rPrChange w:id="1318" w:author="Алексей Ярославцев" w:date="2020-05-11T17:26:00Z">
                    <w:rPr/>
                  </w:rPrChange>
                </w:rPr>
                <w:t>4.03</w:t>
              </w:r>
            </w:ins>
            <w:del w:id="1319" w:author="Алексей Ярославцев" w:date="2020-05-11T17:26:00Z">
              <w:r w:rsidRPr="00F34A4A" w:rsidDel="00584115">
                <w:rPr>
                  <w:rFonts w:ascii="Times New Roman" w:eastAsia="Times New Roman" w:hAnsi="Times New Roman" w:cs="Times New Roman"/>
                  <w:color w:val="000000"/>
                  <w:sz w:val="16"/>
                  <w:szCs w:val="16"/>
                  <w:lang w:val="ru-RU"/>
                  <w:rPrChange w:id="1320" w:author="Алексей Ярославцев" w:date="2020-05-11T17:26:00Z">
                    <w:rPr>
                      <w:rFonts w:ascii="Times New Roman" w:eastAsia="Times New Roman" w:hAnsi="Times New Roman" w:cs="Times New Roman"/>
                      <w:color w:val="000000"/>
                      <w:sz w:val="16"/>
                      <w:szCs w:val="16"/>
                      <w:lang w:val="ru-RU"/>
                    </w:rPr>
                  </w:rPrChange>
                </w:rPr>
                <w:delText>3.21</w:delText>
              </w:r>
            </w:del>
          </w:p>
        </w:tc>
      </w:tr>
      <w:tr w:rsidR="00F34A4A" w:rsidRPr="00F307EE" w14:paraId="33FA72FB" w14:textId="77777777" w:rsidTr="00A64F98">
        <w:tblPrEx>
          <w:tblW w:w="15099" w:type="dxa"/>
          <w:tblInd w:w="93" w:type="dxa"/>
          <w:tblLayout w:type="fixed"/>
          <w:tblPrExChange w:id="1321" w:author="Алексей Ярославцев" w:date="2020-05-11T17:26:00Z">
            <w:tblPrEx>
              <w:tblW w:w="15099" w:type="dxa"/>
              <w:tblInd w:w="93" w:type="dxa"/>
              <w:tblLayout w:type="fixed"/>
            </w:tblPrEx>
          </w:tblPrExChange>
        </w:tblPrEx>
        <w:trPr>
          <w:trHeight w:val="170"/>
          <w:trPrChange w:id="1322" w:author="Алексей Ярославцев" w:date="2020-05-11T17:26:00Z">
            <w:trPr>
              <w:trHeight w:val="170"/>
            </w:trPr>
          </w:trPrChange>
        </w:trPr>
        <w:tc>
          <w:tcPr>
            <w:tcW w:w="1008" w:type="dxa"/>
            <w:tcBorders>
              <w:top w:val="nil"/>
              <w:left w:val="single" w:sz="8" w:space="0" w:color="auto"/>
              <w:bottom w:val="single" w:sz="8" w:space="0" w:color="auto"/>
              <w:right w:val="single" w:sz="8" w:space="0" w:color="auto"/>
            </w:tcBorders>
            <w:shd w:val="clear" w:color="000000" w:fill="FFFFFF"/>
            <w:vAlign w:val="center"/>
            <w:hideMark/>
            <w:tcPrChange w:id="1323" w:author="Алексей Ярославцев" w:date="2020-05-11T17:26:00Z">
              <w:tcPr>
                <w:tcW w:w="1008" w:type="dxa"/>
                <w:tcBorders>
                  <w:top w:val="nil"/>
                  <w:left w:val="single" w:sz="8" w:space="0" w:color="auto"/>
                  <w:bottom w:val="single" w:sz="8" w:space="0" w:color="auto"/>
                  <w:right w:val="single" w:sz="8" w:space="0" w:color="auto"/>
                </w:tcBorders>
                <w:shd w:val="clear" w:color="000000" w:fill="FFFFFF"/>
                <w:vAlign w:val="center"/>
                <w:hideMark/>
              </w:tcPr>
            </w:tcPrChange>
          </w:tcPr>
          <w:p w14:paraId="45D1A838" w14:textId="77777777" w:rsidR="00F34A4A" w:rsidRPr="00F307EE" w:rsidRDefault="00F34A4A" w:rsidP="00F34A4A">
            <w:pPr>
              <w:spacing w:after="0" w:line="240" w:lineRule="auto"/>
              <w:jc w:val="right"/>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218A0153</w:t>
            </w:r>
          </w:p>
        </w:tc>
        <w:tc>
          <w:tcPr>
            <w:tcW w:w="755" w:type="dxa"/>
            <w:tcBorders>
              <w:top w:val="nil"/>
              <w:left w:val="nil"/>
              <w:bottom w:val="single" w:sz="8" w:space="0" w:color="auto"/>
              <w:right w:val="single" w:sz="8" w:space="0" w:color="auto"/>
            </w:tcBorders>
            <w:shd w:val="clear" w:color="000000" w:fill="FFFFFF"/>
            <w:vAlign w:val="center"/>
            <w:hideMark/>
            <w:tcPrChange w:id="1324" w:author="Алексей Ярославцев" w:date="2020-05-11T17:26:00Z">
              <w:tcPr>
                <w:tcW w:w="755" w:type="dxa"/>
                <w:tcBorders>
                  <w:top w:val="nil"/>
                  <w:left w:val="nil"/>
                  <w:bottom w:val="single" w:sz="8" w:space="0" w:color="auto"/>
                  <w:right w:val="single" w:sz="8" w:space="0" w:color="auto"/>
                </w:tcBorders>
                <w:shd w:val="clear" w:color="000000" w:fill="FFFFFF"/>
                <w:vAlign w:val="center"/>
                <w:hideMark/>
              </w:tcPr>
            </w:tcPrChange>
          </w:tcPr>
          <w:p w14:paraId="172F52B3"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40-50</w:t>
            </w:r>
          </w:p>
        </w:tc>
        <w:tc>
          <w:tcPr>
            <w:tcW w:w="580" w:type="dxa"/>
            <w:tcBorders>
              <w:top w:val="nil"/>
              <w:left w:val="nil"/>
              <w:bottom w:val="single" w:sz="8" w:space="0" w:color="auto"/>
              <w:right w:val="single" w:sz="8" w:space="0" w:color="auto"/>
            </w:tcBorders>
            <w:shd w:val="clear" w:color="000000" w:fill="FFFFFF"/>
            <w:vAlign w:val="center"/>
            <w:hideMark/>
            <w:tcPrChange w:id="1325" w:author="Алексей Ярославцев" w:date="2020-05-11T17:26:00Z">
              <w:tcPr>
                <w:tcW w:w="580" w:type="dxa"/>
                <w:tcBorders>
                  <w:top w:val="nil"/>
                  <w:left w:val="nil"/>
                  <w:bottom w:val="single" w:sz="8" w:space="0" w:color="auto"/>
                  <w:right w:val="single" w:sz="8" w:space="0" w:color="auto"/>
                </w:tcBorders>
                <w:shd w:val="clear" w:color="000000" w:fill="FFFFFF"/>
                <w:vAlign w:val="center"/>
                <w:hideMark/>
              </w:tcPr>
            </w:tcPrChange>
          </w:tcPr>
          <w:p w14:paraId="0D84552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14</w:t>
            </w:r>
          </w:p>
        </w:tc>
        <w:tc>
          <w:tcPr>
            <w:tcW w:w="595" w:type="dxa"/>
            <w:tcBorders>
              <w:top w:val="nil"/>
              <w:left w:val="nil"/>
              <w:bottom w:val="single" w:sz="8" w:space="0" w:color="auto"/>
              <w:right w:val="single" w:sz="8" w:space="0" w:color="auto"/>
            </w:tcBorders>
            <w:shd w:val="clear" w:color="000000" w:fill="FFFFFF"/>
            <w:vAlign w:val="center"/>
            <w:hideMark/>
            <w:tcPrChange w:id="1326" w:author="Алексей Ярославцев" w:date="2020-05-11T17:26:00Z">
              <w:tcPr>
                <w:tcW w:w="595" w:type="dxa"/>
                <w:tcBorders>
                  <w:top w:val="nil"/>
                  <w:left w:val="nil"/>
                  <w:bottom w:val="single" w:sz="8" w:space="0" w:color="auto"/>
                  <w:right w:val="single" w:sz="8" w:space="0" w:color="auto"/>
                </w:tcBorders>
                <w:shd w:val="clear" w:color="000000" w:fill="FFFFFF"/>
                <w:vAlign w:val="center"/>
                <w:hideMark/>
              </w:tcPr>
            </w:tcPrChange>
          </w:tcPr>
          <w:p w14:paraId="28C36E8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35.33</w:t>
            </w:r>
          </w:p>
        </w:tc>
        <w:tc>
          <w:tcPr>
            <w:tcW w:w="580" w:type="dxa"/>
            <w:tcBorders>
              <w:top w:val="nil"/>
              <w:left w:val="nil"/>
              <w:bottom w:val="single" w:sz="8" w:space="0" w:color="auto"/>
              <w:right w:val="single" w:sz="8" w:space="0" w:color="auto"/>
            </w:tcBorders>
            <w:shd w:val="clear" w:color="000000" w:fill="FFFFFF"/>
            <w:vAlign w:val="center"/>
            <w:hideMark/>
            <w:tcPrChange w:id="1327" w:author="Алексей Ярославцев" w:date="2020-05-11T17:26:00Z">
              <w:tcPr>
                <w:tcW w:w="580" w:type="dxa"/>
                <w:tcBorders>
                  <w:top w:val="nil"/>
                  <w:left w:val="nil"/>
                  <w:bottom w:val="single" w:sz="8" w:space="0" w:color="auto"/>
                  <w:right w:val="single" w:sz="8" w:space="0" w:color="auto"/>
                </w:tcBorders>
                <w:shd w:val="clear" w:color="000000" w:fill="FFFFFF"/>
                <w:vAlign w:val="center"/>
                <w:hideMark/>
              </w:tcPr>
            </w:tcPrChange>
          </w:tcPr>
          <w:p w14:paraId="6C73A461"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6.66</w:t>
            </w:r>
          </w:p>
        </w:tc>
        <w:tc>
          <w:tcPr>
            <w:tcW w:w="595" w:type="dxa"/>
            <w:tcBorders>
              <w:top w:val="nil"/>
              <w:left w:val="nil"/>
              <w:bottom w:val="single" w:sz="8" w:space="0" w:color="auto"/>
              <w:right w:val="single" w:sz="8" w:space="0" w:color="auto"/>
            </w:tcBorders>
            <w:shd w:val="clear" w:color="000000" w:fill="FFFFFF"/>
            <w:vAlign w:val="center"/>
            <w:hideMark/>
            <w:tcPrChange w:id="1328" w:author="Алексей Ярославцев" w:date="2020-05-11T17:26:00Z">
              <w:tcPr>
                <w:tcW w:w="595" w:type="dxa"/>
                <w:tcBorders>
                  <w:top w:val="nil"/>
                  <w:left w:val="nil"/>
                  <w:bottom w:val="single" w:sz="8" w:space="0" w:color="auto"/>
                  <w:right w:val="single" w:sz="8" w:space="0" w:color="auto"/>
                </w:tcBorders>
                <w:shd w:val="clear" w:color="000000" w:fill="FFFFFF"/>
                <w:vAlign w:val="center"/>
                <w:hideMark/>
              </w:tcPr>
            </w:tcPrChange>
          </w:tcPr>
          <w:p w14:paraId="2B7602B1"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21.1</w:t>
            </w:r>
          </w:p>
        </w:tc>
        <w:tc>
          <w:tcPr>
            <w:tcW w:w="343" w:type="dxa"/>
            <w:tcBorders>
              <w:top w:val="nil"/>
              <w:left w:val="nil"/>
              <w:bottom w:val="single" w:sz="8" w:space="0" w:color="auto"/>
              <w:right w:val="single" w:sz="8" w:space="0" w:color="auto"/>
            </w:tcBorders>
            <w:shd w:val="clear" w:color="000000" w:fill="FFFFFF"/>
            <w:vAlign w:val="center"/>
            <w:hideMark/>
            <w:tcPrChange w:id="1329" w:author="Алексей Ярославцев" w:date="2020-05-11T17:26:00Z">
              <w:tcPr>
                <w:tcW w:w="343" w:type="dxa"/>
                <w:tcBorders>
                  <w:top w:val="nil"/>
                  <w:left w:val="nil"/>
                  <w:bottom w:val="single" w:sz="8" w:space="0" w:color="auto"/>
                  <w:right w:val="single" w:sz="8" w:space="0" w:color="auto"/>
                </w:tcBorders>
                <w:shd w:val="clear" w:color="000000" w:fill="FFFFFF"/>
                <w:vAlign w:val="center"/>
                <w:hideMark/>
              </w:tcPr>
            </w:tcPrChange>
          </w:tcPr>
          <w:p w14:paraId="695217E4"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w:t>
            </w:r>
          </w:p>
        </w:tc>
        <w:tc>
          <w:tcPr>
            <w:tcW w:w="521" w:type="dxa"/>
            <w:tcBorders>
              <w:top w:val="nil"/>
              <w:left w:val="nil"/>
              <w:bottom w:val="single" w:sz="8" w:space="0" w:color="auto"/>
              <w:right w:val="single" w:sz="8" w:space="0" w:color="auto"/>
            </w:tcBorders>
            <w:shd w:val="clear" w:color="000000" w:fill="FFFFFF"/>
            <w:vAlign w:val="center"/>
            <w:hideMark/>
            <w:tcPrChange w:id="1330" w:author="Алексей Ярославцев" w:date="2020-05-11T17:26:00Z">
              <w:tcPr>
                <w:tcW w:w="521" w:type="dxa"/>
                <w:tcBorders>
                  <w:top w:val="nil"/>
                  <w:left w:val="nil"/>
                  <w:bottom w:val="single" w:sz="8" w:space="0" w:color="auto"/>
                  <w:right w:val="single" w:sz="8" w:space="0" w:color="auto"/>
                </w:tcBorders>
                <w:shd w:val="clear" w:color="000000" w:fill="FFFFFF"/>
                <w:vAlign w:val="center"/>
                <w:hideMark/>
              </w:tcPr>
            </w:tcPrChange>
          </w:tcPr>
          <w:p w14:paraId="0D6B6CA2"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1.16</w:t>
            </w:r>
          </w:p>
        </w:tc>
        <w:tc>
          <w:tcPr>
            <w:tcW w:w="595" w:type="dxa"/>
            <w:tcBorders>
              <w:top w:val="nil"/>
              <w:left w:val="nil"/>
              <w:bottom w:val="single" w:sz="8" w:space="0" w:color="auto"/>
              <w:right w:val="single" w:sz="8" w:space="0" w:color="auto"/>
            </w:tcBorders>
            <w:shd w:val="clear" w:color="000000" w:fill="FFFFFF"/>
            <w:vAlign w:val="center"/>
            <w:hideMark/>
            <w:tcPrChange w:id="1331" w:author="Алексей Ярославцев" w:date="2020-05-11T17:26:00Z">
              <w:tcPr>
                <w:tcW w:w="595" w:type="dxa"/>
                <w:tcBorders>
                  <w:top w:val="nil"/>
                  <w:left w:val="nil"/>
                  <w:bottom w:val="single" w:sz="8" w:space="0" w:color="auto"/>
                  <w:right w:val="single" w:sz="8" w:space="0" w:color="auto"/>
                </w:tcBorders>
                <w:shd w:val="clear" w:color="000000" w:fill="FFFFFF"/>
                <w:vAlign w:val="center"/>
                <w:hideMark/>
              </w:tcPr>
            </w:tcPrChange>
          </w:tcPr>
          <w:p w14:paraId="6D333E6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0.682</w:t>
            </w:r>
          </w:p>
        </w:tc>
        <w:tc>
          <w:tcPr>
            <w:tcW w:w="595" w:type="dxa"/>
            <w:tcBorders>
              <w:top w:val="nil"/>
              <w:left w:val="nil"/>
              <w:bottom w:val="single" w:sz="8" w:space="0" w:color="auto"/>
              <w:right w:val="single" w:sz="8" w:space="0" w:color="auto"/>
            </w:tcBorders>
            <w:shd w:val="clear" w:color="000000" w:fill="FFFFFF"/>
            <w:vAlign w:val="center"/>
            <w:hideMark/>
            <w:tcPrChange w:id="1332" w:author="Алексей Ярославцев" w:date="2020-05-11T17:26:00Z">
              <w:tcPr>
                <w:tcW w:w="595" w:type="dxa"/>
                <w:tcBorders>
                  <w:top w:val="nil"/>
                  <w:left w:val="nil"/>
                  <w:bottom w:val="single" w:sz="8" w:space="0" w:color="auto"/>
                  <w:right w:val="single" w:sz="8" w:space="0" w:color="auto"/>
                </w:tcBorders>
                <w:shd w:val="clear" w:color="000000" w:fill="FFFFFF"/>
                <w:vAlign w:val="center"/>
                <w:hideMark/>
              </w:tcPr>
            </w:tcPrChange>
          </w:tcPr>
          <w:p w14:paraId="61EE7838"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0.282</w:t>
            </w:r>
          </w:p>
        </w:tc>
        <w:tc>
          <w:tcPr>
            <w:tcW w:w="656" w:type="dxa"/>
            <w:tcBorders>
              <w:top w:val="nil"/>
              <w:left w:val="nil"/>
              <w:bottom w:val="single" w:sz="8" w:space="0" w:color="auto"/>
              <w:right w:val="single" w:sz="8" w:space="0" w:color="auto"/>
            </w:tcBorders>
            <w:shd w:val="clear" w:color="000000" w:fill="FFFFFF"/>
            <w:vAlign w:val="center"/>
            <w:hideMark/>
            <w:tcPrChange w:id="1333" w:author="Алексей Ярославцев" w:date="2020-05-11T17:26:00Z">
              <w:tcPr>
                <w:tcW w:w="656" w:type="dxa"/>
                <w:tcBorders>
                  <w:top w:val="nil"/>
                  <w:left w:val="nil"/>
                  <w:bottom w:val="single" w:sz="8" w:space="0" w:color="auto"/>
                  <w:right w:val="single" w:sz="8" w:space="0" w:color="auto"/>
                </w:tcBorders>
                <w:shd w:val="clear" w:color="000000" w:fill="FFFFFF"/>
                <w:vAlign w:val="center"/>
                <w:hideMark/>
              </w:tcPr>
            </w:tcPrChange>
          </w:tcPr>
          <w:p w14:paraId="1486E506"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245.59</w:t>
            </w:r>
          </w:p>
        </w:tc>
        <w:tc>
          <w:tcPr>
            <w:tcW w:w="595" w:type="dxa"/>
            <w:tcBorders>
              <w:top w:val="nil"/>
              <w:left w:val="nil"/>
              <w:bottom w:val="single" w:sz="8" w:space="0" w:color="auto"/>
              <w:right w:val="single" w:sz="8" w:space="0" w:color="auto"/>
            </w:tcBorders>
            <w:shd w:val="clear" w:color="000000" w:fill="FFFFFF"/>
            <w:vAlign w:val="center"/>
            <w:hideMark/>
            <w:tcPrChange w:id="1334" w:author="Алексей Ярославцев" w:date="2020-05-11T17:26:00Z">
              <w:tcPr>
                <w:tcW w:w="595" w:type="dxa"/>
                <w:tcBorders>
                  <w:top w:val="nil"/>
                  <w:left w:val="nil"/>
                  <w:bottom w:val="single" w:sz="8" w:space="0" w:color="auto"/>
                  <w:right w:val="single" w:sz="8" w:space="0" w:color="auto"/>
                </w:tcBorders>
                <w:shd w:val="clear" w:color="000000" w:fill="FFFFFF"/>
                <w:vAlign w:val="center"/>
                <w:hideMark/>
              </w:tcPr>
            </w:tcPrChange>
          </w:tcPr>
          <w:p w14:paraId="160CC124"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4.47</w:t>
            </w:r>
          </w:p>
        </w:tc>
        <w:tc>
          <w:tcPr>
            <w:tcW w:w="680" w:type="dxa"/>
            <w:tcBorders>
              <w:top w:val="nil"/>
              <w:left w:val="nil"/>
              <w:bottom w:val="single" w:sz="8" w:space="0" w:color="auto"/>
              <w:right w:val="single" w:sz="8" w:space="0" w:color="auto"/>
            </w:tcBorders>
            <w:shd w:val="clear" w:color="000000" w:fill="FFFFFF"/>
            <w:noWrap/>
            <w:vAlign w:val="center"/>
            <w:hideMark/>
            <w:tcPrChange w:id="1335" w:author="Алексей Ярославцев" w:date="2020-05-11T17:26:00Z">
              <w:tcPr>
                <w:tcW w:w="680" w:type="dxa"/>
                <w:tcBorders>
                  <w:top w:val="nil"/>
                  <w:left w:val="nil"/>
                  <w:bottom w:val="single" w:sz="8" w:space="0" w:color="auto"/>
                  <w:right w:val="single" w:sz="8" w:space="0" w:color="auto"/>
                </w:tcBorders>
                <w:shd w:val="clear" w:color="000000" w:fill="FFFFFF"/>
                <w:noWrap/>
                <w:vAlign w:val="center"/>
                <w:hideMark/>
              </w:tcPr>
            </w:tcPrChange>
          </w:tcPr>
          <w:p w14:paraId="025A5122"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10.92</w:t>
            </w:r>
          </w:p>
        </w:tc>
        <w:tc>
          <w:tcPr>
            <w:tcW w:w="647" w:type="dxa"/>
            <w:tcBorders>
              <w:top w:val="nil"/>
              <w:left w:val="nil"/>
              <w:bottom w:val="single" w:sz="8" w:space="0" w:color="auto"/>
              <w:right w:val="single" w:sz="8" w:space="0" w:color="auto"/>
            </w:tcBorders>
            <w:shd w:val="clear" w:color="000000" w:fill="FFFFFF"/>
            <w:noWrap/>
            <w:vAlign w:val="center"/>
            <w:hideMark/>
            <w:tcPrChange w:id="1336" w:author="Алексей Ярославцев" w:date="2020-05-11T17:26:00Z">
              <w:tcPr>
                <w:tcW w:w="647" w:type="dxa"/>
                <w:tcBorders>
                  <w:top w:val="nil"/>
                  <w:left w:val="nil"/>
                  <w:bottom w:val="single" w:sz="8" w:space="0" w:color="auto"/>
                  <w:right w:val="single" w:sz="8" w:space="0" w:color="auto"/>
                </w:tcBorders>
                <w:shd w:val="clear" w:color="000000" w:fill="FFFFFF"/>
                <w:noWrap/>
                <w:vAlign w:val="center"/>
                <w:hideMark/>
              </w:tcPr>
            </w:tcPrChange>
          </w:tcPr>
          <w:p w14:paraId="5DE72AAA"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0.52</w:t>
            </w:r>
          </w:p>
        </w:tc>
        <w:tc>
          <w:tcPr>
            <w:tcW w:w="656" w:type="dxa"/>
            <w:tcBorders>
              <w:top w:val="nil"/>
              <w:left w:val="nil"/>
              <w:bottom w:val="single" w:sz="8" w:space="0" w:color="auto"/>
              <w:right w:val="single" w:sz="8" w:space="0" w:color="auto"/>
            </w:tcBorders>
            <w:shd w:val="clear" w:color="000000" w:fill="FFFFFF"/>
            <w:vAlign w:val="center"/>
            <w:hideMark/>
            <w:tcPrChange w:id="1337" w:author="Алексей Ярославцев" w:date="2020-05-11T17:26:00Z">
              <w:tcPr>
                <w:tcW w:w="656" w:type="dxa"/>
                <w:tcBorders>
                  <w:top w:val="nil"/>
                  <w:left w:val="nil"/>
                  <w:bottom w:val="single" w:sz="8" w:space="0" w:color="auto"/>
                  <w:right w:val="single" w:sz="8" w:space="0" w:color="auto"/>
                </w:tcBorders>
                <w:shd w:val="clear" w:color="000000" w:fill="FFFFFF"/>
                <w:vAlign w:val="center"/>
                <w:hideMark/>
              </w:tcPr>
            </w:tcPrChange>
          </w:tcPr>
          <w:p w14:paraId="085CA723"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165.41</w:t>
            </w:r>
          </w:p>
        </w:tc>
        <w:tc>
          <w:tcPr>
            <w:tcW w:w="600" w:type="dxa"/>
            <w:tcBorders>
              <w:top w:val="nil"/>
              <w:left w:val="nil"/>
              <w:bottom w:val="single" w:sz="8" w:space="0" w:color="auto"/>
              <w:right w:val="single" w:sz="8" w:space="0" w:color="auto"/>
            </w:tcBorders>
            <w:shd w:val="clear" w:color="000000" w:fill="FFFFFF"/>
            <w:noWrap/>
            <w:vAlign w:val="center"/>
            <w:hideMark/>
            <w:tcPrChange w:id="1338" w:author="Алексей Ярославцев" w:date="2020-05-11T17:26:00Z">
              <w:tcPr>
                <w:tcW w:w="600" w:type="dxa"/>
                <w:tcBorders>
                  <w:top w:val="nil"/>
                  <w:left w:val="nil"/>
                  <w:bottom w:val="single" w:sz="8" w:space="0" w:color="auto"/>
                  <w:right w:val="single" w:sz="8" w:space="0" w:color="auto"/>
                </w:tcBorders>
                <w:shd w:val="clear" w:color="000000" w:fill="FFFFFF"/>
                <w:noWrap/>
                <w:vAlign w:val="center"/>
                <w:hideMark/>
              </w:tcPr>
            </w:tcPrChange>
          </w:tcPr>
          <w:p w14:paraId="658498F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183.5</w:t>
            </w:r>
          </w:p>
        </w:tc>
        <w:tc>
          <w:tcPr>
            <w:tcW w:w="600" w:type="dxa"/>
            <w:tcBorders>
              <w:top w:val="nil"/>
              <w:left w:val="nil"/>
              <w:bottom w:val="single" w:sz="8" w:space="0" w:color="auto"/>
              <w:right w:val="single" w:sz="8" w:space="0" w:color="auto"/>
            </w:tcBorders>
            <w:shd w:val="clear" w:color="000000" w:fill="FFFFFF"/>
            <w:noWrap/>
            <w:vAlign w:val="center"/>
            <w:hideMark/>
            <w:tcPrChange w:id="1339" w:author="Алексей Ярославцев" w:date="2020-05-11T17:26:00Z">
              <w:tcPr>
                <w:tcW w:w="600" w:type="dxa"/>
                <w:tcBorders>
                  <w:top w:val="nil"/>
                  <w:left w:val="nil"/>
                  <w:bottom w:val="single" w:sz="8" w:space="0" w:color="auto"/>
                  <w:right w:val="single" w:sz="8" w:space="0" w:color="auto"/>
                </w:tcBorders>
                <w:shd w:val="clear" w:color="000000" w:fill="FFFFFF"/>
                <w:noWrap/>
                <w:vAlign w:val="center"/>
                <w:hideMark/>
              </w:tcPr>
            </w:tcPrChange>
          </w:tcPr>
          <w:p w14:paraId="2AEE39B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0.9</w:t>
            </w:r>
          </w:p>
        </w:tc>
        <w:tc>
          <w:tcPr>
            <w:tcW w:w="754" w:type="dxa"/>
            <w:tcBorders>
              <w:top w:val="nil"/>
              <w:left w:val="nil"/>
              <w:bottom w:val="single" w:sz="8" w:space="0" w:color="auto"/>
              <w:right w:val="single" w:sz="8" w:space="0" w:color="auto"/>
            </w:tcBorders>
            <w:shd w:val="clear" w:color="000000" w:fill="FFFFFF"/>
            <w:vAlign w:val="center"/>
            <w:hideMark/>
            <w:tcPrChange w:id="1340" w:author="Алексей Ярославцев" w:date="2020-05-11T17:26:00Z">
              <w:tcPr>
                <w:tcW w:w="754" w:type="dxa"/>
                <w:tcBorders>
                  <w:top w:val="nil"/>
                  <w:left w:val="nil"/>
                  <w:bottom w:val="single" w:sz="8" w:space="0" w:color="auto"/>
                  <w:right w:val="single" w:sz="8" w:space="0" w:color="auto"/>
                </w:tcBorders>
                <w:shd w:val="clear" w:color="000000" w:fill="FFFFFF"/>
                <w:vAlign w:val="center"/>
                <w:hideMark/>
              </w:tcPr>
            </w:tcPrChange>
          </w:tcPr>
          <w:p w14:paraId="1028FB7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2196</w:t>
            </w:r>
          </w:p>
        </w:tc>
        <w:tc>
          <w:tcPr>
            <w:tcW w:w="656" w:type="dxa"/>
            <w:tcBorders>
              <w:top w:val="nil"/>
              <w:left w:val="nil"/>
              <w:bottom w:val="single" w:sz="8" w:space="0" w:color="auto"/>
              <w:right w:val="single" w:sz="8" w:space="0" w:color="auto"/>
            </w:tcBorders>
            <w:shd w:val="clear" w:color="000000" w:fill="FFFFFF"/>
            <w:vAlign w:val="center"/>
            <w:hideMark/>
            <w:tcPrChange w:id="1341" w:author="Алексей Ярославцев" w:date="2020-05-11T17:26:00Z">
              <w:tcPr>
                <w:tcW w:w="656" w:type="dxa"/>
                <w:tcBorders>
                  <w:top w:val="nil"/>
                  <w:left w:val="nil"/>
                  <w:bottom w:val="single" w:sz="8" w:space="0" w:color="auto"/>
                  <w:right w:val="single" w:sz="8" w:space="0" w:color="auto"/>
                </w:tcBorders>
                <w:shd w:val="clear" w:color="000000" w:fill="FFFFFF"/>
                <w:vAlign w:val="center"/>
                <w:hideMark/>
              </w:tcPr>
            </w:tcPrChange>
          </w:tcPr>
          <w:p w14:paraId="0F440A3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5405</w:t>
            </w:r>
          </w:p>
        </w:tc>
        <w:tc>
          <w:tcPr>
            <w:tcW w:w="656" w:type="dxa"/>
            <w:tcBorders>
              <w:top w:val="nil"/>
              <w:left w:val="nil"/>
              <w:bottom w:val="single" w:sz="8" w:space="0" w:color="auto"/>
              <w:right w:val="single" w:sz="8" w:space="0" w:color="auto"/>
            </w:tcBorders>
            <w:shd w:val="clear" w:color="000000" w:fill="FFFFFF"/>
            <w:vAlign w:val="center"/>
            <w:hideMark/>
            <w:tcPrChange w:id="1342" w:author="Алексей Ярославцев" w:date="2020-05-11T17:26:00Z">
              <w:tcPr>
                <w:tcW w:w="656" w:type="dxa"/>
                <w:tcBorders>
                  <w:top w:val="nil"/>
                  <w:left w:val="nil"/>
                  <w:bottom w:val="single" w:sz="8" w:space="0" w:color="auto"/>
                  <w:right w:val="single" w:sz="8" w:space="0" w:color="auto"/>
                </w:tcBorders>
                <w:shd w:val="clear" w:color="000000" w:fill="FFFFFF"/>
                <w:vAlign w:val="center"/>
                <w:hideMark/>
              </w:tcPr>
            </w:tcPrChange>
          </w:tcPr>
          <w:p w14:paraId="40483E0A"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3459</w:t>
            </w:r>
          </w:p>
        </w:tc>
        <w:tc>
          <w:tcPr>
            <w:tcW w:w="656" w:type="dxa"/>
            <w:tcBorders>
              <w:top w:val="nil"/>
              <w:left w:val="nil"/>
              <w:bottom w:val="single" w:sz="8" w:space="0" w:color="auto"/>
              <w:right w:val="single" w:sz="8" w:space="0" w:color="auto"/>
            </w:tcBorders>
            <w:shd w:val="clear" w:color="000000" w:fill="FFFFFF"/>
            <w:vAlign w:val="center"/>
            <w:hideMark/>
            <w:tcPrChange w:id="1343" w:author="Алексей Ярославцев" w:date="2020-05-11T17:26:00Z">
              <w:tcPr>
                <w:tcW w:w="656" w:type="dxa"/>
                <w:tcBorders>
                  <w:top w:val="nil"/>
                  <w:left w:val="nil"/>
                  <w:bottom w:val="single" w:sz="8" w:space="0" w:color="auto"/>
                  <w:right w:val="single" w:sz="8" w:space="0" w:color="auto"/>
                </w:tcBorders>
                <w:shd w:val="clear" w:color="000000" w:fill="FFFFFF"/>
                <w:vAlign w:val="center"/>
                <w:hideMark/>
              </w:tcPr>
            </w:tcPrChange>
          </w:tcPr>
          <w:p w14:paraId="2E80D49C"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1351</w:t>
            </w:r>
          </w:p>
        </w:tc>
        <w:tc>
          <w:tcPr>
            <w:tcW w:w="600" w:type="dxa"/>
            <w:tcBorders>
              <w:top w:val="nil"/>
              <w:left w:val="nil"/>
              <w:bottom w:val="single" w:sz="8" w:space="0" w:color="auto"/>
              <w:right w:val="single" w:sz="8" w:space="0" w:color="auto"/>
            </w:tcBorders>
            <w:shd w:val="clear" w:color="000000" w:fill="FFFFFF"/>
            <w:hideMark/>
            <w:tcPrChange w:id="1344" w:author="Алексей Ярославцев" w:date="2020-05-11T17:26:00Z">
              <w:tcPr>
                <w:tcW w:w="600" w:type="dxa"/>
                <w:tcBorders>
                  <w:top w:val="nil"/>
                  <w:left w:val="nil"/>
                  <w:bottom w:val="single" w:sz="8" w:space="0" w:color="auto"/>
                  <w:right w:val="single" w:sz="8" w:space="0" w:color="auto"/>
                </w:tcBorders>
                <w:shd w:val="clear" w:color="000000" w:fill="FFFFFF"/>
                <w:vAlign w:val="center"/>
                <w:hideMark/>
              </w:tcPr>
            </w:tcPrChange>
          </w:tcPr>
          <w:p w14:paraId="1F692962" w14:textId="47968110"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1345" w:author="Алексей Ярославцев" w:date="2020-05-11T17:26:00Z">
                  <w:rPr>
                    <w:rFonts w:ascii="Times New Roman" w:eastAsia="Times New Roman" w:hAnsi="Times New Roman" w:cs="Times New Roman"/>
                    <w:color w:val="000000"/>
                    <w:sz w:val="16"/>
                    <w:szCs w:val="16"/>
                    <w:lang w:val="ru-RU"/>
                  </w:rPr>
                </w:rPrChange>
              </w:rPr>
            </w:pPr>
            <w:ins w:id="1346" w:author="Алексей Ярославцев" w:date="2020-05-11T17:26:00Z">
              <w:r w:rsidRPr="00F34A4A">
                <w:rPr>
                  <w:rFonts w:ascii="Times New Roman" w:hAnsi="Times New Roman" w:cs="Times New Roman"/>
                  <w:sz w:val="16"/>
                  <w:szCs w:val="16"/>
                  <w:rPrChange w:id="1347" w:author="Алексей Ярославцев" w:date="2020-05-11T17:26:00Z">
                    <w:rPr/>
                  </w:rPrChange>
                </w:rPr>
                <w:t>4.44</w:t>
              </w:r>
            </w:ins>
            <w:del w:id="1348" w:author="Алексей Ярославцев" w:date="2020-05-11T17:26:00Z">
              <w:r w:rsidRPr="00F34A4A" w:rsidDel="00584115">
                <w:rPr>
                  <w:rFonts w:ascii="Times New Roman" w:eastAsia="Times New Roman" w:hAnsi="Times New Roman" w:cs="Times New Roman"/>
                  <w:color w:val="000000"/>
                  <w:sz w:val="16"/>
                  <w:szCs w:val="16"/>
                  <w:lang w:val="ru-RU"/>
                  <w:rPrChange w:id="1349" w:author="Алексей Ярославцев" w:date="2020-05-11T17:26:00Z">
                    <w:rPr>
                      <w:rFonts w:ascii="Times New Roman" w:eastAsia="Times New Roman" w:hAnsi="Times New Roman" w:cs="Times New Roman"/>
                      <w:color w:val="000000"/>
                      <w:sz w:val="16"/>
                      <w:szCs w:val="16"/>
                      <w:lang w:val="ru-RU"/>
                    </w:rPr>
                  </w:rPrChange>
                </w:rPr>
                <w:delText>3.66</w:delText>
              </w:r>
            </w:del>
          </w:p>
        </w:tc>
        <w:tc>
          <w:tcPr>
            <w:tcW w:w="600" w:type="dxa"/>
            <w:tcBorders>
              <w:top w:val="nil"/>
              <w:left w:val="nil"/>
              <w:bottom w:val="single" w:sz="8" w:space="0" w:color="auto"/>
              <w:right w:val="single" w:sz="8" w:space="0" w:color="auto"/>
            </w:tcBorders>
            <w:shd w:val="clear" w:color="000000" w:fill="FFFFFF"/>
            <w:hideMark/>
            <w:tcPrChange w:id="1350" w:author="Алексей Ярославцев" w:date="2020-05-11T17:26:00Z">
              <w:tcPr>
                <w:tcW w:w="600" w:type="dxa"/>
                <w:tcBorders>
                  <w:top w:val="nil"/>
                  <w:left w:val="nil"/>
                  <w:bottom w:val="single" w:sz="8" w:space="0" w:color="auto"/>
                  <w:right w:val="single" w:sz="8" w:space="0" w:color="auto"/>
                </w:tcBorders>
                <w:shd w:val="clear" w:color="000000" w:fill="FFFFFF"/>
                <w:vAlign w:val="center"/>
                <w:hideMark/>
              </w:tcPr>
            </w:tcPrChange>
          </w:tcPr>
          <w:p w14:paraId="20655DBC" w14:textId="41EE214F"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1351" w:author="Алексей Ярославцев" w:date="2020-05-11T17:26:00Z">
                  <w:rPr>
                    <w:rFonts w:ascii="Times New Roman" w:eastAsia="Times New Roman" w:hAnsi="Times New Roman" w:cs="Times New Roman"/>
                    <w:color w:val="000000"/>
                    <w:sz w:val="16"/>
                    <w:szCs w:val="16"/>
                    <w:lang w:val="ru-RU"/>
                  </w:rPr>
                </w:rPrChange>
              </w:rPr>
            </w:pPr>
            <w:ins w:id="1352" w:author="Алексей Ярославцев" w:date="2020-05-11T17:26:00Z">
              <w:r w:rsidRPr="00F34A4A">
                <w:rPr>
                  <w:rFonts w:ascii="Times New Roman" w:hAnsi="Times New Roman" w:cs="Times New Roman"/>
                  <w:sz w:val="16"/>
                  <w:szCs w:val="16"/>
                  <w:rPrChange w:id="1353" w:author="Алексей Ярославцев" w:date="2020-05-11T17:26:00Z">
                    <w:rPr/>
                  </w:rPrChange>
                </w:rPr>
                <w:t>0.42</w:t>
              </w:r>
            </w:ins>
            <w:del w:id="1354" w:author="Алексей Ярославцев" w:date="2020-05-11T17:26:00Z">
              <w:r w:rsidRPr="00F34A4A" w:rsidDel="00584115">
                <w:rPr>
                  <w:rFonts w:ascii="Times New Roman" w:eastAsia="Times New Roman" w:hAnsi="Times New Roman" w:cs="Times New Roman"/>
                  <w:color w:val="000000"/>
                  <w:sz w:val="16"/>
                  <w:szCs w:val="16"/>
                  <w:lang w:val="ru-RU"/>
                  <w:rPrChange w:id="1355" w:author="Алексей Ярославцев" w:date="2020-05-11T17:26:00Z">
                    <w:rPr>
                      <w:rFonts w:ascii="Times New Roman" w:eastAsia="Times New Roman" w:hAnsi="Times New Roman" w:cs="Times New Roman"/>
                      <w:color w:val="000000"/>
                      <w:sz w:val="16"/>
                      <w:szCs w:val="16"/>
                      <w:lang w:val="ru-RU"/>
                    </w:rPr>
                  </w:rPrChange>
                </w:rPr>
                <w:delText>0.42</w:delText>
              </w:r>
            </w:del>
          </w:p>
        </w:tc>
        <w:tc>
          <w:tcPr>
            <w:tcW w:w="576" w:type="dxa"/>
            <w:tcBorders>
              <w:top w:val="nil"/>
              <w:left w:val="nil"/>
              <w:bottom w:val="single" w:sz="8" w:space="0" w:color="auto"/>
              <w:right w:val="single" w:sz="8" w:space="0" w:color="auto"/>
            </w:tcBorders>
            <w:shd w:val="clear" w:color="000000" w:fill="FFFFFF"/>
            <w:hideMark/>
            <w:tcPrChange w:id="1356" w:author="Алексей Ярославцев" w:date="2020-05-11T17:26:00Z">
              <w:tcPr>
                <w:tcW w:w="576" w:type="dxa"/>
                <w:tcBorders>
                  <w:top w:val="nil"/>
                  <w:left w:val="nil"/>
                  <w:bottom w:val="single" w:sz="8" w:space="0" w:color="auto"/>
                  <w:right w:val="single" w:sz="8" w:space="0" w:color="auto"/>
                </w:tcBorders>
                <w:shd w:val="clear" w:color="000000" w:fill="FFFFFF"/>
                <w:vAlign w:val="center"/>
                <w:hideMark/>
              </w:tcPr>
            </w:tcPrChange>
          </w:tcPr>
          <w:p w14:paraId="6BC9B38F" w14:textId="4EDED52F"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1357" w:author="Алексей Ярославцев" w:date="2020-05-11T17:26:00Z">
                  <w:rPr>
                    <w:rFonts w:ascii="Times New Roman" w:eastAsia="Times New Roman" w:hAnsi="Times New Roman" w:cs="Times New Roman"/>
                    <w:color w:val="000000"/>
                    <w:sz w:val="16"/>
                    <w:szCs w:val="16"/>
                    <w:lang w:val="ru-RU"/>
                  </w:rPr>
                </w:rPrChange>
              </w:rPr>
            </w:pPr>
            <w:ins w:id="1358" w:author="Алексей Ярославцев" w:date="2020-05-11T17:26:00Z">
              <w:r w:rsidRPr="00F34A4A">
                <w:rPr>
                  <w:rFonts w:ascii="Times New Roman" w:hAnsi="Times New Roman" w:cs="Times New Roman"/>
                  <w:sz w:val="16"/>
                  <w:szCs w:val="16"/>
                  <w:rPrChange w:id="1359" w:author="Алексей Ярославцев" w:date="2020-05-11T17:26:00Z">
                    <w:rPr/>
                  </w:rPrChange>
                </w:rPr>
                <w:t>4.02</w:t>
              </w:r>
            </w:ins>
            <w:del w:id="1360" w:author="Алексей Ярославцев" w:date="2020-05-11T17:26:00Z">
              <w:r w:rsidRPr="00F34A4A" w:rsidDel="00584115">
                <w:rPr>
                  <w:rFonts w:ascii="Times New Roman" w:eastAsia="Times New Roman" w:hAnsi="Times New Roman" w:cs="Times New Roman"/>
                  <w:color w:val="000000"/>
                  <w:sz w:val="16"/>
                  <w:szCs w:val="16"/>
                  <w:lang w:val="ru-RU"/>
                  <w:rPrChange w:id="1361" w:author="Алексей Ярославцев" w:date="2020-05-11T17:26:00Z">
                    <w:rPr>
                      <w:rFonts w:ascii="Times New Roman" w:eastAsia="Times New Roman" w:hAnsi="Times New Roman" w:cs="Times New Roman"/>
                      <w:color w:val="000000"/>
                      <w:sz w:val="16"/>
                      <w:szCs w:val="16"/>
                      <w:lang w:val="ru-RU"/>
                    </w:rPr>
                  </w:rPrChange>
                </w:rPr>
                <w:delText>3.24</w:delText>
              </w:r>
            </w:del>
          </w:p>
        </w:tc>
      </w:tr>
      <w:tr w:rsidR="00F34A4A" w:rsidRPr="00F307EE" w14:paraId="200186DB" w14:textId="77777777" w:rsidTr="00A64F98">
        <w:tblPrEx>
          <w:tblW w:w="15099" w:type="dxa"/>
          <w:tblInd w:w="93" w:type="dxa"/>
          <w:tblLayout w:type="fixed"/>
          <w:tblPrExChange w:id="1362" w:author="Алексей Ярославцев" w:date="2020-05-11T17:26:00Z">
            <w:tblPrEx>
              <w:tblW w:w="15099" w:type="dxa"/>
              <w:tblInd w:w="93" w:type="dxa"/>
              <w:tblLayout w:type="fixed"/>
            </w:tblPrEx>
          </w:tblPrExChange>
        </w:tblPrEx>
        <w:trPr>
          <w:trHeight w:val="170"/>
          <w:trPrChange w:id="1363" w:author="Алексей Ярославцев" w:date="2020-05-11T17:26:00Z">
            <w:trPr>
              <w:trHeight w:val="170"/>
            </w:trPr>
          </w:trPrChange>
        </w:trPr>
        <w:tc>
          <w:tcPr>
            <w:tcW w:w="1008" w:type="dxa"/>
            <w:tcBorders>
              <w:top w:val="nil"/>
              <w:left w:val="single" w:sz="8" w:space="0" w:color="auto"/>
              <w:bottom w:val="single" w:sz="8" w:space="0" w:color="auto"/>
              <w:right w:val="single" w:sz="8" w:space="0" w:color="auto"/>
            </w:tcBorders>
            <w:shd w:val="clear" w:color="000000" w:fill="FFFFFF"/>
            <w:vAlign w:val="center"/>
            <w:hideMark/>
            <w:tcPrChange w:id="1364" w:author="Алексей Ярославцев" w:date="2020-05-11T17:26:00Z">
              <w:tcPr>
                <w:tcW w:w="1008" w:type="dxa"/>
                <w:tcBorders>
                  <w:top w:val="nil"/>
                  <w:left w:val="single" w:sz="8" w:space="0" w:color="auto"/>
                  <w:bottom w:val="single" w:sz="8" w:space="0" w:color="auto"/>
                  <w:right w:val="single" w:sz="8" w:space="0" w:color="auto"/>
                </w:tcBorders>
                <w:shd w:val="clear" w:color="000000" w:fill="FFFFFF"/>
                <w:vAlign w:val="center"/>
                <w:hideMark/>
              </w:tcPr>
            </w:tcPrChange>
          </w:tcPr>
          <w:p w14:paraId="2A19CE98" w14:textId="77777777" w:rsidR="00F34A4A" w:rsidRPr="00F307EE" w:rsidRDefault="00F34A4A" w:rsidP="00F34A4A">
            <w:pPr>
              <w:spacing w:after="0" w:line="240" w:lineRule="auto"/>
              <w:jc w:val="right"/>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218A0186</w:t>
            </w:r>
          </w:p>
        </w:tc>
        <w:tc>
          <w:tcPr>
            <w:tcW w:w="755" w:type="dxa"/>
            <w:tcBorders>
              <w:top w:val="nil"/>
              <w:left w:val="nil"/>
              <w:bottom w:val="single" w:sz="8" w:space="0" w:color="auto"/>
              <w:right w:val="single" w:sz="8" w:space="0" w:color="auto"/>
            </w:tcBorders>
            <w:shd w:val="clear" w:color="000000" w:fill="FFFFFF"/>
            <w:vAlign w:val="center"/>
            <w:hideMark/>
            <w:tcPrChange w:id="1365" w:author="Алексей Ярославцев" w:date="2020-05-11T17:26:00Z">
              <w:tcPr>
                <w:tcW w:w="755" w:type="dxa"/>
                <w:tcBorders>
                  <w:top w:val="nil"/>
                  <w:left w:val="nil"/>
                  <w:bottom w:val="single" w:sz="8" w:space="0" w:color="auto"/>
                  <w:right w:val="single" w:sz="8" w:space="0" w:color="auto"/>
                </w:tcBorders>
                <w:shd w:val="clear" w:color="000000" w:fill="FFFFFF"/>
                <w:vAlign w:val="center"/>
                <w:hideMark/>
              </w:tcPr>
            </w:tcPrChange>
          </w:tcPr>
          <w:p w14:paraId="3B1754A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40-50</w:t>
            </w:r>
          </w:p>
        </w:tc>
        <w:tc>
          <w:tcPr>
            <w:tcW w:w="580" w:type="dxa"/>
            <w:tcBorders>
              <w:top w:val="nil"/>
              <w:left w:val="nil"/>
              <w:bottom w:val="single" w:sz="8" w:space="0" w:color="auto"/>
              <w:right w:val="single" w:sz="8" w:space="0" w:color="auto"/>
            </w:tcBorders>
            <w:shd w:val="clear" w:color="000000" w:fill="FFFFFF"/>
            <w:vAlign w:val="center"/>
            <w:hideMark/>
            <w:tcPrChange w:id="1366" w:author="Алексей Ярославцев" w:date="2020-05-11T17:26:00Z">
              <w:tcPr>
                <w:tcW w:w="580" w:type="dxa"/>
                <w:tcBorders>
                  <w:top w:val="nil"/>
                  <w:left w:val="nil"/>
                  <w:bottom w:val="single" w:sz="8" w:space="0" w:color="auto"/>
                  <w:right w:val="single" w:sz="8" w:space="0" w:color="auto"/>
                </w:tcBorders>
                <w:shd w:val="clear" w:color="000000" w:fill="FFFFFF"/>
                <w:vAlign w:val="center"/>
                <w:hideMark/>
              </w:tcPr>
            </w:tcPrChange>
          </w:tcPr>
          <w:p w14:paraId="0917E77C"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17</w:t>
            </w:r>
          </w:p>
        </w:tc>
        <w:tc>
          <w:tcPr>
            <w:tcW w:w="595" w:type="dxa"/>
            <w:tcBorders>
              <w:top w:val="nil"/>
              <w:left w:val="nil"/>
              <w:bottom w:val="single" w:sz="8" w:space="0" w:color="auto"/>
              <w:right w:val="single" w:sz="8" w:space="0" w:color="auto"/>
            </w:tcBorders>
            <w:shd w:val="clear" w:color="000000" w:fill="FFFFFF"/>
            <w:vAlign w:val="center"/>
            <w:hideMark/>
            <w:tcPrChange w:id="1367" w:author="Алексей Ярославцев" w:date="2020-05-11T17:26:00Z">
              <w:tcPr>
                <w:tcW w:w="595" w:type="dxa"/>
                <w:tcBorders>
                  <w:top w:val="nil"/>
                  <w:left w:val="nil"/>
                  <w:bottom w:val="single" w:sz="8" w:space="0" w:color="auto"/>
                  <w:right w:val="single" w:sz="8" w:space="0" w:color="auto"/>
                </w:tcBorders>
                <w:shd w:val="clear" w:color="000000" w:fill="FFFFFF"/>
                <w:vAlign w:val="center"/>
                <w:hideMark/>
              </w:tcPr>
            </w:tcPrChange>
          </w:tcPr>
          <w:p w14:paraId="75183ED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40.43</w:t>
            </w:r>
          </w:p>
        </w:tc>
        <w:tc>
          <w:tcPr>
            <w:tcW w:w="580" w:type="dxa"/>
            <w:tcBorders>
              <w:top w:val="nil"/>
              <w:left w:val="nil"/>
              <w:bottom w:val="single" w:sz="8" w:space="0" w:color="auto"/>
              <w:right w:val="single" w:sz="8" w:space="0" w:color="auto"/>
            </w:tcBorders>
            <w:shd w:val="clear" w:color="000000" w:fill="FFFFFF"/>
            <w:vAlign w:val="center"/>
            <w:hideMark/>
            <w:tcPrChange w:id="1368" w:author="Алексей Ярославцев" w:date="2020-05-11T17:26:00Z">
              <w:tcPr>
                <w:tcW w:w="580" w:type="dxa"/>
                <w:tcBorders>
                  <w:top w:val="nil"/>
                  <w:left w:val="nil"/>
                  <w:bottom w:val="single" w:sz="8" w:space="0" w:color="auto"/>
                  <w:right w:val="single" w:sz="8" w:space="0" w:color="auto"/>
                </w:tcBorders>
                <w:shd w:val="clear" w:color="000000" w:fill="FFFFFF"/>
                <w:vAlign w:val="center"/>
                <w:hideMark/>
              </w:tcPr>
            </w:tcPrChange>
          </w:tcPr>
          <w:p w14:paraId="3E2F79D3"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7.62</w:t>
            </w:r>
          </w:p>
        </w:tc>
        <w:tc>
          <w:tcPr>
            <w:tcW w:w="595" w:type="dxa"/>
            <w:tcBorders>
              <w:top w:val="nil"/>
              <w:left w:val="nil"/>
              <w:bottom w:val="single" w:sz="8" w:space="0" w:color="auto"/>
              <w:right w:val="single" w:sz="8" w:space="0" w:color="auto"/>
            </w:tcBorders>
            <w:shd w:val="clear" w:color="000000" w:fill="FFFFFF"/>
            <w:vAlign w:val="center"/>
            <w:hideMark/>
            <w:tcPrChange w:id="1369" w:author="Алексей Ярославцев" w:date="2020-05-11T17:26:00Z">
              <w:tcPr>
                <w:tcW w:w="595" w:type="dxa"/>
                <w:tcBorders>
                  <w:top w:val="nil"/>
                  <w:left w:val="nil"/>
                  <w:bottom w:val="single" w:sz="8" w:space="0" w:color="auto"/>
                  <w:right w:val="single" w:sz="8" w:space="0" w:color="auto"/>
                </w:tcBorders>
                <w:shd w:val="clear" w:color="000000" w:fill="FFFFFF"/>
                <w:vAlign w:val="center"/>
                <w:hideMark/>
              </w:tcPr>
            </w:tcPrChange>
          </w:tcPr>
          <w:p w14:paraId="3E6164A6"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19.5</w:t>
            </w:r>
          </w:p>
        </w:tc>
        <w:tc>
          <w:tcPr>
            <w:tcW w:w="343" w:type="dxa"/>
            <w:tcBorders>
              <w:top w:val="nil"/>
              <w:left w:val="nil"/>
              <w:bottom w:val="single" w:sz="8" w:space="0" w:color="auto"/>
              <w:right w:val="single" w:sz="8" w:space="0" w:color="auto"/>
            </w:tcBorders>
            <w:shd w:val="clear" w:color="000000" w:fill="FFFFFF"/>
            <w:vAlign w:val="center"/>
            <w:hideMark/>
            <w:tcPrChange w:id="1370" w:author="Алексей Ярославцев" w:date="2020-05-11T17:26:00Z">
              <w:tcPr>
                <w:tcW w:w="343" w:type="dxa"/>
                <w:tcBorders>
                  <w:top w:val="nil"/>
                  <w:left w:val="nil"/>
                  <w:bottom w:val="single" w:sz="8" w:space="0" w:color="auto"/>
                  <w:right w:val="single" w:sz="8" w:space="0" w:color="auto"/>
                </w:tcBorders>
                <w:shd w:val="clear" w:color="000000" w:fill="FFFFFF"/>
                <w:vAlign w:val="center"/>
                <w:hideMark/>
              </w:tcPr>
            </w:tcPrChange>
          </w:tcPr>
          <w:p w14:paraId="395F1BB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w:t>
            </w:r>
          </w:p>
        </w:tc>
        <w:tc>
          <w:tcPr>
            <w:tcW w:w="521" w:type="dxa"/>
            <w:tcBorders>
              <w:top w:val="nil"/>
              <w:left w:val="nil"/>
              <w:bottom w:val="single" w:sz="8" w:space="0" w:color="auto"/>
              <w:right w:val="single" w:sz="8" w:space="0" w:color="auto"/>
            </w:tcBorders>
            <w:shd w:val="clear" w:color="000000" w:fill="FFFFFF"/>
            <w:vAlign w:val="center"/>
            <w:hideMark/>
            <w:tcPrChange w:id="1371" w:author="Алексей Ярославцев" w:date="2020-05-11T17:26:00Z">
              <w:tcPr>
                <w:tcW w:w="521" w:type="dxa"/>
                <w:tcBorders>
                  <w:top w:val="nil"/>
                  <w:left w:val="nil"/>
                  <w:bottom w:val="single" w:sz="8" w:space="0" w:color="auto"/>
                  <w:right w:val="single" w:sz="8" w:space="0" w:color="auto"/>
                </w:tcBorders>
                <w:shd w:val="clear" w:color="000000" w:fill="FFFFFF"/>
                <w:vAlign w:val="center"/>
                <w:hideMark/>
              </w:tcPr>
            </w:tcPrChange>
          </w:tcPr>
          <w:p w14:paraId="10B6BBB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1.16</w:t>
            </w:r>
          </w:p>
        </w:tc>
        <w:tc>
          <w:tcPr>
            <w:tcW w:w="595" w:type="dxa"/>
            <w:tcBorders>
              <w:top w:val="nil"/>
              <w:left w:val="nil"/>
              <w:bottom w:val="single" w:sz="8" w:space="0" w:color="auto"/>
              <w:right w:val="single" w:sz="8" w:space="0" w:color="auto"/>
            </w:tcBorders>
            <w:shd w:val="clear" w:color="000000" w:fill="FFFFFF"/>
            <w:vAlign w:val="center"/>
            <w:hideMark/>
            <w:tcPrChange w:id="1372" w:author="Алексей Ярославцев" w:date="2020-05-11T17:26:00Z">
              <w:tcPr>
                <w:tcW w:w="595" w:type="dxa"/>
                <w:tcBorders>
                  <w:top w:val="nil"/>
                  <w:left w:val="nil"/>
                  <w:bottom w:val="single" w:sz="8" w:space="0" w:color="auto"/>
                  <w:right w:val="single" w:sz="8" w:space="0" w:color="auto"/>
                </w:tcBorders>
                <w:shd w:val="clear" w:color="000000" w:fill="FFFFFF"/>
                <w:vAlign w:val="center"/>
                <w:hideMark/>
              </w:tcPr>
            </w:tcPrChange>
          </w:tcPr>
          <w:p w14:paraId="4D4BD722"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0.682</w:t>
            </w:r>
          </w:p>
        </w:tc>
        <w:tc>
          <w:tcPr>
            <w:tcW w:w="595" w:type="dxa"/>
            <w:tcBorders>
              <w:top w:val="nil"/>
              <w:left w:val="nil"/>
              <w:bottom w:val="single" w:sz="8" w:space="0" w:color="auto"/>
              <w:right w:val="single" w:sz="8" w:space="0" w:color="auto"/>
            </w:tcBorders>
            <w:shd w:val="clear" w:color="000000" w:fill="FFFFFF"/>
            <w:vAlign w:val="center"/>
            <w:hideMark/>
            <w:tcPrChange w:id="1373" w:author="Алексей Ярославцев" w:date="2020-05-11T17:26:00Z">
              <w:tcPr>
                <w:tcW w:w="595" w:type="dxa"/>
                <w:tcBorders>
                  <w:top w:val="nil"/>
                  <w:left w:val="nil"/>
                  <w:bottom w:val="single" w:sz="8" w:space="0" w:color="auto"/>
                  <w:right w:val="single" w:sz="8" w:space="0" w:color="auto"/>
                </w:tcBorders>
                <w:shd w:val="clear" w:color="000000" w:fill="FFFFFF"/>
                <w:vAlign w:val="center"/>
                <w:hideMark/>
              </w:tcPr>
            </w:tcPrChange>
          </w:tcPr>
          <w:p w14:paraId="71891F0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0.282</w:t>
            </w:r>
          </w:p>
        </w:tc>
        <w:tc>
          <w:tcPr>
            <w:tcW w:w="656" w:type="dxa"/>
            <w:tcBorders>
              <w:top w:val="nil"/>
              <w:left w:val="nil"/>
              <w:bottom w:val="single" w:sz="8" w:space="0" w:color="auto"/>
              <w:right w:val="single" w:sz="8" w:space="0" w:color="auto"/>
            </w:tcBorders>
            <w:shd w:val="clear" w:color="000000" w:fill="FFFFFF"/>
            <w:vAlign w:val="center"/>
            <w:hideMark/>
            <w:tcPrChange w:id="1374" w:author="Алексей Ярославцев" w:date="2020-05-11T17:26:00Z">
              <w:tcPr>
                <w:tcW w:w="656" w:type="dxa"/>
                <w:tcBorders>
                  <w:top w:val="nil"/>
                  <w:left w:val="nil"/>
                  <w:bottom w:val="single" w:sz="8" w:space="0" w:color="auto"/>
                  <w:right w:val="single" w:sz="8" w:space="0" w:color="auto"/>
                </w:tcBorders>
                <w:shd w:val="clear" w:color="000000" w:fill="FFFFFF"/>
                <w:vAlign w:val="center"/>
                <w:hideMark/>
              </w:tcPr>
            </w:tcPrChange>
          </w:tcPr>
          <w:p w14:paraId="347803B2"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400.09</w:t>
            </w:r>
          </w:p>
        </w:tc>
        <w:tc>
          <w:tcPr>
            <w:tcW w:w="595" w:type="dxa"/>
            <w:tcBorders>
              <w:top w:val="nil"/>
              <w:left w:val="nil"/>
              <w:bottom w:val="single" w:sz="8" w:space="0" w:color="auto"/>
              <w:right w:val="single" w:sz="8" w:space="0" w:color="auto"/>
            </w:tcBorders>
            <w:shd w:val="clear" w:color="000000" w:fill="FFFFFF"/>
            <w:vAlign w:val="center"/>
            <w:hideMark/>
            <w:tcPrChange w:id="1375" w:author="Алексей Ярославцев" w:date="2020-05-11T17:26:00Z">
              <w:tcPr>
                <w:tcW w:w="595" w:type="dxa"/>
                <w:tcBorders>
                  <w:top w:val="nil"/>
                  <w:left w:val="nil"/>
                  <w:bottom w:val="single" w:sz="8" w:space="0" w:color="auto"/>
                  <w:right w:val="single" w:sz="8" w:space="0" w:color="auto"/>
                </w:tcBorders>
                <w:shd w:val="clear" w:color="000000" w:fill="FFFFFF"/>
                <w:vAlign w:val="center"/>
                <w:hideMark/>
              </w:tcPr>
            </w:tcPrChange>
          </w:tcPr>
          <w:p w14:paraId="7B328752"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7.27</w:t>
            </w:r>
          </w:p>
        </w:tc>
        <w:tc>
          <w:tcPr>
            <w:tcW w:w="680" w:type="dxa"/>
            <w:tcBorders>
              <w:top w:val="nil"/>
              <w:left w:val="nil"/>
              <w:bottom w:val="single" w:sz="8" w:space="0" w:color="auto"/>
              <w:right w:val="single" w:sz="8" w:space="0" w:color="auto"/>
            </w:tcBorders>
            <w:shd w:val="clear" w:color="000000" w:fill="FFFFFF"/>
            <w:noWrap/>
            <w:vAlign w:val="center"/>
            <w:hideMark/>
            <w:tcPrChange w:id="1376" w:author="Алексей Ярославцев" w:date="2020-05-11T17:26:00Z">
              <w:tcPr>
                <w:tcW w:w="680" w:type="dxa"/>
                <w:tcBorders>
                  <w:top w:val="nil"/>
                  <w:left w:val="nil"/>
                  <w:bottom w:val="single" w:sz="8" w:space="0" w:color="auto"/>
                  <w:right w:val="single" w:sz="8" w:space="0" w:color="auto"/>
                </w:tcBorders>
                <w:shd w:val="clear" w:color="000000" w:fill="FFFFFF"/>
                <w:noWrap/>
                <w:vAlign w:val="center"/>
                <w:hideMark/>
              </w:tcPr>
            </w:tcPrChange>
          </w:tcPr>
          <w:p w14:paraId="5C7E55D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17.79</w:t>
            </w:r>
          </w:p>
        </w:tc>
        <w:tc>
          <w:tcPr>
            <w:tcW w:w="647" w:type="dxa"/>
            <w:tcBorders>
              <w:top w:val="nil"/>
              <w:left w:val="nil"/>
              <w:bottom w:val="single" w:sz="8" w:space="0" w:color="auto"/>
              <w:right w:val="single" w:sz="8" w:space="0" w:color="auto"/>
            </w:tcBorders>
            <w:shd w:val="clear" w:color="000000" w:fill="FFFFFF"/>
            <w:noWrap/>
            <w:vAlign w:val="center"/>
            <w:hideMark/>
            <w:tcPrChange w:id="1377" w:author="Алексей Ярославцев" w:date="2020-05-11T17:26:00Z">
              <w:tcPr>
                <w:tcW w:w="647" w:type="dxa"/>
                <w:tcBorders>
                  <w:top w:val="nil"/>
                  <w:left w:val="nil"/>
                  <w:bottom w:val="single" w:sz="8" w:space="0" w:color="auto"/>
                  <w:right w:val="single" w:sz="8" w:space="0" w:color="auto"/>
                </w:tcBorders>
                <w:shd w:val="clear" w:color="000000" w:fill="FFFFFF"/>
                <w:noWrap/>
                <w:vAlign w:val="center"/>
                <w:hideMark/>
              </w:tcPr>
            </w:tcPrChange>
          </w:tcPr>
          <w:p w14:paraId="75AF048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0.91</w:t>
            </w:r>
          </w:p>
        </w:tc>
        <w:tc>
          <w:tcPr>
            <w:tcW w:w="656" w:type="dxa"/>
            <w:tcBorders>
              <w:top w:val="nil"/>
              <w:left w:val="nil"/>
              <w:bottom w:val="single" w:sz="8" w:space="0" w:color="auto"/>
              <w:right w:val="single" w:sz="8" w:space="0" w:color="auto"/>
            </w:tcBorders>
            <w:shd w:val="clear" w:color="000000" w:fill="FFFFFF"/>
            <w:vAlign w:val="center"/>
            <w:hideMark/>
            <w:tcPrChange w:id="1378" w:author="Алексей Ярославцев" w:date="2020-05-11T17:26:00Z">
              <w:tcPr>
                <w:tcW w:w="656" w:type="dxa"/>
                <w:tcBorders>
                  <w:top w:val="nil"/>
                  <w:left w:val="nil"/>
                  <w:bottom w:val="single" w:sz="8" w:space="0" w:color="auto"/>
                  <w:right w:val="single" w:sz="8" w:space="0" w:color="auto"/>
                </w:tcBorders>
                <w:shd w:val="clear" w:color="000000" w:fill="FFFFFF"/>
                <w:vAlign w:val="center"/>
                <w:hideMark/>
              </w:tcPr>
            </w:tcPrChange>
          </w:tcPr>
          <w:p w14:paraId="564D5B1A"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175.42</w:t>
            </w:r>
          </w:p>
        </w:tc>
        <w:tc>
          <w:tcPr>
            <w:tcW w:w="600" w:type="dxa"/>
            <w:tcBorders>
              <w:top w:val="nil"/>
              <w:left w:val="nil"/>
              <w:bottom w:val="single" w:sz="8" w:space="0" w:color="auto"/>
              <w:right w:val="single" w:sz="8" w:space="0" w:color="auto"/>
            </w:tcBorders>
            <w:shd w:val="clear" w:color="000000" w:fill="FFFFFF"/>
            <w:noWrap/>
            <w:vAlign w:val="center"/>
            <w:hideMark/>
            <w:tcPrChange w:id="1379" w:author="Алексей Ярославцев" w:date="2020-05-11T17:26:00Z">
              <w:tcPr>
                <w:tcW w:w="600" w:type="dxa"/>
                <w:tcBorders>
                  <w:top w:val="nil"/>
                  <w:left w:val="nil"/>
                  <w:bottom w:val="single" w:sz="8" w:space="0" w:color="auto"/>
                  <w:right w:val="single" w:sz="8" w:space="0" w:color="auto"/>
                </w:tcBorders>
                <w:shd w:val="clear" w:color="000000" w:fill="FFFFFF"/>
                <w:noWrap/>
                <w:vAlign w:val="center"/>
                <w:hideMark/>
              </w:tcPr>
            </w:tcPrChange>
          </w:tcPr>
          <w:p w14:paraId="70ACC6CA"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183.5</w:t>
            </w:r>
          </w:p>
        </w:tc>
        <w:tc>
          <w:tcPr>
            <w:tcW w:w="600" w:type="dxa"/>
            <w:tcBorders>
              <w:top w:val="nil"/>
              <w:left w:val="nil"/>
              <w:bottom w:val="single" w:sz="8" w:space="0" w:color="auto"/>
              <w:right w:val="single" w:sz="8" w:space="0" w:color="auto"/>
            </w:tcBorders>
            <w:shd w:val="clear" w:color="000000" w:fill="FFFFFF"/>
            <w:noWrap/>
            <w:vAlign w:val="center"/>
            <w:hideMark/>
            <w:tcPrChange w:id="1380" w:author="Алексей Ярославцев" w:date="2020-05-11T17:26:00Z">
              <w:tcPr>
                <w:tcW w:w="600" w:type="dxa"/>
                <w:tcBorders>
                  <w:top w:val="nil"/>
                  <w:left w:val="nil"/>
                  <w:bottom w:val="single" w:sz="8" w:space="0" w:color="auto"/>
                  <w:right w:val="single" w:sz="8" w:space="0" w:color="auto"/>
                </w:tcBorders>
                <w:shd w:val="clear" w:color="000000" w:fill="FFFFFF"/>
                <w:noWrap/>
                <w:vAlign w:val="center"/>
                <w:hideMark/>
              </w:tcPr>
            </w:tcPrChange>
          </w:tcPr>
          <w:p w14:paraId="2F53252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0.96</w:t>
            </w:r>
          </w:p>
        </w:tc>
        <w:tc>
          <w:tcPr>
            <w:tcW w:w="754" w:type="dxa"/>
            <w:tcBorders>
              <w:top w:val="nil"/>
              <w:left w:val="nil"/>
              <w:bottom w:val="single" w:sz="8" w:space="0" w:color="auto"/>
              <w:right w:val="single" w:sz="8" w:space="0" w:color="auto"/>
            </w:tcBorders>
            <w:shd w:val="clear" w:color="000000" w:fill="FFFFFF"/>
            <w:vAlign w:val="center"/>
            <w:hideMark/>
            <w:tcPrChange w:id="1381" w:author="Алексей Ярославцев" w:date="2020-05-11T17:26:00Z">
              <w:tcPr>
                <w:tcW w:w="754" w:type="dxa"/>
                <w:tcBorders>
                  <w:top w:val="nil"/>
                  <w:left w:val="nil"/>
                  <w:bottom w:val="single" w:sz="8" w:space="0" w:color="auto"/>
                  <w:right w:val="single" w:sz="8" w:space="0" w:color="auto"/>
                </w:tcBorders>
                <w:shd w:val="clear" w:color="000000" w:fill="FFFFFF"/>
                <w:vAlign w:val="center"/>
                <w:hideMark/>
              </w:tcPr>
            </w:tcPrChange>
          </w:tcPr>
          <w:p w14:paraId="23C40C2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2152</w:t>
            </w:r>
          </w:p>
        </w:tc>
        <w:tc>
          <w:tcPr>
            <w:tcW w:w="656" w:type="dxa"/>
            <w:tcBorders>
              <w:top w:val="nil"/>
              <w:left w:val="nil"/>
              <w:bottom w:val="single" w:sz="8" w:space="0" w:color="auto"/>
              <w:right w:val="single" w:sz="8" w:space="0" w:color="auto"/>
            </w:tcBorders>
            <w:shd w:val="clear" w:color="000000" w:fill="FFFFFF"/>
            <w:vAlign w:val="center"/>
            <w:hideMark/>
            <w:tcPrChange w:id="1382" w:author="Алексей Ярославцев" w:date="2020-05-11T17:26:00Z">
              <w:tcPr>
                <w:tcW w:w="656" w:type="dxa"/>
                <w:tcBorders>
                  <w:top w:val="nil"/>
                  <w:left w:val="nil"/>
                  <w:bottom w:val="single" w:sz="8" w:space="0" w:color="auto"/>
                  <w:right w:val="single" w:sz="8" w:space="0" w:color="auto"/>
                </w:tcBorders>
                <w:shd w:val="clear" w:color="000000" w:fill="FFFFFF"/>
                <w:vAlign w:val="center"/>
                <w:hideMark/>
              </w:tcPr>
            </w:tcPrChange>
          </w:tcPr>
          <w:p w14:paraId="3311F6C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4893</w:t>
            </w:r>
          </w:p>
        </w:tc>
        <w:tc>
          <w:tcPr>
            <w:tcW w:w="656" w:type="dxa"/>
            <w:tcBorders>
              <w:top w:val="nil"/>
              <w:left w:val="nil"/>
              <w:bottom w:val="single" w:sz="8" w:space="0" w:color="auto"/>
              <w:right w:val="single" w:sz="8" w:space="0" w:color="auto"/>
            </w:tcBorders>
            <w:shd w:val="clear" w:color="000000" w:fill="FFFFFF"/>
            <w:vAlign w:val="center"/>
            <w:hideMark/>
            <w:tcPrChange w:id="1383" w:author="Алексей Ярославцев" w:date="2020-05-11T17:26:00Z">
              <w:tcPr>
                <w:tcW w:w="656" w:type="dxa"/>
                <w:tcBorders>
                  <w:top w:val="nil"/>
                  <w:left w:val="nil"/>
                  <w:bottom w:val="single" w:sz="8" w:space="0" w:color="auto"/>
                  <w:right w:val="single" w:sz="8" w:space="0" w:color="auto"/>
                </w:tcBorders>
                <w:shd w:val="clear" w:color="000000" w:fill="FFFFFF"/>
                <w:vAlign w:val="center"/>
                <w:hideMark/>
              </w:tcPr>
            </w:tcPrChange>
          </w:tcPr>
          <w:p w14:paraId="5333F66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3131</w:t>
            </w:r>
          </w:p>
        </w:tc>
        <w:tc>
          <w:tcPr>
            <w:tcW w:w="656" w:type="dxa"/>
            <w:tcBorders>
              <w:top w:val="nil"/>
              <w:left w:val="nil"/>
              <w:bottom w:val="single" w:sz="8" w:space="0" w:color="auto"/>
              <w:right w:val="single" w:sz="8" w:space="0" w:color="auto"/>
            </w:tcBorders>
            <w:shd w:val="clear" w:color="000000" w:fill="FFFFFF"/>
            <w:vAlign w:val="center"/>
            <w:hideMark/>
            <w:tcPrChange w:id="1384" w:author="Алексей Ярославцев" w:date="2020-05-11T17:26:00Z">
              <w:tcPr>
                <w:tcW w:w="656" w:type="dxa"/>
                <w:tcBorders>
                  <w:top w:val="nil"/>
                  <w:left w:val="nil"/>
                  <w:bottom w:val="single" w:sz="8" w:space="0" w:color="auto"/>
                  <w:right w:val="single" w:sz="8" w:space="0" w:color="auto"/>
                </w:tcBorders>
                <w:shd w:val="clear" w:color="000000" w:fill="FFFFFF"/>
                <w:vAlign w:val="center"/>
                <w:hideMark/>
              </w:tcPr>
            </w:tcPrChange>
          </w:tcPr>
          <w:p w14:paraId="0B8067F2"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1223</w:t>
            </w:r>
          </w:p>
        </w:tc>
        <w:tc>
          <w:tcPr>
            <w:tcW w:w="600" w:type="dxa"/>
            <w:tcBorders>
              <w:top w:val="nil"/>
              <w:left w:val="nil"/>
              <w:bottom w:val="single" w:sz="8" w:space="0" w:color="auto"/>
              <w:right w:val="single" w:sz="8" w:space="0" w:color="auto"/>
            </w:tcBorders>
            <w:shd w:val="clear" w:color="000000" w:fill="FFFFFF"/>
            <w:hideMark/>
            <w:tcPrChange w:id="1385" w:author="Алексей Ярославцев" w:date="2020-05-11T17:26:00Z">
              <w:tcPr>
                <w:tcW w:w="600" w:type="dxa"/>
                <w:tcBorders>
                  <w:top w:val="nil"/>
                  <w:left w:val="nil"/>
                  <w:bottom w:val="single" w:sz="8" w:space="0" w:color="auto"/>
                  <w:right w:val="single" w:sz="8" w:space="0" w:color="auto"/>
                </w:tcBorders>
                <w:shd w:val="clear" w:color="000000" w:fill="FFFFFF"/>
                <w:vAlign w:val="center"/>
                <w:hideMark/>
              </w:tcPr>
            </w:tcPrChange>
          </w:tcPr>
          <w:p w14:paraId="58206DED" w14:textId="405B34F9"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1386" w:author="Алексей Ярославцев" w:date="2020-05-11T17:26:00Z">
                  <w:rPr>
                    <w:rFonts w:ascii="Times New Roman" w:eastAsia="Times New Roman" w:hAnsi="Times New Roman" w:cs="Times New Roman"/>
                    <w:color w:val="000000"/>
                    <w:sz w:val="16"/>
                    <w:szCs w:val="16"/>
                    <w:lang w:val="ru-RU"/>
                  </w:rPr>
                </w:rPrChange>
              </w:rPr>
            </w:pPr>
            <w:ins w:id="1387" w:author="Алексей Ярославцев" w:date="2020-05-11T17:26:00Z">
              <w:r w:rsidRPr="00F34A4A">
                <w:rPr>
                  <w:rFonts w:ascii="Times New Roman" w:hAnsi="Times New Roman" w:cs="Times New Roman"/>
                  <w:sz w:val="16"/>
                  <w:szCs w:val="16"/>
                  <w:rPrChange w:id="1388" w:author="Алексей Ярославцев" w:date="2020-05-11T17:26:00Z">
                    <w:rPr/>
                  </w:rPrChange>
                </w:rPr>
                <w:t>3.8</w:t>
              </w:r>
            </w:ins>
            <w:del w:id="1389" w:author="Алексей Ярославцев" w:date="2020-05-11T17:26:00Z">
              <w:r w:rsidRPr="00F34A4A" w:rsidDel="00584115">
                <w:rPr>
                  <w:rFonts w:ascii="Times New Roman" w:eastAsia="Times New Roman" w:hAnsi="Times New Roman" w:cs="Times New Roman"/>
                  <w:color w:val="000000"/>
                  <w:sz w:val="16"/>
                  <w:szCs w:val="16"/>
                  <w:lang w:val="ru-RU"/>
                  <w:rPrChange w:id="1390" w:author="Алексей Ярославцев" w:date="2020-05-11T17:26:00Z">
                    <w:rPr>
                      <w:rFonts w:ascii="Times New Roman" w:eastAsia="Times New Roman" w:hAnsi="Times New Roman" w:cs="Times New Roman"/>
                      <w:color w:val="000000"/>
                      <w:sz w:val="16"/>
                      <w:szCs w:val="16"/>
                      <w:lang w:val="ru-RU"/>
                    </w:rPr>
                  </w:rPrChange>
                </w:rPr>
                <w:delText>3.32</w:delText>
              </w:r>
            </w:del>
          </w:p>
        </w:tc>
        <w:tc>
          <w:tcPr>
            <w:tcW w:w="600" w:type="dxa"/>
            <w:tcBorders>
              <w:top w:val="nil"/>
              <w:left w:val="nil"/>
              <w:bottom w:val="single" w:sz="8" w:space="0" w:color="auto"/>
              <w:right w:val="single" w:sz="8" w:space="0" w:color="auto"/>
            </w:tcBorders>
            <w:shd w:val="clear" w:color="000000" w:fill="FFFFFF"/>
            <w:hideMark/>
            <w:tcPrChange w:id="1391" w:author="Алексей Ярославцев" w:date="2020-05-11T17:26:00Z">
              <w:tcPr>
                <w:tcW w:w="600" w:type="dxa"/>
                <w:tcBorders>
                  <w:top w:val="nil"/>
                  <w:left w:val="nil"/>
                  <w:bottom w:val="single" w:sz="8" w:space="0" w:color="auto"/>
                  <w:right w:val="single" w:sz="8" w:space="0" w:color="auto"/>
                </w:tcBorders>
                <w:shd w:val="clear" w:color="000000" w:fill="FFFFFF"/>
                <w:vAlign w:val="center"/>
                <w:hideMark/>
              </w:tcPr>
            </w:tcPrChange>
          </w:tcPr>
          <w:p w14:paraId="6F261415" w14:textId="17E94725"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1392" w:author="Алексей Ярославцев" w:date="2020-05-11T17:26:00Z">
                  <w:rPr>
                    <w:rFonts w:ascii="Times New Roman" w:eastAsia="Times New Roman" w:hAnsi="Times New Roman" w:cs="Times New Roman"/>
                    <w:color w:val="000000"/>
                    <w:sz w:val="16"/>
                    <w:szCs w:val="16"/>
                    <w:lang w:val="ru-RU"/>
                  </w:rPr>
                </w:rPrChange>
              </w:rPr>
            </w:pPr>
            <w:ins w:id="1393" w:author="Алексей Ярославцев" w:date="2020-05-11T17:26:00Z">
              <w:r w:rsidRPr="00F34A4A">
                <w:rPr>
                  <w:rFonts w:ascii="Times New Roman" w:hAnsi="Times New Roman" w:cs="Times New Roman"/>
                  <w:sz w:val="16"/>
                  <w:szCs w:val="16"/>
                  <w:rPrChange w:id="1394" w:author="Алексей Ярославцев" w:date="2020-05-11T17:26:00Z">
                    <w:rPr/>
                  </w:rPrChange>
                </w:rPr>
                <w:t>0.40</w:t>
              </w:r>
            </w:ins>
            <w:del w:id="1395" w:author="Алексей Ярославцев" w:date="2020-05-11T17:26:00Z">
              <w:r w:rsidRPr="00F34A4A" w:rsidDel="00584115">
                <w:rPr>
                  <w:rFonts w:ascii="Times New Roman" w:eastAsia="Times New Roman" w:hAnsi="Times New Roman" w:cs="Times New Roman"/>
                  <w:color w:val="000000"/>
                  <w:sz w:val="16"/>
                  <w:szCs w:val="16"/>
                  <w:lang w:val="ru-RU"/>
                  <w:rPrChange w:id="1396" w:author="Алексей Ярославцев" w:date="2020-05-11T17:26:00Z">
                    <w:rPr>
                      <w:rFonts w:ascii="Times New Roman" w:eastAsia="Times New Roman" w:hAnsi="Times New Roman" w:cs="Times New Roman"/>
                      <w:color w:val="000000"/>
                      <w:sz w:val="16"/>
                      <w:szCs w:val="16"/>
                      <w:lang w:val="ru-RU"/>
                    </w:rPr>
                  </w:rPrChange>
                </w:rPr>
                <w:delText>0.52</w:delText>
              </w:r>
            </w:del>
          </w:p>
        </w:tc>
        <w:tc>
          <w:tcPr>
            <w:tcW w:w="576" w:type="dxa"/>
            <w:tcBorders>
              <w:top w:val="nil"/>
              <w:left w:val="nil"/>
              <w:bottom w:val="single" w:sz="8" w:space="0" w:color="auto"/>
              <w:right w:val="single" w:sz="8" w:space="0" w:color="auto"/>
            </w:tcBorders>
            <w:shd w:val="clear" w:color="000000" w:fill="FFFFFF"/>
            <w:hideMark/>
            <w:tcPrChange w:id="1397" w:author="Алексей Ярославцев" w:date="2020-05-11T17:26:00Z">
              <w:tcPr>
                <w:tcW w:w="576" w:type="dxa"/>
                <w:tcBorders>
                  <w:top w:val="nil"/>
                  <w:left w:val="nil"/>
                  <w:bottom w:val="single" w:sz="8" w:space="0" w:color="auto"/>
                  <w:right w:val="single" w:sz="8" w:space="0" w:color="auto"/>
                </w:tcBorders>
                <w:shd w:val="clear" w:color="000000" w:fill="FFFFFF"/>
                <w:vAlign w:val="center"/>
                <w:hideMark/>
              </w:tcPr>
            </w:tcPrChange>
          </w:tcPr>
          <w:p w14:paraId="22DD548E" w14:textId="21C2E993"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1398" w:author="Алексей Ярославцев" w:date="2020-05-11T17:26:00Z">
                  <w:rPr>
                    <w:rFonts w:ascii="Times New Roman" w:eastAsia="Times New Roman" w:hAnsi="Times New Roman" w:cs="Times New Roman"/>
                    <w:color w:val="000000"/>
                    <w:sz w:val="16"/>
                    <w:szCs w:val="16"/>
                    <w:lang w:val="ru-RU"/>
                  </w:rPr>
                </w:rPrChange>
              </w:rPr>
            </w:pPr>
            <w:ins w:id="1399" w:author="Алексей Ярославцев" w:date="2020-05-11T17:26:00Z">
              <w:r w:rsidRPr="00F34A4A">
                <w:rPr>
                  <w:rFonts w:ascii="Times New Roman" w:hAnsi="Times New Roman" w:cs="Times New Roman"/>
                  <w:sz w:val="16"/>
                  <w:szCs w:val="16"/>
                  <w:rPrChange w:id="1400" w:author="Алексей Ярославцев" w:date="2020-05-11T17:26:00Z">
                    <w:rPr/>
                  </w:rPrChange>
                </w:rPr>
                <w:t>3.4</w:t>
              </w:r>
            </w:ins>
            <w:del w:id="1401" w:author="Алексей Ярославцев" w:date="2020-05-11T17:26:00Z">
              <w:r w:rsidRPr="00F34A4A" w:rsidDel="00584115">
                <w:rPr>
                  <w:rFonts w:ascii="Times New Roman" w:eastAsia="Times New Roman" w:hAnsi="Times New Roman" w:cs="Times New Roman"/>
                  <w:color w:val="000000"/>
                  <w:sz w:val="16"/>
                  <w:szCs w:val="16"/>
                  <w:lang w:val="ru-RU"/>
                  <w:rPrChange w:id="1402" w:author="Алексей Ярославцев" w:date="2020-05-11T17:26:00Z">
                    <w:rPr>
                      <w:rFonts w:ascii="Times New Roman" w:eastAsia="Times New Roman" w:hAnsi="Times New Roman" w:cs="Times New Roman"/>
                      <w:color w:val="000000"/>
                      <w:sz w:val="16"/>
                      <w:szCs w:val="16"/>
                      <w:lang w:val="ru-RU"/>
                    </w:rPr>
                  </w:rPrChange>
                </w:rPr>
                <w:delText>2.8</w:delText>
              </w:r>
            </w:del>
          </w:p>
        </w:tc>
      </w:tr>
      <w:tr w:rsidR="00F34A4A" w:rsidRPr="004D4328" w14:paraId="1090E8A7" w14:textId="77777777" w:rsidTr="00A64F98">
        <w:tblPrEx>
          <w:tblW w:w="15099" w:type="dxa"/>
          <w:tblInd w:w="93" w:type="dxa"/>
          <w:tblLayout w:type="fixed"/>
          <w:tblPrExChange w:id="1403" w:author="Алексей Ярославцев" w:date="2020-05-11T17:26:00Z">
            <w:tblPrEx>
              <w:tblW w:w="15099" w:type="dxa"/>
              <w:tblInd w:w="93" w:type="dxa"/>
              <w:tblLayout w:type="fixed"/>
            </w:tblPrEx>
          </w:tblPrExChange>
        </w:tblPrEx>
        <w:trPr>
          <w:trHeight w:val="170"/>
          <w:trPrChange w:id="1404" w:author="Алексей Ярославцев" w:date="2020-05-11T17:26:00Z">
            <w:trPr>
              <w:trHeight w:val="170"/>
            </w:trPr>
          </w:trPrChange>
        </w:trPr>
        <w:tc>
          <w:tcPr>
            <w:tcW w:w="1008" w:type="dxa"/>
            <w:tcBorders>
              <w:top w:val="nil"/>
              <w:left w:val="single" w:sz="8" w:space="0" w:color="auto"/>
              <w:bottom w:val="single" w:sz="8" w:space="0" w:color="auto"/>
              <w:right w:val="single" w:sz="8" w:space="0" w:color="auto"/>
            </w:tcBorders>
            <w:shd w:val="clear" w:color="000000" w:fill="FFFFFF"/>
            <w:vAlign w:val="center"/>
            <w:hideMark/>
            <w:tcPrChange w:id="1405" w:author="Алексей Ярославцев" w:date="2020-05-11T17:26:00Z">
              <w:tcPr>
                <w:tcW w:w="1008" w:type="dxa"/>
                <w:tcBorders>
                  <w:top w:val="nil"/>
                  <w:left w:val="single" w:sz="8" w:space="0" w:color="auto"/>
                  <w:bottom w:val="single" w:sz="8" w:space="0" w:color="auto"/>
                  <w:right w:val="single" w:sz="8" w:space="0" w:color="auto"/>
                </w:tcBorders>
                <w:shd w:val="clear" w:color="000000" w:fill="FFFFFF"/>
                <w:vAlign w:val="center"/>
                <w:hideMark/>
              </w:tcPr>
            </w:tcPrChange>
          </w:tcPr>
          <w:p w14:paraId="759F4D08" w14:textId="77777777" w:rsidR="00F34A4A" w:rsidRPr="00F307EE" w:rsidRDefault="00F34A4A" w:rsidP="00F34A4A">
            <w:pPr>
              <w:spacing w:after="0" w:line="240" w:lineRule="auto"/>
              <w:jc w:val="right"/>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218A0270</w:t>
            </w:r>
          </w:p>
        </w:tc>
        <w:tc>
          <w:tcPr>
            <w:tcW w:w="755" w:type="dxa"/>
            <w:tcBorders>
              <w:top w:val="nil"/>
              <w:left w:val="nil"/>
              <w:bottom w:val="single" w:sz="8" w:space="0" w:color="auto"/>
              <w:right w:val="single" w:sz="8" w:space="0" w:color="auto"/>
            </w:tcBorders>
            <w:shd w:val="clear" w:color="000000" w:fill="FFFFFF"/>
            <w:vAlign w:val="center"/>
            <w:hideMark/>
            <w:tcPrChange w:id="1406" w:author="Алексей Ярославцев" w:date="2020-05-11T17:26:00Z">
              <w:tcPr>
                <w:tcW w:w="755" w:type="dxa"/>
                <w:tcBorders>
                  <w:top w:val="nil"/>
                  <w:left w:val="nil"/>
                  <w:bottom w:val="single" w:sz="8" w:space="0" w:color="auto"/>
                  <w:right w:val="single" w:sz="8" w:space="0" w:color="auto"/>
                </w:tcBorders>
                <w:shd w:val="clear" w:color="000000" w:fill="FFFFFF"/>
                <w:vAlign w:val="center"/>
                <w:hideMark/>
              </w:tcPr>
            </w:tcPrChange>
          </w:tcPr>
          <w:p w14:paraId="7B5B251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30-40</w:t>
            </w:r>
          </w:p>
        </w:tc>
        <w:tc>
          <w:tcPr>
            <w:tcW w:w="580" w:type="dxa"/>
            <w:tcBorders>
              <w:top w:val="nil"/>
              <w:left w:val="nil"/>
              <w:bottom w:val="single" w:sz="8" w:space="0" w:color="auto"/>
              <w:right w:val="single" w:sz="8" w:space="0" w:color="auto"/>
            </w:tcBorders>
            <w:shd w:val="clear" w:color="000000" w:fill="FFFFFF"/>
            <w:vAlign w:val="center"/>
            <w:hideMark/>
            <w:tcPrChange w:id="1407" w:author="Алексей Ярославцев" w:date="2020-05-11T17:26:00Z">
              <w:tcPr>
                <w:tcW w:w="580" w:type="dxa"/>
                <w:tcBorders>
                  <w:top w:val="nil"/>
                  <w:left w:val="nil"/>
                  <w:bottom w:val="single" w:sz="8" w:space="0" w:color="auto"/>
                  <w:right w:val="single" w:sz="8" w:space="0" w:color="auto"/>
                </w:tcBorders>
                <w:shd w:val="clear" w:color="000000" w:fill="FFFFFF"/>
                <w:vAlign w:val="center"/>
                <w:hideMark/>
              </w:tcPr>
            </w:tcPrChange>
          </w:tcPr>
          <w:p w14:paraId="72A9CC13"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11</w:t>
            </w:r>
          </w:p>
        </w:tc>
        <w:tc>
          <w:tcPr>
            <w:tcW w:w="595" w:type="dxa"/>
            <w:tcBorders>
              <w:top w:val="nil"/>
              <w:left w:val="nil"/>
              <w:bottom w:val="single" w:sz="8" w:space="0" w:color="auto"/>
              <w:right w:val="single" w:sz="8" w:space="0" w:color="auto"/>
            </w:tcBorders>
            <w:shd w:val="clear" w:color="000000" w:fill="FFFFFF"/>
            <w:vAlign w:val="center"/>
            <w:hideMark/>
            <w:tcPrChange w:id="1408" w:author="Алексей Ярославцев" w:date="2020-05-11T17:26:00Z">
              <w:tcPr>
                <w:tcW w:w="595" w:type="dxa"/>
                <w:tcBorders>
                  <w:top w:val="nil"/>
                  <w:left w:val="nil"/>
                  <w:bottom w:val="single" w:sz="8" w:space="0" w:color="auto"/>
                  <w:right w:val="single" w:sz="8" w:space="0" w:color="auto"/>
                </w:tcBorders>
                <w:shd w:val="clear" w:color="000000" w:fill="FFFFFF"/>
                <w:vAlign w:val="center"/>
                <w:hideMark/>
              </w:tcPr>
            </w:tcPrChange>
          </w:tcPr>
          <w:p w14:paraId="7706D914"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25.15</w:t>
            </w:r>
          </w:p>
        </w:tc>
        <w:tc>
          <w:tcPr>
            <w:tcW w:w="580" w:type="dxa"/>
            <w:tcBorders>
              <w:top w:val="nil"/>
              <w:left w:val="nil"/>
              <w:bottom w:val="single" w:sz="8" w:space="0" w:color="auto"/>
              <w:right w:val="single" w:sz="8" w:space="0" w:color="auto"/>
            </w:tcBorders>
            <w:shd w:val="clear" w:color="000000" w:fill="FFFFFF"/>
            <w:vAlign w:val="center"/>
            <w:hideMark/>
            <w:tcPrChange w:id="1409" w:author="Алексей Ярославцев" w:date="2020-05-11T17:26:00Z">
              <w:tcPr>
                <w:tcW w:w="580" w:type="dxa"/>
                <w:tcBorders>
                  <w:top w:val="nil"/>
                  <w:left w:val="nil"/>
                  <w:bottom w:val="single" w:sz="8" w:space="0" w:color="auto"/>
                  <w:right w:val="single" w:sz="8" w:space="0" w:color="auto"/>
                </w:tcBorders>
                <w:shd w:val="clear" w:color="000000" w:fill="FFFFFF"/>
                <w:vAlign w:val="center"/>
                <w:hideMark/>
              </w:tcPr>
            </w:tcPrChange>
          </w:tcPr>
          <w:p w14:paraId="5CC2CEEC"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4.74</w:t>
            </w:r>
          </w:p>
        </w:tc>
        <w:tc>
          <w:tcPr>
            <w:tcW w:w="595" w:type="dxa"/>
            <w:tcBorders>
              <w:top w:val="nil"/>
              <w:left w:val="nil"/>
              <w:bottom w:val="single" w:sz="8" w:space="0" w:color="auto"/>
              <w:right w:val="single" w:sz="8" w:space="0" w:color="auto"/>
            </w:tcBorders>
            <w:shd w:val="clear" w:color="000000" w:fill="FFFFFF"/>
            <w:vAlign w:val="center"/>
            <w:hideMark/>
            <w:tcPrChange w:id="1410" w:author="Алексей Ярославцев" w:date="2020-05-11T17:26:00Z">
              <w:tcPr>
                <w:tcW w:w="595" w:type="dxa"/>
                <w:tcBorders>
                  <w:top w:val="nil"/>
                  <w:left w:val="nil"/>
                  <w:bottom w:val="single" w:sz="8" w:space="0" w:color="auto"/>
                  <w:right w:val="single" w:sz="8" w:space="0" w:color="auto"/>
                </w:tcBorders>
                <w:shd w:val="clear" w:color="000000" w:fill="FFFFFF"/>
                <w:vAlign w:val="center"/>
                <w:hideMark/>
              </w:tcPr>
            </w:tcPrChange>
          </w:tcPr>
          <w:p w14:paraId="38891AE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22.4</w:t>
            </w:r>
          </w:p>
        </w:tc>
        <w:tc>
          <w:tcPr>
            <w:tcW w:w="343" w:type="dxa"/>
            <w:tcBorders>
              <w:top w:val="nil"/>
              <w:left w:val="nil"/>
              <w:bottom w:val="single" w:sz="8" w:space="0" w:color="auto"/>
              <w:right w:val="single" w:sz="8" w:space="0" w:color="auto"/>
            </w:tcBorders>
            <w:shd w:val="clear" w:color="000000" w:fill="FFFFFF"/>
            <w:vAlign w:val="center"/>
            <w:hideMark/>
            <w:tcPrChange w:id="1411" w:author="Алексей Ярославцев" w:date="2020-05-11T17:26:00Z">
              <w:tcPr>
                <w:tcW w:w="343" w:type="dxa"/>
                <w:tcBorders>
                  <w:top w:val="nil"/>
                  <w:left w:val="nil"/>
                  <w:bottom w:val="single" w:sz="8" w:space="0" w:color="auto"/>
                  <w:right w:val="single" w:sz="8" w:space="0" w:color="auto"/>
                </w:tcBorders>
                <w:shd w:val="clear" w:color="000000" w:fill="FFFFFF"/>
                <w:vAlign w:val="center"/>
                <w:hideMark/>
              </w:tcPr>
            </w:tcPrChange>
          </w:tcPr>
          <w:p w14:paraId="7EDA3B0D"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w:t>
            </w:r>
          </w:p>
        </w:tc>
        <w:tc>
          <w:tcPr>
            <w:tcW w:w="521" w:type="dxa"/>
            <w:tcBorders>
              <w:top w:val="nil"/>
              <w:left w:val="nil"/>
              <w:bottom w:val="single" w:sz="8" w:space="0" w:color="auto"/>
              <w:right w:val="single" w:sz="8" w:space="0" w:color="auto"/>
            </w:tcBorders>
            <w:shd w:val="clear" w:color="000000" w:fill="FFFFFF"/>
            <w:vAlign w:val="center"/>
            <w:hideMark/>
            <w:tcPrChange w:id="1412" w:author="Алексей Ярославцев" w:date="2020-05-11T17:26:00Z">
              <w:tcPr>
                <w:tcW w:w="521" w:type="dxa"/>
                <w:tcBorders>
                  <w:top w:val="nil"/>
                  <w:left w:val="nil"/>
                  <w:bottom w:val="single" w:sz="8" w:space="0" w:color="auto"/>
                  <w:right w:val="single" w:sz="8" w:space="0" w:color="auto"/>
                </w:tcBorders>
                <w:shd w:val="clear" w:color="000000" w:fill="FFFFFF"/>
                <w:vAlign w:val="center"/>
                <w:hideMark/>
              </w:tcPr>
            </w:tcPrChange>
          </w:tcPr>
          <w:p w14:paraId="15185CD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1.16</w:t>
            </w:r>
          </w:p>
        </w:tc>
        <w:tc>
          <w:tcPr>
            <w:tcW w:w="595" w:type="dxa"/>
            <w:tcBorders>
              <w:top w:val="nil"/>
              <w:left w:val="nil"/>
              <w:bottom w:val="single" w:sz="8" w:space="0" w:color="auto"/>
              <w:right w:val="single" w:sz="8" w:space="0" w:color="auto"/>
            </w:tcBorders>
            <w:shd w:val="clear" w:color="000000" w:fill="FFFFFF"/>
            <w:vAlign w:val="center"/>
            <w:hideMark/>
            <w:tcPrChange w:id="1413" w:author="Алексей Ярославцев" w:date="2020-05-11T17:26:00Z">
              <w:tcPr>
                <w:tcW w:w="595" w:type="dxa"/>
                <w:tcBorders>
                  <w:top w:val="nil"/>
                  <w:left w:val="nil"/>
                  <w:bottom w:val="single" w:sz="8" w:space="0" w:color="auto"/>
                  <w:right w:val="single" w:sz="8" w:space="0" w:color="auto"/>
                </w:tcBorders>
                <w:shd w:val="clear" w:color="000000" w:fill="FFFFFF"/>
                <w:vAlign w:val="center"/>
                <w:hideMark/>
              </w:tcPr>
            </w:tcPrChange>
          </w:tcPr>
          <w:p w14:paraId="62AE1BA3"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0.664</w:t>
            </w:r>
          </w:p>
        </w:tc>
        <w:tc>
          <w:tcPr>
            <w:tcW w:w="595" w:type="dxa"/>
            <w:tcBorders>
              <w:top w:val="nil"/>
              <w:left w:val="nil"/>
              <w:bottom w:val="single" w:sz="8" w:space="0" w:color="auto"/>
              <w:right w:val="single" w:sz="8" w:space="0" w:color="auto"/>
            </w:tcBorders>
            <w:shd w:val="clear" w:color="000000" w:fill="FFFFFF"/>
            <w:vAlign w:val="center"/>
            <w:hideMark/>
            <w:tcPrChange w:id="1414" w:author="Алексей Ярославцев" w:date="2020-05-11T17:26:00Z">
              <w:tcPr>
                <w:tcW w:w="595" w:type="dxa"/>
                <w:tcBorders>
                  <w:top w:val="nil"/>
                  <w:left w:val="nil"/>
                  <w:bottom w:val="single" w:sz="8" w:space="0" w:color="auto"/>
                  <w:right w:val="single" w:sz="8" w:space="0" w:color="auto"/>
                </w:tcBorders>
                <w:shd w:val="clear" w:color="000000" w:fill="FFFFFF"/>
                <w:vAlign w:val="center"/>
                <w:hideMark/>
              </w:tcPr>
            </w:tcPrChange>
          </w:tcPr>
          <w:p w14:paraId="4C672843"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0.272</w:t>
            </w:r>
          </w:p>
        </w:tc>
        <w:tc>
          <w:tcPr>
            <w:tcW w:w="656" w:type="dxa"/>
            <w:tcBorders>
              <w:top w:val="nil"/>
              <w:left w:val="nil"/>
              <w:bottom w:val="single" w:sz="8" w:space="0" w:color="auto"/>
              <w:right w:val="single" w:sz="8" w:space="0" w:color="auto"/>
            </w:tcBorders>
            <w:shd w:val="clear" w:color="000000" w:fill="FFFFFF"/>
            <w:vAlign w:val="center"/>
            <w:hideMark/>
            <w:tcPrChange w:id="1415" w:author="Алексей Ярославцев" w:date="2020-05-11T17:26:00Z">
              <w:tcPr>
                <w:tcW w:w="656" w:type="dxa"/>
                <w:tcBorders>
                  <w:top w:val="nil"/>
                  <w:left w:val="nil"/>
                  <w:bottom w:val="single" w:sz="8" w:space="0" w:color="auto"/>
                  <w:right w:val="single" w:sz="8" w:space="0" w:color="auto"/>
                </w:tcBorders>
                <w:shd w:val="clear" w:color="000000" w:fill="FFFFFF"/>
                <w:vAlign w:val="center"/>
                <w:hideMark/>
              </w:tcPr>
            </w:tcPrChange>
          </w:tcPr>
          <w:p w14:paraId="2C80695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96.81</w:t>
            </w:r>
          </w:p>
        </w:tc>
        <w:tc>
          <w:tcPr>
            <w:tcW w:w="595" w:type="dxa"/>
            <w:tcBorders>
              <w:top w:val="nil"/>
              <w:left w:val="nil"/>
              <w:bottom w:val="single" w:sz="8" w:space="0" w:color="auto"/>
              <w:right w:val="single" w:sz="8" w:space="0" w:color="auto"/>
            </w:tcBorders>
            <w:shd w:val="clear" w:color="000000" w:fill="FFFFFF"/>
            <w:vAlign w:val="center"/>
            <w:hideMark/>
            <w:tcPrChange w:id="1416" w:author="Алексей Ярославцев" w:date="2020-05-11T17:26:00Z">
              <w:tcPr>
                <w:tcW w:w="595" w:type="dxa"/>
                <w:tcBorders>
                  <w:top w:val="nil"/>
                  <w:left w:val="nil"/>
                  <w:bottom w:val="single" w:sz="8" w:space="0" w:color="auto"/>
                  <w:right w:val="single" w:sz="8" w:space="0" w:color="auto"/>
                </w:tcBorders>
                <w:shd w:val="clear" w:color="000000" w:fill="FFFFFF"/>
                <w:vAlign w:val="center"/>
                <w:hideMark/>
              </w:tcPr>
            </w:tcPrChange>
          </w:tcPr>
          <w:p w14:paraId="5555B74C"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1.76</w:t>
            </w:r>
          </w:p>
        </w:tc>
        <w:tc>
          <w:tcPr>
            <w:tcW w:w="680" w:type="dxa"/>
            <w:tcBorders>
              <w:top w:val="nil"/>
              <w:left w:val="nil"/>
              <w:bottom w:val="single" w:sz="8" w:space="0" w:color="auto"/>
              <w:right w:val="single" w:sz="8" w:space="0" w:color="auto"/>
            </w:tcBorders>
            <w:shd w:val="clear" w:color="000000" w:fill="FFFFFF"/>
            <w:noWrap/>
            <w:vAlign w:val="center"/>
            <w:hideMark/>
            <w:tcPrChange w:id="1417" w:author="Алексей Ярославцев" w:date="2020-05-11T17:26:00Z">
              <w:tcPr>
                <w:tcW w:w="680" w:type="dxa"/>
                <w:tcBorders>
                  <w:top w:val="nil"/>
                  <w:left w:val="nil"/>
                  <w:bottom w:val="single" w:sz="8" w:space="0" w:color="auto"/>
                  <w:right w:val="single" w:sz="8" w:space="0" w:color="auto"/>
                </w:tcBorders>
                <w:shd w:val="clear" w:color="000000" w:fill="FFFFFF"/>
                <w:noWrap/>
                <w:vAlign w:val="center"/>
                <w:hideMark/>
              </w:tcPr>
            </w:tcPrChange>
          </w:tcPr>
          <w:p w14:paraId="5465BB2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4.3</w:t>
            </w:r>
          </w:p>
        </w:tc>
        <w:tc>
          <w:tcPr>
            <w:tcW w:w="647" w:type="dxa"/>
            <w:tcBorders>
              <w:top w:val="nil"/>
              <w:left w:val="nil"/>
              <w:bottom w:val="single" w:sz="8" w:space="0" w:color="auto"/>
              <w:right w:val="single" w:sz="8" w:space="0" w:color="auto"/>
            </w:tcBorders>
            <w:shd w:val="clear" w:color="000000" w:fill="FFFFFF"/>
            <w:noWrap/>
            <w:vAlign w:val="center"/>
            <w:hideMark/>
            <w:tcPrChange w:id="1418" w:author="Алексей Ярославцев" w:date="2020-05-11T17:26:00Z">
              <w:tcPr>
                <w:tcW w:w="647" w:type="dxa"/>
                <w:tcBorders>
                  <w:top w:val="nil"/>
                  <w:left w:val="nil"/>
                  <w:bottom w:val="single" w:sz="8" w:space="0" w:color="auto"/>
                  <w:right w:val="single" w:sz="8" w:space="0" w:color="auto"/>
                </w:tcBorders>
                <w:shd w:val="clear" w:color="000000" w:fill="FFFFFF"/>
                <w:noWrap/>
                <w:vAlign w:val="center"/>
                <w:hideMark/>
              </w:tcPr>
            </w:tcPrChange>
          </w:tcPr>
          <w:p w14:paraId="5DC960C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0.19</w:t>
            </w:r>
          </w:p>
        </w:tc>
        <w:tc>
          <w:tcPr>
            <w:tcW w:w="656" w:type="dxa"/>
            <w:tcBorders>
              <w:top w:val="nil"/>
              <w:left w:val="nil"/>
              <w:bottom w:val="single" w:sz="8" w:space="0" w:color="auto"/>
              <w:right w:val="single" w:sz="8" w:space="0" w:color="auto"/>
            </w:tcBorders>
            <w:shd w:val="clear" w:color="000000" w:fill="FFFFFF"/>
            <w:vAlign w:val="center"/>
            <w:hideMark/>
            <w:tcPrChange w:id="1419" w:author="Алексей Ярославцев" w:date="2020-05-11T17:26:00Z">
              <w:tcPr>
                <w:tcW w:w="656" w:type="dxa"/>
                <w:tcBorders>
                  <w:top w:val="nil"/>
                  <w:left w:val="nil"/>
                  <w:bottom w:val="single" w:sz="8" w:space="0" w:color="auto"/>
                  <w:right w:val="single" w:sz="8" w:space="0" w:color="auto"/>
                </w:tcBorders>
                <w:shd w:val="clear" w:color="000000" w:fill="FFFFFF"/>
                <w:vAlign w:val="center"/>
                <w:hideMark/>
              </w:tcPr>
            </w:tcPrChange>
          </w:tcPr>
          <w:p w14:paraId="11932A3C"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84.88</w:t>
            </w:r>
          </w:p>
        </w:tc>
        <w:tc>
          <w:tcPr>
            <w:tcW w:w="600" w:type="dxa"/>
            <w:tcBorders>
              <w:top w:val="nil"/>
              <w:left w:val="nil"/>
              <w:bottom w:val="single" w:sz="8" w:space="0" w:color="auto"/>
              <w:right w:val="single" w:sz="8" w:space="0" w:color="auto"/>
            </w:tcBorders>
            <w:shd w:val="clear" w:color="000000" w:fill="FFFFFF"/>
            <w:noWrap/>
            <w:vAlign w:val="center"/>
            <w:hideMark/>
            <w:tcPrChange w:id="1420" w:author="Алексей Ярославцев" w:date="2020-05-11T17:26:00Z">
              <w:tcPr>
                <w:tcW w:w="600" w:type="dxa"/>
                <w:tcBorders>
                  <w:top w:val="nil"/>
                  <w:left w:val="nil"/>
                  <w:bottom w:val="single" w:sz="8" w:space="0" w:color="auto"/>
                  <w:right w:val="single" w:sz="8" w:space="0" w:color="auto"/>
                </w:tcBorders>
                <w:shd w:val="clear" w:color="000000" w:fill="FFFFFF"/>
                <w:noWrap/>
                <w:vAlign w:val="center"/>
                <w:hideMark/>
              </w:tcPr>
            </w:tcPrChange>
          </w:tcPr>
          <w:p w14:paraId="55C7F52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183.5</w:t>
            </w:r>
          </w:p>
        </w:tc>
        <w:tc>
          <w:tcPr>
            <w:tcW w:w="600" w:type="dxa"/>
            <w:tcBorders>
              <w:top w:val="nil"/>
              <w:left w:val="nil"/>
              <w:bottom w:val="single" w:sz="8" w:space="0" w:color="auto"/>
              <w:right w:val="single" w:sz="8" w:space="0" w:color="auto"/>
            </w:tcBorders>
            <w:shd w:val="clear" w:color="000000" w:fill="FFFFFF"/>
            <w:noWrap/>
            <w:vAlign w:val="center"/>
            <w:hideMark/>
            <w:tcPrChange w:id="1421" w:author="Алексей Ярославцев" w:date="2020-05-11T17:26:00Z">
              <w:tcPr>
                <w:tcW w:w="600" w:type="dxa"/>
                <w:tcBorders>
                  <w:top w:val="nil"/>
                  <w:left w:val="nil"/>
                  <w:bottom w:val="single" w:sz="8" w:space="0" w:color="auto"/>
                  <w:right w:val="single" w:sz="8" w:space="0" w:color="auto"/>
                </w:tcBorders>
                <w:shd w:val="clear" w:color="000000" w:fill="FFFFFF"/>
                <w:noWrap/>
                <w:vAlign w:val="center"/>
                <w:hideMark/>
              </w:tcPr>
            </w:tcPrChange>
          </w:tcPr>
          <w:p w14:paraId="731472D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0.46</w:t>
            </w:r>
          </w:p>
        </w:tc>
        <w:tc>
          <w:tcPr>
            <w:tcW w:w="754" w:type="dxa"/>
            <w:tcBorders>
              <w:top w:val="nil"/>
              <w:left w:val="nil"/>
              <w:bottom w:val="single" w:sz="8" w:space="0" w:color="auto"/>
              <w:right w:val="single" w:sz="8" w:space="0" w:color="auto"/>
            </w:tcBorders>
            <w:shd w:val="clear" w:color="000000" w:fill="FFFFFF"/>
            <w:vAlign w:val="center"/>
            <w:hideMark/>
            <w:tcPrChange w:id="1422" w:author="Алексей Ярославцев" w:date="2020-05-11T17:26:00Z">
              <w:tcPr>
                <w:tcW w:w="754" w:type="dxa"/>
                <w:tcBorders>
                  <w:top w:val="nil"/>
                  <w:left w:val="nil"/>
                  <w:bottom w:val="single" w:sz="8" w:space="0" w:color="auto"/>
                  <w:right w:val="single" w:sz="8" w:space="0" w:color="auto"/>
                </w:tcBorders>
                <w:shd w:val="clear" w:color="000000" w:fill="FFFFFF"/>
                <w:vAlign w:val="center"/>
                <w:hideMark/>
              </w:tcPr>
            </w:tcPrChange>
          </w:tcPr>
          <w:p w14:paraId="7287941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1196</w:t>
            </w:r>
          </w:p>
        </w:tc>
        <w:tc>
          <w:tcPr>
            <w:tcW w:w="656" w:type="dxa"/>
            <w:tcBorders>
              <w:top w:val="nil"/>
              <w:left w:val="nil"/>
              <w:bottom w:val="single" w:sz="8" w:space="0" w:color="auto"/>
              <w:right w:val="single" w:sz="8" w:space="0" w:color="auto"/>
            </w:tcBorders>
            <w:shd w:val="clear" w:color="000000" w:fill="FFFFFF"/>
            <w:vAlign w:val="center"/>
            <w:hideMark/>
            <w:tcPrChange w:id="1423" w:author="Алексей Ярославцев" w:date="2020-05-11T17:26:00Z">
              <w:tcPr>
                <w:tcW w:w="656" w:type="dxa"/>
                <w:tcBorders>
                  <w:top w:val="nil"/>
                  <w:left w:val="nil"/>
                  <w:bottom w:val="single" w:sz="8" w:space="0" w:color="auto"/>
                  <w:right w:val="single" w:sz="8" w:space="0" w:color="auto"/>
                </w:tcBorders>
                <w:shd w:val="clear" w:color="000000" w:fill="FFFFFF"/>
                <w:vAlign w:val="center"/>
                <w:hideMark/>
              </w:tcPr>
            </w:tcPrChange>
          </w:tcPr>
          <w:p w14:paraId="5649810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6478</w:t>
            </w:r>
          </w:p>
        </w:tc>
        <w:tc>
          <w:tcPr>
            <w:tcW w:w="656" w:type="dxa"/>
            <w:tcBorders>
              <w:top w:val="nil"/>
              <w:left w:val="nil"/>
              <w:bottom w:val="single" w:sz="8" w:space="0" w:color="auto"/>
              <w:right w:val="single" w:sz="8" w:space="0" w:color="auto"/>
            </w:tcBorders>
            <w:shd w:val="clear" w:color="000000" w:fill="FFFFFF"/>
            <w:vAlign w:val="center"/>
            <w:hideMark/>
            <w:tcPrChange w:id="1424" w:author="Алексей Ярославцев" w:date="2020-05-11T17:26:00Z">
              <w:tcPr>
                <w:tcW w:w="656" w:type="dxa"/>
                <w:tcBorders>
                  <w:top w:val="nil"/>
                  <w:left w:val="nil"/>
                  <w:bottom w:val="single" w:sz="8" w:space="0" w:color="auto"/>
                  <w:right w:val="single" w:sz="8" w:space="0" w:color="auto"/>
                </w:tcBorders>
                <w:shd w:val="clear" w:color="000000" w:fill="FFFFFF"/>
                <w:vAlign w:val="center"/>
                <w:hideMark/>
              </w:tcPr>
            </w:tcPrChange>
          </w:tcPr>
          <w:p w14:paraId="5CE81D2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4146</w:t>
            </w:r>
          </w:p>
        </w:tc>
        <w:tc>
          <w:tcPr>
            <w:tcW w:w="656" w:type="dxa"/>
            <w:tcBorders>
              <w:top w:val="nil"/>
              <w:left w:val="nil"/>
              <w:bottom w:val="single" w:sz="8" w:space="0" w:color="auto"/>
              <w:right w:val="single" w:sz="8" w:space="0" w:color="auto"/>
            </w:tcBorders>
            <w:shd w:val="clear" w:color="000000" w:fill="FFFFFF"/>
            <w:vAlign w:val="center"/>
            <w:hideMark/>
            <w:tcPrChange w:id="1425" w:author="Алексей Ярославцев" w:date="2020-05-11T17:26:00Z">
              <w:tcPr>
                <w:tcW w:w="656" w:type="dxa"/>
                <w:tcBorders>
                  <w:top w:val="nil"/>
                  <w:left w:val="nil"/>
                  <w:bottom w:val="single" w:sz="8" w:space="0" w:color="auto"/>
                  <w:right w:val="single" w:sz="8" w:space="0" w:color="auto"/>
                </w:tcBorders>
                <w:shd w:val="clear" w:color="000000" w:fill="FFFFFF"/>
                <w:vAlign w:val="center"/>
                <w:hideMark/>
              </w:tcPr>
            </w:tcPrChange>
          </w:tcPr>
          <w:p w14:paraId="4FB2FD5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1619</w:t>
            </w:r>
          </w:p>
        </w:tc>
        <w:tc>
          <w:tcPr>
            <w:tcW w:w="600" w:type="dxa"/>
            <w:tcBorders>
              <w:top w:val="nil"/>
              <w:left w:val="nil"/>
              <w:bottom w:val="single" w:sz="8" w:space="0" w:color="auto"/>
              <w:right w:val="single" w:sz="8" w:space="0" w:color="auto"/>
            </w:tcBorders>
            <w:shd w:val="clear" w:color="000000" w:fill="FFFFFF"/>
            <w:hideMark/>
            <w:tcPrChange w:id="1426" w:author="Алексей Ярославцев" w:date="2020-05-11T17:26:00Z">
              <w:tcPr>
                <w:tcW w:w="600" w:type="dxa"/>
                <w:tcBorders>
                  <w:top w:val="nil"/>
                  <w:left w:val="nil"/>
                  <w:bottom w:val="single" w:sz="8" w:space="0" w:color="auto"/>
                  <w:right w:val="single" w:sz="8" w:space="0" w:color="auto"/>
                </w:tcBorders>
                <w:shd w:val="clear" w:color="000000" w:fill="FFFFFF"/>
                <w:vAlign w:val="center"/>
                <w:hideMark/>
              </w:tcPr>
            </w:tcPrChange>
          </w:tcPr>
          <w:p w14:paraId="20ADD7D6" w14:textId="61755E5E"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1427" w:author="Алексей Ярославцев" w:date="2020-05-11T17:26:00Z">
                  <w:rPr>
                    <w:rFonts w:ascii="Times New Roman" w:eastAsia="Times New Roman" w:hAnsi="Times New Roman" w:cs="Times New Roman"/>
                    <w:color w:val="000000"/>
                    <w:sz w:val="16"/>
                    <w:szCs w:val="16"/>
                    <w:lang w:val="ru-RU"/>
                  </w:rPr>
                </w:rPrChange>
              </w:rPr>
            </w:pPr>
            <w:ins w:id="1428" w:author="Алексей Ярославцев" w:date="2020-05-11T17:26:00Z">
              <w:r w:rsidRPr="00F34A4A">
                <w:rPr>
                  <w:rFonts w:ascii="Times New Roman" w:hAnsi="Times New Roman" w:cs="Times New Roman"/>
                  <w:sz w:val="16"/>
                  <w:szCs w:val="16"/>
                  <w:rPrChange w:id="1429" w:author="Алексей Ярославцев" w:date="2020-05-11T17:26:00Z">
                    <w:rPr/>
                  </w:rPrChange>
                </w:rPr>
                <w:t>4.44</w:t>
              </w:r>
            </w:ins>
            <w:del w:id="1430" w:author="Алексей Ярославцев" w:date="2020-05-11T17:26:00Z">
              <w:r w:rsidRPr="00F34A4A" w:rsidDel="00584115">
                <w:rPr>
                  <w:rFonts w:ascii="Times New Roman" w:eastAsia="Times New Roman" w:hAnsi="Times New Roman" w:cs="Times New Roman"/>
                  <w:color w:val="000000"/>
                  <w:sz w:val="16"/>
                  <w:szCs w:val="16"/>
                  <w:lang w:val="ru-RU"/>
                  <w:rPrChange w:id="1431" w:author="Алексей Ярославцев" w:date="2020-05-11T17:26:00Z">
                    <w:rPr>
                      <w:rFonts w:ascii="Times New Roman" w:eastAsia="Times New Roman" w:hAnsi="Times New Roman" w:cs="Times New Roman"/>
                      <w:color w:val="000000"/>
                      <w:sz w:val="16"/>
                      <w:szCs w:val="16"/>
                      <w:lang w:val="ru-RU"/>
                    </w:rPr>
                  </w:rPrChange>
                </w:rPr>
                <w:delText>3.69</w:delText>
              </w:r>
            </w:del>
          </w:p>
        </w:tc>
        <w:tc>
          <w:tcPr>
            <w:tcW w:w="600" w:type="dxa"/>
            <w:tcBorders>
              <w:top w:val="nil"/>
              <w:left w:val="nil"/>
              <w:bottom w:val="single" w:sz="8" w:space="0" w:color="auto"/>
              <w:right w:val="single" w:sz="8" w:space="0" w:color="auto"/>
            </w:tcBorders>
            <w:shd w:val="clear" w:color="000000" w:fill="FFFFFF"/>
            <w:hideMark/>
            <w:tcPrChange w:id="1432" w:author="Алексей Ярославцев" w:date="2020-05-11T17:26:00Z">
              <w:tcPr>
                <w:tcW w:w="600" w:type="dxa"/>
                <w:tcBorders>
                  <w:top w:val="nil"/>
                  <w:left w:val="nil"/>
                  <w:bottom w:val="single" w:sz="8" w:space="0" w:color="auto"/>
                  <w:right w:val="single" w:sz="8" w:space="0" w:color="auto"/>
                </w:tcBorders>
                <w:shd w:val="clear" w:color="000000" w:fill="FFFFFF"/>
                <w:vAlign w:val="center"/>
                <w:hideMark/>
              </w:tcPr>
            </w:tcPrChange>
          </w:tcPr>
          <w:p w14:paraId="483DEF6E" w14:textId="454C6B2E"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1433" w:author="Алексей Ярославцев" w:date="2020-05-11T17:26:00Z">
                  <w:rPr>
                    <w:rFonts w:ascii="Times New Roman" w:eastAsia="Times New Roman" w:hAnsi="Times New Roman" w:cs="Times New Roman"/>
                    <w:color w:val="000000"/>
                    <w:sz w:val="16"/>
                    <w:szCs w:val="16"/>
                    <w:lang w:val="ru-RU"/>
                  </w:rPr>
                </w:rPrChange>
              </w:rPr>
            </w:pPr>
            <w:ins w:id="1434" w:author="Алексей Ярославцев" w:date="2020-05-11T17:26:00Z">
              <w:r w:rsidRPr="00F34A4A">
                <w:rPr>
                  <w:rFonts w:ascii="Times New Roman" w:hAnsi="Times New Roman" w:cs="Times New Roman"/>
                  <w:sz w:val="16"/>
                  <w:szCs w:val="16"/>
                  <w:rPrChange w:id="1435" w:author="Алексей Ярославцев" w:date="2020-05-11T17:26:00Z">
                    <w:rPr/>
                  </w:rPrChange>
                </w:rPr>
                <w:t>0.48</w:t>
              </w:r>
            </w:ins>
            <w:del w:id="1436" w:author="Алексей Ярославцев" w:date="2020-05-11T17:26:00Z">
              <w:r w:rsidRPr="00F34A4A" w:rsidDel="00584115">
                <w:rPr>
                  <w:rFonts w:ascii="Times New Roman" w:eastAsia="Times New Roman" w:hAnsi="Times New Roman" w:cs="Times New Roman"/>
                  <w:color w:val="000000"/>
                  <w:sz w:val="16"/>
                  <w:szCs w:val="16"/>
                  <w:lang w:val="ru-RU"/>
                  <w:rPrChange w:id="1437" w:author="Алексей Ярославцев" w:date="2020-05-11T17:26:00Z">
                    <w:rPr>
                      <w:rFonts w:ascii="Times New Roman" w:eastAsia="Times New Roman" w:hAnsi="Times New Roman" w:cs="Times New Roman"/>
                      <w:color w:val="000000"/>
                      <w:sz w:val="16"/>
                      <w:szCs w:val="16"/>
                      <w:lang w:val="ru-RU"/>
                    </w:rPr>
                  </w:rPrChange>
                </w:rPr>
                <w:delText>0.48</w:delText>
              </w:r>
            </w:del>
          </w:p>
        </w:tc>
        <w:tc>
          <w:tcPr>
            <w:tcW w:w="576" w:type="dxa"/>
            <w:tcBorders>
              <w:top w:val="nil"/>
              <w:left w:val="nil"/>
              <w:bottom w:val="single" w:sz="8" w:space="0" w:color="auto"/>
              <w:right w:val="single" w:sz="8" w:space="0" w:color="auto"/>
            </w:tcBorders>
            <w:shd w:val="clear" w:color="000000" w:fill="FFFFFF"/>
            <w:hideMark/>
            <w:tcPrChange w:id="1438" w:author="Алексей Ярославцев" w:date="2020-05-11T17:26:00Z">
              <w:tcPr>
                <w:tcW w:w="576" w:type="dxa"/>
                <w:tcBorders>
                  <w:top w:val="nil"/>
                  <w:left w:val="nil"/>
                  <w:bottom w:val="single" w:sz="8" w:space="0" w:color="auto"/>
                  <w:right w:val="single" w:sz="8" w:space="0" w:color="auto"/>
                </w:tcBorders>
                <w:shd w:val="clear" w:color="000000" w:fill="FFFFFF"/>
                <w:vAlign w:val="center"/>
                <w:hideMark/>
              </w:tcPr>
            </w:tcPrChange>
          </w:tcPr>
          <w:p w14:paraId="0B171BC4" w14:textId="083BFF01"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1439" w:author="Алексей Ярославцев" w:date="2020-05-11T17:26:00Z">
                  <w:rPr>
                    <w:rFonts w:ascii="Times New Roman" w:eastAsia="Times New Roman" w:hAnsi="Times New Roman" w:cs="Times New Roman"/>
                    <w:color w:val="000000"/>
                    <w:sz w:val="16"/>
                    <w:szCs w:val="16"/>
                    <w:lang w:val="ru-RU"/>
                  </w:rPr>
                </w:rPrChange>
              </w:rPr>
            </w:pPr>
            <w:ins w:id="1440" w:author="Алексей Ярославцев" w:date="2020-05-11T17:26:00Z">
              <w:r w:rsidRPr="00F34A4A">
                <w:rPr>
                  <w:rFonts w:ascii="Times New Roman" w:hAnsi="Times New Roman" w:cs="Times New Roman"/>
                  <w:sz w:val="16"/>
                  <w:szCs w:val="16"/>
                  <w:rPrChange w:id="1441" w:author="Алексей Ярославцев" w:date="2020-05-11T17:26:00Z">
                    <w:rPr/>
                  </w:rPrChange>
                </w:rPr>
                <w:t>3.95</w:t>
              </w:r>
            </w:ins>
            <w:del w:id="1442" w:author="Алексей Ярославцев" w:date="2020-05-11T17:26:00Z">
              <w:r w:rsidRPr="00F34A4A" w:rsidDel="00584115">
                <w:rPr>
                  <w:rFonts w:ascii="Times New Roman" w:eastAsia="Times New Roman" w:hAnsi="Times New Roman" w:cs="Times New Roman"/>
                  <w:color w:val="000000"/>
                  <w:sz w:val="16"/>
                  <w:szCs w:val="16"/>
                  <w:lang w:val="ru-RU"/>
                  <w:rPrChange w:id="1443" w:author="Алексей Ярославцев" w:date="2020-05-11T17:26:00Z">
                    <w:rPr>
                      <w:rFonts w:ascii="Times New Roman" w:eastAsia="Times New Roman" w:hAnsi="Times New Roman" w:cs="Times New Roman"/>
                      <w:color w:val="000000"/>
                      <w:sz w:val="16"/>
                      <w:szCs w:val="16"/>
                      <w:lang w:val="ru-RU"/>
                    </w:rPr>
                  </w:rPrChange>
                </w:rPr>
                <w:delText>3.21</w:delText>
              </w:r>
            </w:del>
          </w:p>
        </w:tc>
      </w:tr>
      <w:tr w:rsidR="00F34A4A" w:rsidRPr="00F307EE" w14:paraId="7DEF3BA6" w14:textId="77777777" w:rsidTr="00A64F98">
        <w:tblPrEx>
          <w:tblW w:w="15099" w:type="dxa"/>
          <w:tblInd w:w="93" w:type="dxa"/>
          <w:tblLayout w:type="fixed"/>
          <w:tblPrExChange w:id="1444" w:author="Алексей Ярославцев" w:date="2020-05-11T17:26:00Z">
            <w:tblPrEx>
              <w:tblW w:w="15099" w:type="dxa"/>
              <w:tblInd w:w="93" w:type="dxa"/>
              <w:tblLayout w:type="fixed"/>
            </w:tblPrEx>
          </w:tblPrExChange>
        </w:tblPrEx>
        <w:trPr>
          <w:trHeight w:val="170"/>
          <w:trPrChange w:id="1445" w:author="Алексей Ярославцев" w:date="2020-05-11T17:26:00Z">
            <w:trPr>
              <w:trHeight w:val="170"/>
            </w:trPr>
          </w:trPrChange>
        </w:trPr>
        <w:tc>
          <w:tcPr>
            <w:tcW w:w="1008" w:type="dxa"/>
            <w:tcBorders>
              <w:top w:val="nil"/>
              <w:left w:val="single" w:sz="8" w:space="0" w:color="auto"/>
              <w:bottom w:val="single" w:sz="8" w:space="0" w:color="auto"/>
              <w:right w:val="single" w:sz="8" w:space="0" w:color="auto"/>
            </w:tcBorders>
            <w:shd w:val="clear" w:color="000000" w:fill="FFFFFF"/>
            <w:noWrap/>
            <w:vAlign w:val="center"/>
            <w:hideMark/>
            <w:tcPrChange w:id="1446" w:author="Алексей Ярославцев" w:date="2020-05-11T17:26:00Z">
              <w:tcPr>
                <w:tcW w:w="1008" w:type="dxa"/>
                <w:tcBorders>
                  <w:top w:val="nil"/>
                  <w:left w:val="single" w:sz="8" w:space="0" w:color="auto"/>
                  <w:bottom w:val="single" w:sz="8" w:space="0" w:color="auto"/>
                  <w:right w:val="single" w:sz="8" w:space="0" w:color="auto"/>
                </w:tcBorders>
                <w:shd w:val="clear" w:color="000000" w:fill="FFFFFF"/>
                <w:noWrap/>
                <w:vAlign w:val="center"/>
                <w:hideMark/>
              </w:tcPr>
            </w:tcPrChange>
          </w:tcPr>
          <w:p w14:paraId="2239F5DC" w14:textId="77777777" w:rsidR="00F34A4A" w:rsidRPr="00F307EE" w:rsidRDefault="00F34A4A" w:rsidP="00F34A4A">
            <w:pPr>
              <w:spacing w:after="0" w:line="240" w:lineRule="auto"/>
              <w:jc w:val="right"/>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 </w:t>
            </w:r>
            <w:proofErr w:type="spellStart"/>
            <w:r w:rsidRPr="00F307EE">
              <w:rPr>
                <w:rFonts w:ascii="Times New Roman" w:eastAsia="Times New Roman" w:hAnsi="Times New Roman" w:cs="Times New Roman"/>
                <w:b/>
                <w:bCs/>
                <w:color w:val="000000"/>
                <w:sz w:val="16"/>
                <w:szCs w:val="16"/>
                <w:lang w:val="ru-RU"/>
              </w:rPr>
              <w:t>Mean</w:t>
            </w:r>
            <w:proofErr w:type="spellEnd"/>
          </w:p>
        </w:tc>
        <w:tc>
          <w:tcPr>
            <w:tcW w:w="755" w:type="dxa"/>
            <w:tcBorders>
              <w:top w:val="nil"/>
              <w:left w:val="nil"/>
              <w:bottom w:val="single" w:sz="8" w:space="0" w:color="auto"/>
              <w:right w:val="single" w:sz="8" w:space="0" w:color="auto"/>
            </w:tcBorders>
            <w:shd w:val="clear" w:color="000000" w:fill="FFFFFF"/>
            <w:vAlign w:val="center"/>
            <w:hideMark/>
            <w:tcPrChange w:id="1447" w:author="Алексей Ярославцев" w:date="2020-05-11T17:26:00Z">
              <w:tcPr>
                <w:tcW w:w="755" w:type="dxa"/>
                <w:tcBorders>
                  <w:top w:val="nil"/>
                  <w:left w:val="nil"/>
                  <w:bottom w:val="single" w:sz="8" w:space="0" w:color="auto"/>
                  <w:right w:val="single" w:sz="8" w:space="0" w:color="auto"/>
                </w:tcBorders>
                <w:shd w:val="clear" w:color="000000" w:fill="FFFFFF"/>
                <w:vAlign w:val="center"/>
                <w:hideMark/>
              </w:tcPr>
            </w:tcPrChange>
          </w:tcPr>
          <w:p w14:paraId="2499AC53"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580" w:type="dxa"/>
            <w:tcBorders>
              <w:top w:val="nil"/>
              <w:left w:val="nil"/>
              <w:bottom w:val="single" w:sz="8" w:space="0" w:color="auto"/>
              <w:right w:val="single" w:sz="8" w:space="0" w:color="auto"/>
            </w:tcBorders>
            <w:shd w:val="clear" w:color="000000" w:fill="FFFFFF"/>
            <w:vAlign w:val="center"/>
            <w:hideMark/>
            <w:tcPrChange w:id="1448" w:author="Алексей Ярославцев" w:date="2020-05-11T17:26:00Z">
              <w:tcPr>
                <w:tcW w:w="580" w:type="dxa"/>
                <w:tcBorders>
                  <w:top w:val="nil"/>
                  <w:left w:val="nil"/>
                  <w:bottom w:val="single" w:sz="8" w:space="0" w:color="auto"/>
                  <w:right w:val="single" w:sz="8" w:space="0" w:color="auto"/>
                </w:tcBorders>
                <w:shd w:val="clear" w:color="000000" w:fill="FFFFFF"/>
                <w:vAlign w:val="center"/>
                <w:hideMark/>
              </w:tcPr>
            </w:tcPrChange>
          </w:tcPr>
          <w:p w14:paraId="3674B6D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14.1</w:t>
            </w:r>
          </w:p>
        </w:tc>
        <w:tc>
          <w:tcPr>
            <w:tcW w:w="595" w:type="dxa"/>
            <w:tcBorders>
              <w:top w:val="nil"/>
              <w:left w:val="nil"/>
              <w:bottom w:val="single" w:sz="8" w:space="0" w:color="auto"/>
              <w:right w:val="single" w:sz="8" w:space="0" w:color="auto"/>
            </w:tcBorders>
            <w:shd w:val="clear" w:color="000000" w:fill="FFFFFF"/>
            <w:vAlign w:val="center"/>
            <w:hideMark/>
            <w:tcPrChange w:id="1449" w:author="Алексей Ярославцев" w:date="2020-05-11T17:26:00Z">
              <w:tcPr>
                <w:tcW w:w="595" w:type="dxa"/>
                <w:tcBorders>
                  <w:top w:val="nil"/>
                  <w:left w:val="nil"/>
                  <w:bottom w:val="single" w:sz="8" w:space="0" w:color="auto"/>
                  <w:right w:val="single" w:sz="8" w:space="0" w:color="auto"/>
                </w:tcBorders>
                <w:shd w:val="clear" w:color="000000" w:fill="FFFFFF"/>
                <w:vAlign w:val="center"/>
                <w:hideMark/>
              </w:tcPr>
            </w:tcPrChange>
          </w:tcPr>
          <w:p w14:paraId="3697CD12"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33.36</w:t>
            </w:r>
          </w:p>
        </w:tc>
        <w:tc>
          <w:tcPr>
            <w:tcW w:w="580" w:type="dxa"/>
            <w:tcBorders>
              <w:top w:val="nil"/>
              <w:left w:val="nil"/>
              <w:bottom w:val="single" w:sz="8" w:space="0" w:color="auto"/>
              <w:right w:val="single" w:sz="8" w:space="0" w:color="auto"/>
            </w:tcBorders>
            <w:shd w:val="clear" w:color="000000" w:fill="FFFFFF"/>
            <w:vAlign w:val="center"/>
            <w:hideMark/>
            <w:tcPrChange w:id="1450" w:author="Алексей Ярославцев" w:date="2020-05-11T17:26:00Z">
              <w:tcPr>
                <w:tcW w:w="580" w:type="dxa"/>
                <w:tcBorders>
                  <w:top w:val="nil"/>
                  <w:left w:val="nil"/>
                  <w:bottom w:val="single" w:sz="8" w:space="0" w:color="auto"/>
                  <w:right w:val="single" w:sz="8" w:space="0" w:color="auto"/>
                </w:tcBorders>
                <w:shd w:val="clear" w:color="000000" w:fill="FFFFFF"/>
                <w:vAlign w:val="center"/>
                <w:hideMark/>
              </w:tcPr>
            </w:tcPrChange>
          </w:tcPr>
          <w:p w14:paraId="78A2F963"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6.29</w:t>
            </w:r>
          </w:p>
        </w:tc>
        <w:tc>
          <w:tcPr>
            <w:tcW w:w="595" w:type="dxa"/>
            <w:tcBorders>
              <w:top w:val="nil"/>
              <w:left w:val="nil"/>
              <w:bottom w:val="single" w:sz="8" w:space="0" w:color="auto"/>
              <w:right w:val="single" w:sz="8" w:space="0" w:color="auto"/>
            </w:tcBorders>
            <w:shd w:val="clear" w:color="000000" w:fill="FFFFFF"/>
            <w:vAlign w:val="center"/>
            <w:hideMark/>
            <w:tcPrChange w:id="1451" w:author="Алексей Ярославцев" w:date="2020-05-11T17:26:00Z">
              <w:tcPr>
                <w:tcW w:w="595" w:type="dxa"/>
                <w:tcBorders>
                  <w:top w:val="nil"/>
                  <w:left w:val="nil"/>
                  <w:bottom w:val="single" w:sz="8" w:space="0" w:color="auto"/>
                  <w:right w:val="single" w:sz="8" w:space="0" w:color="auto"/>
                </w:tcBorders>
                <w:shd w:val="clear" w:color="000000" w:fill="FFFFFF"/>
                <w:vAlign w:val="center"/>
                <w:hideMark/>
              </w:tcPr>
            </w:tcPrChange>
          </w:tcPr>
          <w:p w14:paraId="1F46409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22.86</w:t>
            </w:r>
          </w:p>
        </w:tc>
        <w:tc>
          <w:tcPr>
            <w:tcW w:w="343" w:type="dxa"/>
            <w:tcBorders>
              <w:top w:val="nil"/>
              <w:left w:val="nil"/>
              <w:bottom w:val="single" w:sz="8" w:space="0" w:color="auto"/>
              <w:right w:val="single" w:sz="8" w:space="0" w:color="auto"/>
            </w:tcBorders>
            <w:shd w:val="clear" w:color="000000" w:fill="FFFFFF"/>
            <w:vAlign w:val="center"/>
            <w:hideMark/>
            <w:tcPrChange w:id="1452" w:author="Алексей Ярославцев" w:date="2020-05-11T17:26:00Z">
              <w:tcPr>
                <w:tcW w:w="343" w:type="dxa"/>
                <w:tcBorders>
                  <w:top w:val="nil"/>
                  <w:left w:val="nil"/>
                  <w:bottom w:val="single" w:sz="8" w:space="0" w:color="auto"/>
                  <w:right w:val="single" w:sz="8" w:space="0" w:color="auto"/>
                </w:tcBorders>
                <w:shd w:val="clear" w:color="000000" w:fill="FFFFFF"/>
                <w:vAlign w:val="center"/>
                <w:hideMark/>
              </w:tcPr>
            </w:tcPrChange>
          </w:tcPr>
          <w:p w14:paraId="6529348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521" w:type="dxa"/>
            <w:tcBorders>
              <w:top w:val="nil"/>
              <w:left w:val="nil"/>
              <w:bottom w:val="single" w:sz="8" w:space="0" w:color="auto"/>
              <w:right w:val="single" w:sz="8" w:space="0" w:color="auto"/>
            </w:tcBorders>
            <w:shd w:val="clear" w:color="000000" w:fill="FFFFFF"/>
            <w:vAlign w:val="center"/>
            <w:hideMark/>
            <w:tcPrChange w:id="1453" w:author="Алексей Ярославцев" w:date="2020-05-11T17:26:00Z">
              <w:tcPr>
                <w:tcW w:w="521" w:type="dxa"/>
                <w:tcBorders>
                  <w:top w:val="nil"/>
                  <w:left w:val="nil"/>
                  <w:bottom w:val="single" w:sz="8" w:space="0" w:color="auto"/>
                  <w:right w:val="single" w:sz="8" w:space="0" w:color="auto"/>
                </w:tcBorders>
                <w:shd w:val="clear" w:color="000000" w:fill="FFFFFF"/>
                <w:vAlign w:val="center"/>
                <w:hideMark/>
              </w:tcPr>
            </w:tcPrChange>
          </w:tcPr>
          <w:p w14:paraId="78D0FE0D"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595" w:type="dxa"/>
            <w:tcBorders>
              <w:top w:val="nil"/>
              <w:left w:val="nil"/>
              <w:bottom w:val="single" w:sz="8" w:space="0" w:color="auto"/>
              <w:right w:val="single" w:sz="8" w:space="0" w:color="auto"/>
            </w:tcBorders>
            <w:shd w:val="clear" w:color="000000" w:fill="FFFFFF"/>
            <w:vAlign w:val="center"/>
            <w:hideMark/>
            <w:tcPrChange w:id="1454" w:author="Алексей Ярославцев" w:date="2020-05-11T17:26:00Z">
              <w:tcPr>
                <w:tcW w:w="595" w:type="dxa"/>
                <w:tcBorders>
                  <w:top w:val="nil"/>
                  <w:left w:val="nil"/>
                  <w:bottom w:val="single" w:sz="8" w:space="0" w:color="auto"/>
                  <w:right w:val="single" w:sz="8" w:space="0" w:color="auto"/>
                </w:tcBorders>
                <w:shd w:val="clear" w:color="000000" w:fill="FFFFFF"/>
                <w:vAlign w:val="center"/>
                <w:hideMark/>
              </w:tcPr>
            </w:tcPrChange>
          </w:tcPr>
          <w:p w14:paraId="04AF1ED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595" w:type="dxa"/>
            <w:tcBorders>
              <w:top w:val="nil"/>
              <w:left w:val="nil"/>
              <w:bottom w:val="single" w:sz="8" w:space="0" w:color="auto"/>
              <w:right w:val="single" w:sz="8" w:space="0" w:color="auto"/>
            </w:tcBorders>
            <w:shd w:val="clear" w:color="000000" w:fill="FFFFFF"/>
            <w:vAlign w:val="center"/>
            <w:hideMark/>
            <w:tcPrChange w:id="1455" w:author="Алексей Ярославцев" w:date="2020-05-11T17:26:00Z">
              <w:tcPr>
                <w:tcW w:w="595" w:type="dxa"/>
                <w:tcBorders>
                  <w:top w:val="nil"/>
                  <w:left w:val="nil"/>
                  <w:bottom w:val="single" w:sz="8" w:space="0" w:color="auto"/>
                  <w:right w:val="single" w:sz="8" w:space="0" w:color="auto"/>
                </w:tcBorders>
                <w:shd w:val="clear" w:color="000000" w:fill="FFFFFF"/>
                <w:vAlign w:val="center"/>
                <w:hideMark/>
              </w:tcPr>
            </w:tcPrChange>
          </w:tcPr>
          <w:p w14:paraId="4D3F5AD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656" w:type="dxa"/>
            <w:tcBorders>
              <w:top w:val="nil"/>
              <w:left w:val="nil"/>
              <w:bottom w:val="single" w:sz="8" w:space="0" w:color="auto"/>
              <w:right w:val="single" w:sz="8" w:space="0" w:color="auto"/>
            </w:tcBorders>
            <w:shd w:val="clear" w:color="000000" w:fill="FFFFFF"/>
            <w:vAlign w:val="center"/>
            <w:hideMark/>
            <w:tcPrChange w:id="1456" w:author="Алексей Ярославцев" w:date="2020-05-11T17:26:00Z">
              <w:tcPr>
                <w:tcW w:w="656" w:type="dxa"/>
                <w:tcBorders>
                  <w:top w:val="nil"/>
                  <w:left w:val="nil"/>
                  <w:bottom w:val="single" w:sz="8" w:space="0" w:color="auto"/>
                  <w:right w:val="single" w:sz="8" w:space="0" w:color="auto"/>
                </w:tcBorders>
                <w:shd w:val="clear" w:color="000000" w:fill="FFFFFF"/>
                <w:vAlign w:val="center"/>
                <w:hideMark/>
              </w:tcPr>
            </w:tcPrChange>
          </w:tcPr>
          <w:p w14:paraId="128D25E1"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245.01</w:t>
            </w:r>
          </w:p>
        </w:tc>
        <w:tc>
          <w:tcPr>
            <w:tcW w:w="595" w:type="dxa"/>
            <w:tcBorders>
              <w:top w:val="nil"/>
              <w:left w:val="nil"/>
              <w:bottom w:val="single" w:sz="8" w:space="0" w:color="auto"/>
              <w:right w:val="single" w:sz="8" w:space="0" w:color="auto"/>
            </w:tcBorders>
            <w:shd w:val="clear" w:color="000000" w:fill="FFFFFF"/>
            <w:vAlign w:val="center"/>
            <w:hideMark/>
            <w:tcPrChange w:id="1457" w:author="Алексей Ярославцев" w:date="2020-05-11T17:26:00Z">
              <w:tcPr>
                <w:tcW w:w="595" w:type="dxa"/>
                <w:tcBorders>
                  <w:top w:val="nil"/>
                  <w:left w:val="nil"/>
                  <w:bottom w:val="single" w:sz="8" w:space="0" w:color="auto"/>
                  <w:right w:val="single" w:sz="8" w:space="0" w:color="auto"/>
                </w:tcBorders>
                <w:shd w:val="clear" w:color="000000" w:fill="FFFFFF"/>
                <w:vAlign w:val="center"/>
                <w:hideMark/>
              </w:tcPr>
            </w:tcPrChange>
          </w:tcPr>
          <w:p w14:paraId="4BF2E38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4.45</w:t>
            </w:r>
          </w:p>
        </w:tc>
        <w:tc>
          <w:tcPr>
            <w:tcW w:w="680" w:type="dxa"/>
            <w:tcBorders>
              <w:top w:val="nil"/>
              <w:left w:val="nil"/>
              <w:bottom w:val="single" w:sz="8" w:space="0" w:color="auto"/>
              <w:right w:val="single" w:sz="8" w:space="0" w:color="auto"/>
            </w:tcBorders>
            <w:shd w:val="clear" w:color="000000" w:fill="FFFFFF"/>
            <w:noWrap/>
            <w:vAlign w:val="center"/>
            <w:hideMark/>
            <w:tcPrChange w:id="1458" w:author="Алексей Ярославцев" w:date="2020-05-11T17:26:00Z">
              <w:tcPr>
                <w:tcW w:w="680" w:type="dxa"/>
                <w:tcBorders>
                  <w:top w:val="nil"/>
                  <w:left w:val="nil"/>
                  <w:bottom w:val="single" w:sz="8" w:space="0" w:color="auto"/>
                  <w:right w:val="single" w:sz="8" w:space="0" w:color="auto"/>
                </w:tcBorders>
                <w:shd w:val="clear" w:color="000000" w:fill="FFFFFF"/>
                <w:noWrap/>
                <w:vAlign w:val="center"/>
                <w:hideMark/>
              </w:tcPr>
            </w:tcPrChange>
          </w:tcPr>
          <w:p w14:paraId="4010AEF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10.89</w:t>
            </w:r>
          </w:p>
        </w:tc>
        <w:tc>
          <w:tcPr>
            <w:tcW w:w="647" w:type="dxa"/>
            <w:tcBorders>
              <w:top w:val="nil"/>
              <w:left w:val="nil"/>
              <w:bottom w:val="single" w:sz="8" w:space="0" w:color="auto"/>
              <w:right w:val="single" w:sz="8" w:space="0" w:color="auto"/>
            </w:tcBorders>
            <w:shd w:val="clear" w:color="000000" w:fill="FFFFFF"/>
            <w:noWrap/>
            <w:vAlign w:val="center"/>
            <w:hideMark/>
            <w:tcPrChange w:id="1459" w:author="Алексей Ярославцев" w:date="2020-05-11T17:26:00Z">
              <w:tcPr>
                <w:tcW w:w="647" w:type="dxa"/>
                <w:tcBorders>
                  <w:top w:val="nil"/>
                  <w:left w:val="nil"/>
                  <w:bottom w:val="single" w:sz="8" w:space="0" w:color="auto"/>
                  <w:right w:val="single" w:sz="8" w:space="0" w:color="auto"/>
                </w:tcBorders>
                <w:shd w:val="clear" w:color="000000" w:fill="FFFFFF"/>
                <w:noWrap/>
                <w:vAlign w:val="center"/>
                <w:hideMark/>
              </w:tcPr>
            </w:tcPrChange>
          </w:tcPr>
          <w:p w14:paraId="5B159857"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0.48</w:t>
            </w:r>
          </w:p>
        </w:tc>
        <w:tc>
          <w:tcPr>
            <w:tcW w:w="656" w:type="dxa"/>
            <w:tcBorders>
              <w:top w:val="nil"/>
              <w:left w:val="nil"/>
              <w:bottom w:val="single" w:sz="8" w:space="0" w:color="auto"/>
              <w:right w:val="single" w:sz="8" w:space="0" w:color="auto"/>
            </w:tcBorders>
            <w:shd w:val="clear" w:color="000000" w:fill="FFFFFF"/>
            <w:noWrap/>
            <w:vAlign w:val="center"/>
            <w:hideMark/>
            <w:tcPrChange w:id="1460" w:author="Алексей Ярославцев" w:date="2020-05-11T17:26:00Z">
              <w:tcPr>
                <w:tcW w:w="656" w:type="dxa"/>
                <w:tcBorders>
                  <w:top w:val="nil"/>
                  <w:left w:val="nil"/>
                  <w:bottom w:val="single" w:sz="8" w:space="0" w:color="auto"/>
                  <w:right w:val="single" w:sz="8" w:space="0" w:color="auto"/>
                </w:tcBorders>
                <w:shd w:val="clear" w:color="000000" w:fill="FFFFFF"/>
                <w:noWrap/>
                <w:vAlign w:val="center"/>
                <w:hideMark/>
              </w:tcPr>
            </w:tcPrChange>
          </w:tcPr>
          <w:p w14:paraId="6682348B"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154.26</w:t>
            </w:r>
          </w:p>
        </w:tc>
        <w:tc>
          <w:tcPr>
            <w:tcW w:w="600" w:type="dxa"/>
            <w:tcBorders>
              <w:top w:val="nil"/>
              <w:left w:val="nil"/>
              <w:bottom w:val="single" w:sz="8" w:space="0" w:color="auto"/>
              <w:right w:val="single" w:sz="8" w:space="0" w:color="auto"/>
            </w:tcBorders>
            <w:shd w:val="clear" w:color="000000" w:fill="FFFFFF"/>
            <w:noWrap/>
            <w:vAlign w:val="center"/>
            <w:hideMark/>
            <w:tcPrChange w:id="1461" w:author="Алексей Ярославцев" w:date="2020-05-11T17:26:00Z">
              <w:tcPr>
                <w:tcW w:w="600" w:type="dxa"/>
                <w:tcBorders>
                  <w:top w:val="nil"/>
                  <w:left w:val="nil"/>
                  <w:bottom w:val="single" w:sz="8" w:space="0" w:color="auto"/>
                  <w:right w:val="single" w:sz="8" w:space="0" w:color="auto"/>
                </w:tcBorders>
                <w:shd w:val="clear" w:color="000000" w:fill="FFFFFF"/>
                <w:noWrap/>
                <w:vAlign w:val="center"/>
                <w:hideMark/>
              </w:tcPr>
            </w:tcPrChange>
          </w:tcPr>
          <w:p w14:paraId="2C26AAC3"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183.5</w:t>
            </w:r>
          </w:p>
        </w:tc>
        <w:tc>
          <w:tcPr>
            <w:tcW w:w="600" w:type="dxa"/>
            <w:tcBorders>
              <w:top w:val="nil"/>
              <w:left w:val="nil"/>
              <w:bottom w:val="single" w:sz="8" w:space="0" w:color="auto"/>
              <w:right w:val="single" w:sz="8" w:space="0" w:color="auto"/>
            </w:tcBorders>
            <w:shd w:val="clear" w:color="000000" w:fill="FFFFFF"/>
            <w:noWrap/>
            <w:vAlign w:val="center"/>
            <w:hideMark/>
            <w:tcPrChange w:id="1462" w:author="Алексей Ярославцев" w:date="2020-05-11T17:26:00Z">
              <w:tcPr>
                <w:tcW w:w="600" w:type="dxa"/>
                <w:tcBorders>
                  <w:top w:val="nil"/>
                  <w:left w:val="nil"/>
                  <w:bottom w:val="single" w:sz="8" w:space="0" w:color="auto"/>
                  <w:right w:val="single" w:sz="8" w:space="0" w:color="auto"/>
                </w:tcBorders>
                <w:shd w:val="clear" w:color="000000" w:fill="FFFFFF"/>
                <w:noWrap/>
                <w:vAlign w:val="center"/>
                <w:hideMark/>
              </w:tcPr>
            </w:tcPrChange>
          </w:tcPr>
          <w:p w14:paraId="6271D4C1"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0.84</w:t>
            </w:r>
          </w:p>
        </w:tc>
        <w:tc>
          <w:tcPr>
            <w:tcW w:w="754" w:type="dxa"/>
            <w:tcBorders>
              <w:top w:val="nil"/>
              <w:left w:val="nil"/>
              <w:bottom w:val="single" w:sz="8" w:space="0" w:color="auto"/>
              <w:right w:val="single" w:sz="8" w:space="0" w:color="auto"/>
            </w:tcBorders>
            <w:shd w:val="clear" w:color="000000" w:fill="FFFFFF"/>
            <w:noWrap/>
            <w:vAlign w:val="center"/>
            <w:hideMark/>
            <w:tcPrChange w:id="1463" w:author="Алексей Ярославцев" w:date="2020-05-11T17:26:00Z">
              <w:tcPr>
                <w:tcW w:w="754" w:type="dxa"/>
                <w:tcBorders>
                  <w:top w:val="nil"/>
                  <w:left w:val="nil"/>
                  <w:bottom w:val="single" w:sz="8" w:space="0" w:color="auto"/>
                  <w:right w:val="single" w:sz="8" w:space="0" w:color="auto"/>
                </w:tcBorders>
                <w:shd w:val="clear" w:color="000000" w:fill="FFFFFF"/>
                <w:noWrap/>
                <w:vAlign w:val="center"/>
                <w:hideMark/>
              </w:tcPr>
            </w:tcPrChange>
          </w:tcPr>
          <w:p w14:paraId="43FBC8C1"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2221.7</w:t>
            </w:r>
          </w:p>
        </w:tc>
        <w:tc>
          <w:tcPr>
            <w:tcW w:w="656" w:type="dxa"/>
            <w:tcBorders>
              <w:top w:val="nil"/>
              <w:left w:val="nil"/>
              <w:bottom w:val="single" w:sz="8" w:space="0" w:color="auto"/>
              <w:right w:val="single" w:sz="8" w:space="0" w:color="auto"/>
            </w:tcBorders>
            <w:shd w:val="clear" w:color="000000" w:fill="FFFFFF"/>
            <w:noWrap/>
            <w:vAlign w:val="center"/>
            <w:hideMark/>
            <w:tcPrChange w:id="1464" w:author="Алексей Ярославцев" w:date="2020-05-11T17:26:00Z">
              <w:tcPr>
                <w:tcW w:w="656" w:type="dxa"/>
                <w:tcBorders>
                  <w:top w:val="nil"/>
                  <w:left w:val="nil"/>
                  <w:bottom w:val="single" w:sz="8" w:space="0" w:color="auto"/>
                  <w:right w:val="single" w:sz="8" w:space="0" w:color="auto"/>
                </w:tcBorders>
                <w:shd w:val="clear" w:color="000000" w:fill="FFFFFF"/>
                <w:noWrap/>
                <w:vAlign w:val="center"/>
                <w:hideMark/>
              </w:tcPr>
            </w:tcPrChange>
          </w:tcPr>
          <w:p w14:paraId="2D516962"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5987.6</w:t>
            </w:r>
          </w:p>
        </w:tc>
        <w:tc>
          <w:tcPr>
            <w:tcW w:w="656" w:type="dxa"/>
            <w:tcBorders>
              <w:top w:val="nil"/>
              <w:left w:val="nil"/>
              <w:bottom w:val="single" w:sz="8" w:space="0" w:color="auto"/>
              <w:right w:val="single" w:sz="8" w:space="0" w:color="auto"/>
            </w:tcBorders>
            <w:shd w:val="clear" w:color="000000" w:fill="FFFFFF"/>
            <w:noWrap/>
            <w:vAlign w:val="center"/>
            <w:hideMark/>
            <w:tcPrChange w:id="1465" w:author="Алексей Ярославцев" w:date="2020-05-11T17:26:00Z">
              <w:tcPr>
                <w:tcW w:w="656" w:type="dxa"/>
                <w:tcBorders>
                  <w:top w:val="nil"/>
                  <w:left w:val="nil"/>
                  <w:bottom w:val="single" w:sz="8" w:space="0" w:color="auto"/>
                  <w:right w:val="single" w:sz="8" w:space="0" w:color="auto"/>
                </w:tcBorders>
                <w:shd w:val="clear" w:color="000000" w:fill="FFFFFF"/>
                <w:noWrap/>
                <w:vAlign w:val="center"/>
                <w:hideMark/>
              </w:tcPr>
            </w:tcPrChange>
          </w:tcPr>
          <w:p w14:paraId="2744A334"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3832</w:t>
            </w:r>
          </w:p>
        </w:tc>
        <w:tc>
          <w:tcPr>
            <w:tcW w:w="656" w:type="dxa"/>
            <w:tcBorders>
              <w:top w:val="nil"/>
              <w:left w:val="nil"/>
              <w:bottom w:val="single" w:sz="8" w:space="0" w:color="auto"/>
              <w:right w:val="single" w:sz="8" w:space="0" w:color="auto"/>
            </w:tcBorders>
            <w:shd w:val="clear" w:color="000000" w:fill="FFFFFF"/>
            <w:noWrap/>
            <w:vAlign w:val="center"/>
            <w:hideMark/>
            <w:tcPrChange w:id="1466" w:author="Алексей Ярославцев" w:date="2020-05-11T17:26:00Z">
              <w:tcPr>
                <w:tcW w:w="656" w:type="dxa"/>
                <w:tcBorders>
                  <w:top w:val="nil"/>
                  <w:left w:val="nil"/>
                  <w:bottom w:val="single" w:sz="8" w:space="0" w:color="auto"/>
                  <w:right w:val="single" w:sz="8" w:space="0" w:color="auto"/>
                </w:tcBorders>
                <w:shd w:val="clear" w:color="000000" w:fill="FFFFFF"/>
                <w:noWrap/>
                <w:vAlign w:val="center"/>
                <w:hideMark/>
              </w:tcPr>
            </w:tcPrChange>
          </w:tcPr>
          <w:p w14:paraId="0F35CA2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1496.9</w:t>
            </w:r>
          </w:p>
        </w:tc>
        <w:tc>
          <w:tcPr>
            <w:tcW w:w="600" w:type="dxa"/>
            <w:tcBorders>
              <w:top w:val="nil"/>
              <w:left w:val="nil"/>
              <w:bottom w:val="single" w:sz="8" w:space="0" w:color="auto"/>
              <w:right w:val="single" w:sz="8" w:space="0" w:color="auto"/>
            </w:tcBorders>
            <w:shd w:val="clear" w:color="000000" w:fill="FFFFFF"/>
            <w:noWrap/>
            <w:hideMark/>
            <w:tcPrChange w:id="1467" w:author="Алексей Ярославцев" w:date="2020-05-11T17:26:00Z">
              <w:tcPr>
                <w:tcW w:w="600" w:type="dxa"/>
                <w:tcBorders>
                  <w:top w:val="nil"/>
                  <w:left w:val="nil"/>
                  <w:bottom w:val="single" w:sz="8" w:space="0" w:color="auto"/>
                  <w:right w:val="single" w:sz="8" w:space="0" w:color="auto"/>
                </w:tcBorders>
                <w:shd w:val="clear" w:color="000000" w:fill="FFFFFF"/>
                <w:noWrap/>
                <w:vAlign w:val="center"/>
                <w:hideMark/>
              </w:tcPr>
            </w:tcPrChange>
          </w:tcPr>
          <w:p w14:paraId="1D97E500" w14:textId="57EDF27D"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1468" w:author="Алексей Ярославцев" w:date="2020-05-11T17:26:00Z">
                  <w:rPr>
                    <w:rFonts w:ascii="Times New Roman" w:eastAsia="Times New Roman" w:hAnsi="Times New Roman" w:cs="Times New Roman"/>
                    <w:color w:val="000000"/>
                    <w:sz w:val="16"/>
                    <w:szCs w:val="16"/>
                    <w:lang w:val="ru-RU"/>
                  </w:rPr>
                </w:rPrChange>
              </w:rPr>
            </w:pPr>
            <w:ins w:id="1469" w:author="Алексей Ярославцев" w:date="2020-05-11T17:26:00Z">
              <w:r w:rsidRPr="00F34A4A">
                <w:rPr>
                  <w:rFonts w:ascii="Times New Roman" w:hAnsi="Times New Roman" w:cs="Times New Roman"/>
                  <w:sz w:val="16"/>
                  <w:szCs w:val="16"/>
                  <w:rPrChange w:id="1470" w:author="Алексей Ярославцев" w:date="2020-05-11T17:26:00Z">
                    <w:rPr/>
                  </w:rPrChange>
                </w:rPr>
                <w:t>4.32</w:t>
              </w:r>
            </w:ins>
            <w:del w:id="1471" w:author="Алексей Ярославцев" w:date="2020-05-11T17:26:00Z">
              <w:r w:rsidRPr="00F34A4A" w:rsidDel="00584115">
                <w:rPr>
                  <w:rFonts w:ascii="Times New Roman" w:eastAsia="Times New Roman" w:hAnsi="Times New Roman" w:cs="Times New Roman"/>
                  <w:color w:val="000000"/>
                  <w:sz w:val="16"/>
                  <w:szCs w:val="16"/>
                  <w:lang w:val="ru-RU"/>
                  <w:rPrChange w:id="1472" w:author="Алексей Ярославцев" w:date="2020-05-11T17:26:00Z">
                    <w:rPr>
                      <w:rFonts w:ascii="Times New Roman" w:eastAsia="Times New Roman" w:hAnsi="Times New Roman" w:cs="Times New Roman"/>
                      <w:color w:val="000000"/>
                      <w:sz w:val="16"/>
                      <w:szCs w:val="16"/>
                      <w:lang w:val="ru-RU"/>
                    </w:rPr>
                  </w:rPrChange>
                </w:rPr>
                <w:delText>3.58</w:delText>
              </w:r>
            </w:del>
          </w:p>
        </w:tc>
        <w:tc>
          <w:tcPr>
            <w:tcW w:w="600" w:type="dxa"/>
            <w:tcBorders>
              <w:top w:val="nil"/>
              <w:left w:val="nil"/>
              <w:bottom w:val="single" w:sz="8" w:space="0" w:color="auto"/>
              <w:right w:val="single" w:sz="8" w:space="0" w:color="auto"/>
            </w:tcBorders>
            <w:shd w:val="clear" w:color="000000" w:fill="FFFFFF"/>
            <w:noWrap/>
            <w:hideMark/>
            <w:tcPrChange w:id="1473" w:author="Алексей Ярославцев" w:date="2020-05-11T17:26:00Z">
              <w:tcPr>
                <w:tcW w:w="600" w:type="dxa"/>
                <w:tcBorders>
                  <w:top w:val="nil"/>
                  <w:left w:val="nil"/>
                  <w:bottom w:val="single" w:sz="8" w:space="0" w:color="auto"/>
                  <w:right w:val="single" w:sz="8" w:space="0" w:color="auto"/>
                </w:tcBorders>
                <w:shd w:val="clear" w:color="000000" w:fill="FFFFFF"/>
                <w:noWrap/>
                <w:vAlign w:val="center"/>
                <w:hideMark/>
              </w:tcPr>
            </w:tcPrChange>
          </w:tcPr>
          <w:p w14:paraId="6738ED64" w14:textId="6839223F"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1474" w:author="Алексей Ярославцев" w:date="2020-05-11T17:26:00Z">
                  <w:rPr>
                    <w:rFonts w:ascii="Times New Roman" w:eastAsia="Times New Roman" w:hAnsi="Times New Roman" w:cs="Times New Roman"/>
                    <w:color w:val="000000"/>
                    <w:sz w:val="16"/>
                    <w:szCs w:val="16"/>
                    <w:lang w:val="ru-RU"/>
                  </w:rPr>
                </w:rPrChange>
              </w:rPr>
            </w:pPr>
            <w:ins w:id="1475" w:author="Алексей Ярославцев" w:date="2020-05-11T17:26:00Z">
              <w:r w:rsidRPr="00F34A4A">
                <w:rPr>
                  <w:rFonts w:ascii="Times New Roman" w:hAnsi="Times New Roman" w:cs="Times New Roman"/>
                  <w:sz w:val="16"/>
                  <w:szCs w:val="16"/>
                  <w:rPrChange w:id="1476" w:author="Алексей Ярославцев" w:date="2020-05-11T17:26:00Z">
                    <w:rPr/>
                  </w:rPrChange>
                </w:rPr>
                <w:t>0.48</w:t>
              </w:r>
            </w:ins>
            <w:del w:id="1477" w:author="Алексей Ярославцев" w:date="2020-05-11T17:26:00Z">
              <w:r w:rsidRPr="00F34A4A" w:rsidDel="00584115">
                <w:rPr>
                  <w:rFonts w:ascii="Times New Roman" w:eastAsia="Times New Roman" w:hAnsi="Times New Roman" w:cs="Times New Roman"/>
                  <w:color w:val="000000"/>
                  <w:sz w:val="16"/>
                  <w:szCs w:val="16"/>
                  <w:lang w:val="ru-RU"/>
                  <w:rPrChange w:id="1478" w:author="Алексей Ярославцев" w:date="2020-05-11T17:26:00Z">
                    <w:rPr>
                      <w:rFonts w:ascii="Times New Roman" w:eastAsia="Times New Roman" w:hAnsi="Times New Roman" w:cs="Times New Roman"/>
                      <w:color w:val="000000"/>
                      <w:sz w:val="16"/>
                      <w:szCs w:val="16"/>
                      <w:lang w:val="ru-RU"/>
                    </w:rPr>
                  </w:rPrChange>
                </w:rPr>
                <w:delText>0.5</w:delText>
              </w:r>
            </w:del>
          </w:p>
        </w:tc>
        <w:tc>
          <w:tcPr>
            <w:tcW w:w="576" w:type="dxa"/>
            <w:tcBorders>
              <w:top w:val="nil"/>
              <w:left w:val="nil"/>
              <w:bottom w:val="single" w:sz="8" w:space="0" w:color="auto"/>
              <w:right w:val="single" w:sz="8" w:space="0" w:color="auto"/>
            </w:tcBorders>
            <w:shd w:val="clear" w:color="000000" w:fill="FFFFFF"/>
            <w:noWrap/>
            <w:hideMark/>
            <w:tcPrChange w:id="1479" w:author="Алексей Ярославцев" w:date="2020-05-11T17:26:00Z">
              <w:tcPr>
                <w:tcW w:w="576" w:type="dxa"/>
                <w:tcBorders>
                  <w:top w:val="nil"/>
                  <w:left w:val="nil"/>
                  <w:bottom w:val="single" w:sz="8" w:space="0" w:color="auto"/>
                  <w:right w:val="single" w:sz="8" w:space="0" w:color="auto"/>
                </w:tcBorders>
                <w:shd w:val="clear" w:color="000000" w:fill="FFFFFF"/>
                <w:noWrap/>
                <w:vAlign w:val="center"/>
                <w:hideMark/>
              </w:tcPr>
            </w:tcPrChange>
          </w:tcPr>
          <w:p w14:paraId="0DF7FE9B" w14:textId="26D0B017"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1480" w:author="Алексей Ярославцев" w:date="2020-05-11T17:26:00Z">
                  <w:rPr>
                    <w:rFonts w:ascii="Times New Roman" w:eastAsia="Times New Roman" w:hAnsi="Times New Roman" w:cs="Times New Roman"/>
                    <w:color w:val="000000"/>
                    <w:sz w:val="16"/>
                    <w:szCs w:val="16"/>
                    <w:lang w:val="ru-RU"/>
                  </w:rPr>
                </w:rPrChange>
              </w:rPr>
            </w:pPr>
            <w:ins w:id="1481" w:author="Алексей Ярославцев" w:date="2020-05-11T17:26:00Z">
              <w:r w:rsidRPr="00F34A4A">
                <w:rPr>
                  <w:rFonts w:ascii="Times New Roman" w:hAnsi="Times New Roman" w:cs="Times New Roman"/>
                  <w:sz w:val="16"/>
                  <w:szCs w:val="16"/>
                  <w:rPrChange w:id="1482" w:author="Алексей Ярославцев" w:date="2020-05-11T17:26:00Z">
                    <w:rPr/>
                  </w:rPrChange>
                </w:rPr>
                <w:t>3.84</w:t>
              </w:r>
            </w:ins>
            <w:del w:id="1483" w:author="Алексей Ярославцев" w:date="2020-05-11T17:26:00Z">
              <w:r w:rsidRPr="00F34A4A" w:rsidDel="00584115">
                <w:rPr>
                  <w:rFonts w:ascii="Times New Roman" w:eastAsia="Times New Roman" w:hAnsi="Times New Roman" w:cs="Times New Roman"/>
                  <w:color w:val="000000"/>
                  <w:sz w:val="16"/>
                  <w:szCs w:val="16"/>
                  <w:lang w:val="ru-RU"/>
                  <w:rPrChange w:id="1484" w:author="Алексей Ярославцев" w:date="2020-05-11T17:26:00Z">
                    <w:rPr>
                      <w:rFonts w:ascii="Times New Roman" w:eastAsia="Times New Roman" w:hAnsi="Times New Roman" w:cs="Times New Roman"/>
                      <w:color w:val="000000"/>
                      <w:sz w:val="16"/>
                      <w:szCs w:val="16"/>
                      <w:lang w:val="ru-RU"/>
                    </w:rPr>
                  </w:rPrChange>
                </w:rPr>
                <w:delText>3.08</w:delText>
              </w:r>
            </w:del>
          </w:p>
        </w:tc>
      </w:tr>
      <w:tr w:rsidR="00F34A4A" w:rsidRPr="00F307EE" w14:paraId="486C2BB6" w14:textId="77777777" w:rsidTr="00A64F98">
        <w:tblPrEx>
          <w:tblW w:w="15099" w:type="dxa"/>
          <w:tblInd w:w="93" w:type="dxa"/>
          <w:tblLayout w:type="fixed"/>
          <w:tblPrExChange w:id="1485" w:author="Алексей Ярославцев" w:date="2020-05-11T17:26:00Z">
            <w:tblPrEx>
              <w:tblW w:w="15099" w:type="dxa"/>
              <w:tblInd w:w="93" w:type="dxa"/>
              <w:tblLayout w:type="fixed"/>
            </w:tblPrEx>
          </w:tblPrExChange>
        </w:tblPrEx>
        <w:trPr>
          <w:trHeight w:val="170"/>
          <w:trPrChange w:id="1486" w:author="Алексей Ярославцев" w:date="2020-05-11T17:26:00Z">
            <w:trPr>
              <w:trHeight w:val="170"/>
            </w:trPr>
          </w:trPrChange>
        </w:trPr>
        <w:tc>
          <w:tcPr>
            <w:tcW w:w="1008" w:type="dxa"/>
            <w:tcBorders>
              <w:top w:val="nil"/>
              <w:left w:val="single" w:sz="8" w:space="0" w:color="auto"/>
              <w:bottom w:val="single" w:sz="8" w:space="0" w:color="auto"/>
              <w:right w:val="single" w:sz="8" w:space="0" w:color="auto"/>
            </w:tcBorders>
            <w:shd w:val="clear" w:color="000000" w:fill="FFFFFF"/>
            <w:noWrap/>
            <w:vAlign w:val="center"/>
            <w:hideMark/>
            <w:tcPrChange w:id="1487" w:author="Алексей Ярославцев" w:date="2020-05-11T17:26:00Z">
              <w:tcPr>
                <w:tcW w:w="1008" w:type="dxa"/>
                <w:tcBorders>
                  <w:top w:val="nil"/>
                  <w:left w:val="single" w:sz="8" w:space="0" w:color="auto"/>
                  <w:bottom w:val="single" w:sz="8" w:space="0" w:color="auto"/>
                  <w:right w:val="single" w:sz="8" w:space="0" w:color="auto"/>
                </w:tcBorders>
                <w:shd w:val="clear" w:color="000000" w:fill="FFFFFF"/>
                <w:noWrap/>
                <w:vAlign w:val="center"/>
                <w:hideMark/>
              </w:tcPr>
            </w:tcPrChange>
          </w:tcPr>
          <w:p w14:paraId="5DD04A1C" w14:textId="77777777" w:rsidR="00F34A4A" w:rsidRPr="00F307EE" w:rsidRDefault="00F34A4A" w:rsidP="00F34A4A">
            <w:pPr>
              <w:spacing w:after="0" w:line="240" w:lineRule="auto"/>
              <w:jc w:val="right"/>
              <w:rPr>
                <w:rFonts w:ascii="Times New Roman" w:eastAsia="Times New Roman" w:hAnsi="Times New Roman" w:cs="Times New Roman"/>
                <w:b/>
                <w:bCs/>
                <w:color w:val="000000"/>
                <w:sz w:val="16"/>
                <w:szCs w:val="16"/>
                <w:lang w:val="ru-RU"/>
              </w:rPr>
            </w:pPr>
            <w:r w:rsidRPr="00F307EE">
              <w:rPr>
                <w:rFonts w:ascii="Times New Roman" w:eastAsia="Times New Roman" w:hAnsi="Times New Roman" w:cs="Times New Roman"/>
                <w:b/>
                <w:bCs/>
                <w:color w:val="000000"/>
                <w:sz w:val="16"/>
                <w:szCs w:val="16"/>
                <w:lang w:val="ru-RU"/>
              </w:rPr>
              <w:t> SE</w:t>
            </w:r>
          </w:p>
        </w:tc>
        <w:tc>
          <w:tcPr>
            <w:tcW w:w="755" w:type="dxa"/>
            <w:tcBorders>
              <w:top w:val="nil"/>
              <w:left w:val="nil"/>
              <w:bottom w:val="single" w:sz="8" w:space="0" w:color="auto"/>
              <w:right w:val="single" w:sz="8" w:space="0" w:color="auto"/>
            </w:tcBorders>
            <w:shd w:val="clear" w:color="000000" w:fill="FFFFFF"/>
            <w:vAlign w:val="center"/>
            <w:hideMark/>
            <w:tcPrChange w:id="1488" w:author="Алексей Ярославцев" w:date="2020-05-11T17:26:00Z">
              <w:tcPr>
                <w:tcW w:w="755" w:type="dxa"/>
                <w:tcBorders>
                  <w:top w:val="nil"/>
                  <w:left w:val="nil"/>
                  <w:bottom w:val="single" w:sz="8" w:space="0" w:color="auto"/>
                  <w:right w:val="single" w:sz="8" w:space="0" w:color="auto"/>
                </w:tcBorders>
                <w:shd w:val="clear" w:color="000000" w:fill="FFFFFF"/>
                <w:vAlign w:val="center"/>
                <w:hideMark/>
              </w:tcPr>
            </w:tcPrChange>
          </w:tcPr>
          <w:p w14:paraId="1AB8094A"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580" w:type="dxa"/>
            <w:tcBorders>
              <w:top w:val="nil"/>
              <w:left w:val="nil"/>
              <w:bottom w:val="single" w:sz="8" w:space="0" w:color="auto"/>
              <w:right w:val="single" w:sz="8" w:space="0" w:color="auto"/>
            </w:tcBorders>
            <w:shd w:val="clear" w:color="000000" w:fill="FFFFFF"/>
            <w:vAlign w:val="center"/>
            <w:hideMark/>
            <w:tcPrChange w:id="1489" w:author="Алексей Ярославцев" w:date="2020-05-11T17:26:00Z">
              <w:tcPr>
                <w:tcW w:w="580" w:type="dxa"/>
                <w:tcBorders>
                  <w:top w:val="nil"/>
                  <w:left w:val="nil"/>
                  <w:bottom w:val="single" w:sz="8" w:space="0" w:color="auto"/>
                  <w:right w:val="single" w:sz="8" w:space="0" w:color="auto"/>
                </w:tcBorders>
                <w:shd w:val="clear" w:color="000000" w:fill="FFFFFF"/>
                <w:vAlign w:val="center"/>
                <w:hideMark/>
              </w:tcPr>
            </w:tcPrChange>
          </w:tcPr>
          <w:p w14:paraId="21490BB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1.3</w:t>
            </w:r>
          </w:p>
        </w:tc>
        <w:tc>
          <w:tcPr>
            <w:tcW w:w="595" w:type="dxa"/>
            <w:tcBorders>
              <w:top w:val="nil"/>
              <w:left w:val="nil"/>
              <w:bottom w:val="single" w:sz="8" w:space="0" w:color="auto"/>
              <w:right w:val="single" w:sz="8" w:space="0" w:color="auto"/>
            </w:tcBorders>
            <w:shd w:val="clear" w:color="000000" w:fill="FFFFFF"/>
            <w:vAlign w:val="center"/>
            <w:hideMark/>
            <w:tcPrChange w:id="1490" w:author="Алексей Ярославцев" w:date="2020-05-11T17:26:00Z">
              <w:tcPr>
                <w:tcW w:w="595" w:type="dxa"/>
                <w:tcBorders>
                  <w:top w:val="nil"/>
                  <w:left w:val="nil"/>
                  <w:bottom w:val="single" w:sz="8" w:space="0" w:color="auto"/>
                  <w:right w:val="single" w:sz="8" w:space="0" w:color="auto"/>
                </w:tcBorders>
                <w:shd w:val="clear" w:color="000000" w:fill="FFFFFF"/>
                <w:vAlign w:val="center"/>
                <w:hideMark/>
              </w:tcPr>
            </w:tcPrChange>
          </w:tcPr>
          <w:p w14:paraId="0A52346F"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3.26</w:t>
            </w:r>
          </w:p>
        </w:tc>
        <w:tc>
          <w:tcPr>
            <w:tcW w:w="580" w:type="dxa"/>
            <w:tcBorders>
              <w:top w:val="nil"/>
              <w:left w:val="nil"/>
              <w:bottom w:val="single" w:sz="8" w:space="0" w:color="auto"/>
              <w:right w:val="single" w:sz="8" w:space="0" w:color="auto"/>
            </w:tcBorders>
            <w:shd w:val="clear" w:color="000000" w:fill="FFFFFF"/>
            <w:vAlign w:val="center"/>
            <w:hideMark/>
            <w:tcPrChange w:id="1491" w:author="Алексей Ярославцев" w:date="2020-05-11T17:26:00Z">
              <w:tcPr>
                <w:tcW w:w="580" w:type="dxa"/>
                <w:tcBorders>
                  <w:top w:val="nil"/>
                  <w:left w:val="nil"/>
                  <w:bottom w:val="single" w:sz="8" w:space="0" w:color="auto"/>
                  <w:right w:val="single" w:sz="8" w:space="0" w:color="auto"/>
                </w:tcBorders>
                <w:shd w:val="clear" w:color="000000" w:fill="FFFFFF"/>
                <w:vAlign w:val="center"/>
                <w:hideMark/>
              </w:tcPr>
            </w:tcPrChange>
          </w:tcPr>
          <w:p w14:paraId="0EB24378"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0.61</w:t>
            </w:r>
          </w:p>
        </w:tc>
        <w:tc>
          <w:tcPr>
            <w:tcW w:w="595" w:type="dxa"/>
            <w:tcBorders>
              <w:top w:val="nil"/>
              <w:left w:val="nil"/>
              <w:bottom w:val="single" w:sz="8" w:space="0" w:color="auto"/>
              <w:right w:val="single" w:sz="8" w:space="0" w:color="auto"/>
            </w:tcBorders>
            <w:shd w:val="clear" w:color="000000" w:fill="FFFFFF"/>
            <w:vAlign w:val="center"/>
            <w:hideMark/>
            <w:tcPrChange w:id="1492" w:author="Алексей Ярославцев" w:date="2020-05-11T17:26:00Z">
              <w:tcPr>
                <w:tcW w:w="595" w:type="dxa"/>
                <w:tcBorders>
                  <w:top w:val="nil"/>
                  <w:left w:val="nil"/>
                  <w:bottom w:val="single" w:sz="8" w:space="0" w:color="auto"/>
                  <w:right w:val="single" w:sz="8" w:space="0" w:color="auto"/>
                </w:tcBorders>
                <w:shd w:val="clear" w:color="000000" w:fill="FFFFFF"/>
                <w:vAlign w:val="center"/>
                <w:hideMark/>
              </w:tcPr>
            </w:tcPrChange>
          </w:tcPr>
          <w:p w14:paraId="67D30E76"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2.42</w:t>
            </w:r>
          </w:p>
        </w:tc>
        <w:tc>
          <w:tcPr>
            <w:tcW w:w="343" w:type="dxa"/>
            <w:tcBorders>
              <w:top w:val="nil"/>
              <w:left w:val="nil"/>
              <w:bottom w:val="single" w:sz="8" w:space="0" w:color="auto"/>
              <w:right w:val="single" w:sz="8" w:space="0" w:color="auto"/>
            </w:tcBorders>
            <w:shd w:val="clear" w:color="000000" w:fill="FFFFFF"/>
            <w:vAlign w:val="center"/>
            <w:hideMark/>
            <w:tcPrChange w:id="1493" w:author="Алексей Ярославцев" w:date="2020-05-11T17:26:00Z">
              <w:tcPr>
                <w:tcW w:w="343" w:type="dxa"/>
                <w:tcBorders>
                  <w:top w:val="nil"/>
                  <w:left w:val="nil"/>
                  <w:bottom w:val="single" w:sz="8" w:space="0" w:color="auto"/>
                  <w:right w:val="single" w:sz="8" w:space="0" w:color="auto"/>
                </w:tcBorders>
                <w:shd w:val="clear" w:color="000000" w:fill="FFFFFF"/>
                <w:vAlign w:val="center"/>
                <w:hideMark/>
              </w:tcPr>
            </w:tcPrChange>
          </w:tcPr>
          <w:p w14:paraId="26DEA3BA"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521" w:type="dxa"/>
            <w:tcBorders>
              <w:top w:val="nil"/>
              <w:left w:val="nil"/>
              <w:bottom w:val="single" w:sz="8" w:space="0" w:color="auto"/>
              <w:right w:val="single" w:sz="8" w:space="0" w:color="auto"/>
            </w:tcBorders>
            <w:shd w:val="clear" w:color="000000" w:fill="FFFFFF"/>
            <w:vAlign w:val="center"/>
            <w:hideMark/>
            <w:tcPrChange w:id="1494" w:author="Алексей Ярославцев" w:date="2020-05-11T17:26:00Z">
              <w:tcPr>
                <w:tcW w:w="521" w:type="dxa"/>
                <w:tcBorders>
                  <w:top w:val="nil"/>
                  <w:left w:val="nil"/>
                  <w:bottom w:val="single" w:sz="8" w:space="0" w:color="auto"/>
                  <w:right w:val="single" w:sz="8" w:space="0" w:color="auto"/>
                </w:tcBorders>
                <w:shd w:val="clear" w:color="000000" w:fill="FFFFFF"/>
                <w:vAlign w:val="center"/>
                <w:hideMark/>
              </w:tcPr>
            </w:tcPrChange>
          </w:tcPr>
          <w:p w14:paraId="463BEEC3"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595" w:type="dxa"/>
            <w:tcBorders>
              <w:top w:val="nil"/>
              <w:left w:val="nil"/>
              <w:bottom w:val="single" w:sz="8" w:space="0" w:color="auto"/>
              <w:right w:val="single" w:sz="8" w:space="0" w:color="auto"/>
            </w:tcBorders>
            <w:shd w:val="clear" w:color="000000" w:fill="FFFFFF"/>
            <w:vAlign w:val="center"/>
            <w:hideMark/>
            <w:tcPrChange w:id="1495" w:author="Алексей Ярославцев" w:date="2020-05-11T17:26:00Z">
              <w:tcPr>
                <w:tcW w:w="595" w:type="dxa"/>
                <w:tcBorders>
                  <w:top w:val="nil"/>
                  <w:left w:val="nil"/>
                  <w:bottom w:val="single" w:sz="8" w:space="0" w:color="auto"/>
                  <w:right w:val="single" w:sz="8" w:space="0" w:color="auto"/>
                </w:tcBorders>
                <w:shd w:val="clear" w:color="000000" w:fill="FFFFFF"/>
                <w:vAlign w:val="center"/>
                <w:hideMark/>
              </w:tcPr>
            </w:tcPrChange>
          </w:tcPr>
          <w:p w14:paraId="044380AA"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595" w:type="dxa"/>
            <w:tcBorders>
              <w:top w:val="nil"/>
              <w:left w:val="nil"/>
              <w:bottom w:val="single" w:sz="8" w:space="0" w:color="auto"/>
              <w:right w:val="single" w:sz="8" w:space="0" w:color="auto"/>
            </w:tcBorders>
            <w:shd w:val="clear" w:color="000000" w:fill="FFFFFF"/>
            <w:vAlign w:val="center"/>
            <w:hideMark/>
            <w:tcPrChange w:id="1496" w:author="Алексей Ярославцев" w:date="2020-05-11T17:26:00Z">
              <w:tcPr>
                <w:tcW w:w="595" w:type="dxa"/>
                <w:tcBorders>
                  <w:top w:val="nil"/>
                  <w:left w:val="nil"/>
                  <w:bottom w:val="single" w:sz="8" w:space="0" w:color="auto"/>
                  <w:right w:val="single" w:sz="8" w:space="0" w:color="auto"/>
                </w:tcBorders>
                <w:shd w:val="clear" w:color="000000" w:fill="FFFFFF"/>
                <w:vAlign w:val="center"/>
                <w:hideMark/>
              </w:tcPr>
            </w:tcPrChange>
          </w:tcPr>
          <w:p w14:paraId="2CABBAB9"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 </w:t>
            </w:r>
          </w:p>
        </w:tc>
        <w:tc>
          <w:tcPr>
            <w:tcW w:w="656" w:type="dxa"/>
            <w:tcBorders>
              <w:top w:val="nil"/>
              <w:left w:val="nil"/>
              <w:bottom w:val="single" w:sz="8" w:space="0" w:color="auto"/>
              <w:right w:val="single" w:sz="8" w:space="0" w:color="auto"/>
            </w:tcBorders>
            <w:shd w:val="clear" w:color="000000" w:fill="FFFFFF"/>
            <w:vAlign w:val="center"/>
            <w:hideMark/>
            <w:tcPrChange w:id="1497" w:author="Алексей Ярославцев" w:date="2020-05-11T17:26:00Z">
              <w:tcPr>
                <w:tcW w:w="656" w:type="dxa"/>
                <w:tcBorders>
                  <w:top w:val="nil"/>
                  <w:left w:val="nil"/>
                  <w:bottom w:val="single" w:sz="8" w:space="0" w:color="auto"/>
                  <w:right w:val="single" w:sz="8" w:space="0" w:color="auto"/>
                </w:tcBorders>
                <w:shd w:val="clear" w:color="000000" w:fill="FFFFFF"/>
                <w:vAlign w:val="center"/>
                <w:hideMark/>
              </w:tcPr>
            </w:tcPrChange>
          </w:tcPr>
          <w:p w14:paraId="53271130"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64.98</w:t>
            </w:r>
          </w:p>
        </w:tc>
        <w:tc>
          <w:tcPr>
            <w:tcW w:w="595" w:type="dxa"/>
            <w:tcBorders>
              <w:top w:val="nil"/>
              <w:left w:val="nil"/>
              <w:bottom w:val="single" w:sz="8" w:space="0" w:color="auto"/>
              <w:right w:val="single" w:sz="8" w:space="0" w:color="auto"/>
            </w:tcBorders>
            <w:shd w:val="clear" w:color="000000" w:fill="FFFFFF"/>
            <w:vAlign w:val="center"/>
            <w:hideMark/>
            <w:tcPrChange w:id="1498" w:author="Алексей Ярославцев" w:date="2020-05-11T17:26:00Z">
              <w:tcPr>
                <w:tcW w:w="595" w:type="dxa"/>
                <w:tcBorders>
                  <w:top w:val="nil"/>
                  <w:left w:val="nil"/>
                  <w:bottom w:val="single" w:sz="8" w:space="0" w:color="auto"/>
                  <w:right w:val="single" w:sz="8" w:space="0" w:color="auto"/>
                </w:tcBorders>
                <w:shd w:val="clear" w:color="000000" w:fill="FFFFFF"/>
                <w:vAlign w:val="center"/>
                <w:hideMark/>
              </w:tcPr>
            </w:tcPrChange>
          </w:tcPr>
          <w:p w14:paraId="1CCB514E"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1.18</w:t>
            </w:r>
          </w:p>
        </w:tc>
        <w:tc>
          <w:tcPr>
            <w:tcW w:w="680" w:type="dxa"/>
            <w:tcBorders>
              <w:top w:val="nil"/>
              <w:left w:val="nil"/>
              <w:bottom w:val="single" w:sz="8" w:space="0" w:color="auto"/>
              <w:right w:val="single" w:sz="8" w:space="0" w:color="auto"/>
            </w:tcBorders>
            <w:shd w:val="clear" w:color="000000" w:fill="FFFFFF"/>
            <w:noWrap/>
            <w:vAlign w:val="center"/>
            <w:hideMark/>
            <w:tcPrChange w:id="1499" w:author="Алексей Ярославцев" w:date="2020-05-11T17:26:00Z">
              <w:tcPr>
                <w:tcW w:w="680" w:type="dxa"/>
                <w:tcBorders>
                  <w:top w:val="nil"/>
                  <w:left w:val="nil"/>
                  <w:bottom w:val="single" w:sz="8" w:space="0" w:color="auto"/>
                  <w:right w:val="single" w:sz="8" w:space="0" w:color="auto"/>
                </w:tcBorders>
                <w:shd w:val="clear" w:color="000000" w:fill="FFFFFF"/>
                <w:noWrap/>
                <w:vAlign w:val="center"/>
                <w:hideMark/>
              </w:tcPr>
            </w:tcPrChange>
          </w:tcPr>
          <w:p w14:paraId="3EFAE24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2.89</w:t>
            </w:r>
          </w:p>
        </w:tc>
        <w:tc>
          <w:tcPr>
            <w:tcW w:w="647" w:type="dxa"/>
            <w:tcBorders>
              <w:top w:val="nil"/>
              <w:left w:val="nil"/>
              <w:bottom w:val="single" w:sz="8" w:space="0" w:color="auto"/>
              <w:right w:val="single" w:sz="8" w:space="0" w:color="auto"/>
            </w:tcBorders>
            <w:shd w:val="clear" w:color="000000" w:fill="FFFFFF"/>
            <w:noWrap/>
            <w:vAlign w:val="center"/>
            <w:hideMark/>
            <w:tcPrChange w:id="1500" w:author="Алексей Ярославцев" w:date="2020-05-11T17:26:00Z">
              <w:tcPr>
                <w:tcW w:w="647" w:type="dxa"/>
                <w:tcBorders>
                  <w:top w:val="nil"/>
                  <w:left w:val="nil"/>
                  <w:bottom w:val="single" w:sz="8" w:space="0" w:color="auto"/>
                  <w:right w:val="single" w:sz="8" w:space="0" w:color="auto"/>
                </w:tcBorders>
                <w:shd w:val="clear" w:color="000000" w:fill="FFFFFF"/>
                <w:noWrap/>
                <w:vAlign w:val="center"/>
                <w:hideMark/>
              </w:tcPr>
            </w:tcPrChange>
          </w:tcPr>
          <w:p w14:paraId="39C74F1A"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0.14</w:t>
            </w:r>
          </w:p>
        </w:tc>
        <w:tc>
          <w:tcPr>
            <w:tcW w:w="656" w:type="dxa"/>
            <w:tcBorders>
              <w:top w:val="nil"/>
              <w:left w:val="nil"/>
              <w:bottom w:val="single" w:sz="8" w:space="0" w:color="auto"/>
              <w:right w:val="single" w:sz="8" w:space="0" w:color="auto"/>
            </w:tcBorders>
            <w:shd w:val="clear" w:color="000000" w:fill="FFFFFF"/>
            <w:noWrap/>
            <w:vAlign w:val="center"/>
            <w:hideMark/>
            <w:tcPrChange w:id="1501" w:author="Алексей Ярославцев" w:date="2020-05-11T17:26:00Z">
              <w:tcPr>
                <w:tcW w:w="656" w:type="dxa"/>
                <w:tcBorders>
                  <w:top w:val="nil"/>
                  <w:left w:val="nil"/>
                  <w:bottom w:val="single" w:sz="8" w:space="0" w:color="auto"/>
                  <w:right w:val="single" w:sz="8" w:space="0" w:color="auto"/>
                </w:tcBorders>
                <w:shd w:val="clear" w:color="000000" w:fill="FFFFFF"/>
                <w:noWrap/>
                <w:vAlign w:val="center"/>
                <w:hideMark/>
              </w:tcPr>
            </w:tcPrChange>
          </w:tcPr>
          <w:p w14:paraId="2E3270B6"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19.49</w:t>
            </w:r>
          </w:p>
        </w:tc>
        <w:tc>
          <w:tcPr>
            <w:tcW w:w="600" w:type="dxa"/>
            <w:tcBorders>
              <w:top w:val="nil"/>
              <w:left w:val="nil"/>
              <w:bottom w:val="single" w:sz="8" w:space="0" w:color="auto"/>
              <w:right w:val="single" w:sz="8" w:space="0" w:color="auto"/>
            </w:tcBorders>
            <w:shd w:val="clear" w:color="000000" w:fill="FFFFFF"/>
            <w:noWrap/>
            <w:vAlign w:val="center"/>
            <w:hideMark/>
            <w:tcPrChange w:id="1502" w:author="Алексей Ярославцев" w:date="2020-05-11T17:26:00Z">
              <w:tcPr>
                <w:tcW w:w="600" w:type="dxa"/>
                <w:tcBorders>
                  <w:top w:val="nil"/>
                  <w:left w:val="nil"/>
                  <w:bottom w:val="single" w:sz="8" w:space="0" w:color="auto"/>
                  <w:right w:val="single" w:sz="8" w:space="0" w:color="auto"/>
                </w:tcBorders>
                <w:shd w:val="clear" w:color="000000" w:fill="FFFFFF"/>
                <w:noWrap/>
                <w:vAlign w:val="center"/>
                <w:hideMark/>
              </w:tcPr>
            </w:tcPrChange>
          </w:tcPr>
          <w:p w14:paraId="601ACEE8"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w:t>
            </w:r>
          </w:p>
        </w:tc>
        <w:tc>
          <w:tcPr>
            <w:tcW w:w="600" w:type="dxa"/>
            <w:tcBorders>
              <w:top w:val="nil"/>
              <w:left w:val="nil"/>
              <w:bottom w:val="single" w:sz="8" w:space="0" w:color="auto"/>
              <w:right w:val="single" w:sz="8" w:space="0" w:color="auto"/>
            </w:tcBorders>
            <w:shd w:val="clear" w:color="000000" w:fill="FFFFFF"/>
            <w:noWrap/>
            <w:vAlign w:val="center"/>
            <w:hideMark/>
            <w:tcPrChange w:id="1503" w:author="Алексей Ярославцев" w:date="2020-05-11T17:26:00Z">
              <w:tcPr>
                <w:tcW w:w="600" w:type="dxa"/>
                <w:tcBorders>
                  <w:top w:val="nil"/>
                  <w:left w:val="nil"/>
                  <w:bottom w:val="single" w:sz="8" w:space="0" w:color="auto"/>
                  <w:right w:val="single" w:sz="8" w:space="0" w:color="auto"/>
                </w:tcBorders>
                <w:shd w:val="clear" w:color="000000" w:fill="FFFFFF"/>
                <w:noWrap/>
                <w:vAlign w:val="center"/>
                <w:hideMark/>
              </w:tcPr>
            </w:tcPrChange>
          </w:tcPr>
          <w:p w14:paraId="7F807D7C"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0.11</w:t>
            </w:r>
          </w:p>
        </w:tc>
        <w:tc>
          <w:tcPr>
            <w:tcW w:w="754" w:type="dxa"/>
            <w:tcBorders>
              <w:top w:val="nil"/>
              <w:left w:val="nil"/>
              <w:bottom w:val="single" w:sz="8" w:space="0" w:color="auto"/>
              <w:right w:val="single" w:sz="8" w:space="0" w:color="auto"/>
            </w:tcBorders>
            <w:shd w:val="clear" w:color="000000" w:fill="FFFFFF"/>
            <w:noWrap/>
            <w:vAlign w:val="center"/>
            <w:hideMark/>
            <w:tcPrChange w:id="1504" w:author="Алексей Ярославцев" w:date="2020-05-11T17:26:00Z">
              <w:tcPr>
                <w:tcW w:w="754" w:type="dxa"/>
                <w:tcBorders>
                  <w:top w:val="nil"/>
                  <w:left w:val="nil"/>
                  <w:bottom w:val="single" w:sz="8" w:space="0" w:color="auto"/>
                  <w:right w:val="single" w:sz="8" w:space="0" w:color="auto"/>
                </w:tcBorders>
                <w:shd w:val="clear" w:color="000000" w:fill="FFFFFF"/>
                <w:noWrap/>
                <w:vAlign w:val="center"/>
                <w:hideMark/>
              </w:tcPr>
            </w:tcPrChange>
          </w:tcPr>
          <w:p w14:paraId="7F5AEAC4"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385.4</w:t>
            </w:r>
          </w:p>
        </w:tc>
        <w:tc>
          <w:tcPr>
            <w:tcW w:w="656" w:type="dxa"/>
            <w:tcBorders>
              <w:top w:val="nil"/>
              <w:left w:val="nil"/>
              <w:bottom w:val="single" w:sz="8" w:space="0" w:color="auto"/>
              <w:right w:val="single" w:sz="8" w:space="0" w:color="auto"/>
            </w:tcBorders>
            <w:shd w:val="clear" w:color="000000" w:fill="FFFFFF"/>
            <w:noWrap/>
            <w:vAlign w:val="center"/>
            <w:hideMark/>
            <w:tcPrChange w:id="1505" w:author="Алексей Ярославцев" w:date="2020-05-11T17:26:00Z">
              <w:tcPr>
                <w:tcW w:w="656" w:type="dxa"/>
                <w:tcBorders>
                  <w:top w:val="nil"/>
                  <w:left w:val="nil"/>
                  <w:bottom w:val="single" w:sz="8" w:space="0" w:color="auto"/>
                  <w:right w:val="single" w:sz="8" w:space="0" w:color="auto"/>
                </w:tcBorders>
                <w:shd w:val="clear" w:color="000000" w:fill="FFFFFF"/>
                <w:noWrap/>
                <w:vAlign w:val="center"/>
                <w:hideMark/>
              </w:tcPr>
            </w:tcPrChange>
          </w:tcPr>
          <w:p w14:paraId="5DED509F"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396.4</w:t>
            </w:r>
          </w:p>
        </w:tc>
        <w:tc>
          <w:tcPr>
            <w:tcW w:w="656" w:type="dxa"/>
            <w:tcBorders>
              <w:top w:val="nil"/>
              <w:left w:val="nil"/>
              <w:bottom w:val="single" w:sz="8" w:space="0" w:color="auto"/>
              <w:right w:val="single" w:sz="8" w:space="0" w:color="auto"/>
            </w:tcBorders>
            <w:shd w:val="clear" w:color="000000" w:fill="FFFFFF"/>
            <w:noWrap/>
            <w:vAlign w:val="center"/>
            <w:hideMark/>
            <w:tcPrChange w:id="1506" w:author="Алексей Ярославцев" w:date="2020-05-11T17:26:00Z">
              <w:tcPr>
                <w:tcW w:w="656" w:type="dxa"/>
                <w:tcBorders>
                  <w:top w:val="nil"/>
                  <w:left w:val="nil"/>
                  <w:bottom w:val="single" w:sz="8" w:space="0" w:color="auto"/>
                  <w:right w:val="single" w:sz="8" w:space="0" w:color="auto"/>
                </w:tcBorders>
                <w:shd w:val="clear" w:color="000000" w:fill="FFFFFF"/>
                <w:noWrap/>
                <w:vAlign w:val="center"/>
                <w:hideMark/>
              </w:tcPr>
            </w:tcPrChange>
          </w:tcPr>
          <w:p w14:paraId="743AC17F"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253.7</w:t>
            </w:r>
          </w:p>
        </w:tc>
        <w:tc>
          <w:tcPr>
            <w:tcW w:w="656" w:type="dxa"/>
            <w:tcBorders>
              <w:top w:val="nil"/>
              <w:left w:val="nil"/>
              <w:bottom w:val="single" w:sz="8" w:space="0" w:color="auto"/>
              <w:right w:val="single" w:sz="8" w:space="0" w:color="auto"/>
            </w:tcBorders>
            <w:shd w:val="clear" w:color="000000" w:fill="FFFFFF"/>
            <w:noWrap/>
            <w:vAlign w:val="center"/>
            <w:hideMark/>
            <w:tcPrChange w:id="1507" w:author="Алексей Ярославцев" w:date="2020-05-11T17:26:00Z">
              <w:tcPr>
                <w:tcW w:w="656" w:type="dxa"/>
                <w:tcBorders>
                  <w:top w:val="nil"/>
                  <w:left w:val="nil"/>
                  <w:bottom w:val="single" w:sz="8" w:space="0" w:color="auto"/>
                  <w:right w:val="single" w:sz="8" w:space="0" w:color="auto"/>
                </w:tcBorders>
                <w:shd w:val="clear" w:color="000000" w:fill="FFFFFF"/>
                <w:noWrap/>
                <w:vAlign w:val="center"/>
                <w:hideMark/>
              </w:tcPr>
            </w:tcPrChange>
          </w:tcPr>
          <w:p w14:paraId="0D1E07E5" w14:textId="77777777" w:rsidR="00F34A4A" w:rsidRPr="00F307EE" w:rsidRDefault="00F34A4A" w:rsidP="00F34A4A">
            <w:pPr>
              <w:spacing w:after="0" w:line="240" w:lineRule="auto"/>
              <w:jc w:val="right"/>
              <w:rPr>
                <w:rFonts w:ascii="Times New Roman" w:eastAsia="Times New Roman" w:hAnsi="Times New Roman" w:cs="Times New Roman"/>
                <w:color w:val="000000"/>
                <w:sz w:val="16"/>
                <w:szCs w:val="16"/>
                <w:lang w:val="ru-RU"/>
              </w:rPr>
            </w:pPr>
            <w:r w:rsidRPr="00F307EE">
              <w:rPr>
                <w:rFonts w:ascii="Times New Roman" w:eastAsia="Times New Roman" w:hAnsi="Times New Roman" w:cs="Times New Roman"/>
                <w:color w:val="000000"/>
                <w:sz w:val="16"/>
                <w:szCs w:val="16"/>
                <w:lang w:val="ru-RU"/>
              </w:rPr>
              <w:t>99.1</w:t>
            </w:r>
          </w:p>
        </w:tc>
        <w:tc>
          <w:tcPr>
            <w:tcW w:w="600" w:type="dxa"/>
            <w:tcBorders>
              <w:top w:val="nil"/>
              <w:left w:val="nil"/>
              <w:bottom w:val="single" w:sz="8" w:space="0" w:color="auto"/>
              <w:right w:val="single" w:sz="8" w:space="0" w:color="auto"/>
            </w:tcBorders>
            <w:shd w:val="clear" w:color="000000" w:fill="FFFFFF"/>
            <w:noWrap/>
            <w:hideMark/>
            <w:tcPrChange w:id="1508" w:author="Алексей Ярославцев" w:date="2020-05-11T17:26:00Z">
              <w:tcPr>
                <w:tcW w:w="600" w:type="dxa"/>
                <w:tcBorders>
                  <w:top w:val="nil"/>
                  <w:left w:val="nil"/>
                  <w:bottom w:val="single" w:sz="8" w:space="0" w:color="auto"/>
                  <w:right w:val="single" w:sz="8" w:space="0" w:color="auto"/>
                </w:tcBorders>
                <w:shd w:val="clear" w:color="000000" w:fill="FFFFFF"/>
                <w:noWrap/>
                <w:vAlign w:val="center"/>
                <w:hideMark/>
              </w:tcPr>
            </w:tcPrChange>
          </w:tcPr>
          <w:p w14:paraId="54219F1A" w14:textId="36266671"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1509" w:author="Алексей Ярославцев" w:date="2020-05-11T17:26:00Z">
                  <w:rPr>
                    <w:rFonts w:ascii="Times New Roman" w:eastAsia="Times New Roman" w:hAnsi="Times New Roman" w:cs="Times New Roman"/>
                    <w:color w:val="000000"/>
                    <w:sz w:val="16"/>
                    <w:szCs w:val="16"/>
                    <w:lang w:val="ru-RU"/>
                  </w:rPr>
                </w:rPrChange>
              </w:rPr>
            </w:pPr>
            <w:ins w:id="1510" w:author="Алексей Ярославцев" w:date="2020-05-11T17:26:00Z">
              <w:r w:rsidRPr="00F34A4A">
                <w:rPr>
                  <w:rFonts w:ascii="Times New Roman" w:hAnsi="Times New Roman" w:cs="Times New Roman"/>
                  <w:sz w:val="16"/>
                  <w:szCs w:val="16"/>
                  <w:rPrChange w:id="1511" w:author="Алексей Ярославцев" w:date="2020-05-11T17:26:00Z">
                    <w:rPr/>
                  </w:rPrChange>
                </w:rPr>
                <w:t>0.14</w:t>
              </w:r>
            </w:ins>
            <w:del w:id="1512" w:author="Алексей Ярославцев" w:date="2020-05-11T17:26:00Z">
              <w:r w:rsidRPr="00F34A4A" w:rsidDel="00584115">
                <w:rPr>
                  <w:rFonts w:ascii="Times New Roman" w:eastAsia="Times New Roman" w:hAnsi="Times New Roman" w:cs="Times New Roman"/>
                  <w:color w:val="000000"/>
                  <w:sz w:val="16"/>
                  <w:szCs w:val="16"/>
                  <w:lang w:val="ru-RU"/>
                  <w:rPrChange w:id="1513" w:author="Алексей Ярославцев" w:date="2020-05-11T17:26:00Z">
                    <w:rPr>
                      <w:rFonts w:ascii="Times New Roman" w:eastAsia="Times New Roman" w:hAnsi="Times New Roman" w:cs="Times New Roman"/>
                      <w:color w:val="000000"/>
                      <w:sz w:val="16"/>
                      <w:szCs w:val="16"/>
                      <w:lang w:val="ru-RU"/>
                    </w:rPr>
                  </w:rPrChange>
                </w:rPr>
                <w:delText>0.09</w:delText>
              </w:r>
            </w:del>
          </w:p>
        </w:tc>
        <w:tc>
          <w:tcPr>
            <w:tcW w:w="600" w:type="dxa"/>
            <w:tcBorders>
              <w:top w:val="nil"/>
              <w:left w:val="nil"/>
              <w:bottom w:val="single" w:sz="8" w:space="0" w:color="auto"/>
              <w:right w:val="single" w:sz="8" w:space="0" w:color="auto"/>
            </w:tcBorders>
            <w:shd w:val="clear" w:color="000000" w:fill="FFFFFF"/>
            <w:noWrap/>
            <w:hideMark/>
            <w:tcPrChange w:id="1514" w:author="Алексей Ярославцев" w:date="2020-05-11T17:26:00Z">
              <w:tcPr>
                <w:tcW w:w="600" w:type="dxa"/>
                <w:tcBorders>
                  <w:top w:val="nil"/>
                  <w:left w:val="nil"/>
                  <w:bottom w:val="single" w:sz="8" w:space="0" w:color="auto"/>
                  <w:right w:val="single" w:sz="8" w:space="0" w:color="auto"/>
                </w:tcBorders>
                <w:shd w:val="clear" w:color="000000" w:fill="FFFFFF"/>
                <w:noWrap/>
                <w:vAlign w:val="center"/>
                <w:hideMark/>
              </w:tcPr>
            </w:tcPrChange>
          </w:tcPr>
          <w:p w14:paraId="28E18A27" w14:textId="56F9C7F3"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1515" w:author="Алексей Ярославцев" w:date="2020-05-11T17:26:00Z">
                  <w:rPr>
                    <w:rFonts w:ascii="Times New Roman" w:eastAsia="Times New Roman" w:hAnsi="Times New Roman" w:cs="Times New Roman"/>
                    <w:color w:val="000000"/>
                    <w:sz w:val="16"/>
                    <w:szCs w:val="16"/>
                    <w:lang w:val="ru-RU"/>
                  </w:rPr>
                </w:rPrChange>
              </w:rPr>
            </w:pPr>
            <w:ins w:id="1516" w:author="Алексей Ярославцев" w:date="2020-05-11T17:26:00Z">
              <w:r w:rsidRPr="00F34A4A">
                <w:rPr>
                  <w:rFonts w:ascii="Times New Roman" w:hAnsi="Times New Roman" w:cs="Times New Roman"/>
                  <w:sz w:val="16"/>
                  <w:szCs w:val="16"/>
                  <w:rPrChange w:id="1517" w:author="Алексей Ярославцев" w:date="2020-05-11T17:26:00Z">
                    <w:rPr/>
                  </w:rPrChange>
                </w:rPr>
                <w:t>0.03</w:t>
              </w:r>
            </w:ins>
            <w:del w:id="1518" w:author="Алексей Ярославцев" w:date="2020-05-11T17:26:00Z">
              <w:r w:rsidRPr="00F34A4A" w:rsidDel="00584115">
                <w:rPr>
                  <w:rFonts w:ascii="Times New Roman" w:eastAsia="Times New Roman" w:hAnsi="Times New Roman" w:cs="Times New Roman"/>
                  <w:color w:val="000000"/>
                  <w:sz w:val="16"/>
                  <w:szCs w:val="16"/>
                  <w:lang w:val="ru-RU"/>
                  <w:rPrChange w:id="1519" w:author="Алексей Ярославцев" w:date="2020-05-11T17:26:00Z">
                    <w:rPr>
                      <w:rFonts w:ascii="Times New Roman" w:eastAsia="Times New Roman" w:hAnsi="Times New Roman" w:cs="Times New Roman"/>
                      <w:color w:val="000000"/>
                      <w:sz w:val="16"/>
                      <w:szCs w:val="16"/>
                      <w:lang w:val="ru-RU"/>
                    </w:rPr>
                  </w:rPrChange>
                </w:rPr>
                <w:delText>0.03</w:delText>
              </w:r>
            </w:del>
          </w:p>
        </w:tc>
        <w:tc>
          <w:tcPr>
            <w:tcW w:w="576" w:type="dxa"/>
            <w:tcBorders>
              <w:top w:val="nil"/>
              <w:left w:val="nil"/>
              <w:bottom w:val="single" w:sz="8" w:space="0" w:color="auto"/>
              <w:right w:val="single" w:sz="8" w:space="0" w:color="auto"/>
            </w:tcBorders>
            <w:shd w:val="clear" w:color="000000" w:fill="FFFFFF"/>
            <w:noWrap/>
            <w:hideMark/>
            <w:tcPrChange w:id="1520" w:author="Алексей Ярославцев" w:date="2020-05-11T17:26:00Z">
              <w:tcPr>
                <w:tcW w:w="576" w:type="dxa"/>
                <w:tcBorders>
                  <w:top w:val="nil"/>
                  <w:left w:val="nil"/>
                  <w:bottom w:val="single" w:sz="8" w:space="0" w:color="auto"/>
                  <w:right w:val="single" w:sz="8" w:space="0" w:color="auto"/>
                </w:tcBorders>
                <w:shd w:val="clear" w:color="000000" w:fill="FFFFFF"/>
                <w:noWrap/>
                <w:vAlign w:val="center"/>
                <w:hideMark/>
              </w:tcPr>
            </w:tcPrChange>
          </w:tcPr>
          <w:p w14:paraId="6F7DCE9C" w14:textId="7808B8B4" w:rsidR="00F34A4A" w:rsidRPr="00F34A4A" w:rsidRDefault="00F34A4A" w:rsidP="00F34A4A">
            <w:pPr>
              <w:spacing w:after="0" w:line="240" w:lineRule="auto"/>
              <w:jc w:val="right"/>
              <w:rPr>
                <w:rFonts w:ascii="Times New Roman" w:eastAsia="Times New Roman" w:hAnsi="Times New Roman" w:cs="Times New Roman"/>
                <w:color w:val="000000"/>
                <w:sz w:val="16"/>
                <w:szCs w:val="16"/>
                <w:lang w:val="ru-RU"/>
                <w:rPrChange w:id="1521" w:author="Алексей Ярославцев" w:date="2020-05-11T17:26:00Z">
                  <w:rPr>
                    <w:rFonts w:ascii="Times New Roman" w:eastAsia="Times New Roman" w:hAnsi="Times New Roman" w:cs="Times New Roman"/>
                    <w:color w:val="000000"/>
                    <w:sz w:val="16"/>
                    <w:szCs w:val="16"/>
                    <w:lang w:val="ru-RU"/>
                  </w:rPr>
                </w:rPrChange>
              </w:rPr>
            </w:pPr>
            <w:ins w:id="1522" w:author="Алексей Ярославцев" w:date="2020-05-11T17:26:00Z">
              <w:r w:rsidRPr="00F34A4A">
                <w:rPr>
                  <w:rFonts w:ascii="Times New Roman" w:hAnsi="Times New Roman" w:cs="Times New Roman"/>
                  <w:sz w:val="16"/>
                  <w:szCs w:val="16"/>
                  <w:rPrChange w:id="1523" w:author="Алексей Ярославцев" w:date="2020-05-11T17:26:00Z">
                    <w:rPr/>
                  </w:rPrChange>
                </w:rPr>
                <w:t>0.12</w:t>
              </w:r>
            </w:ins>
            <w:del w:id="1524" w:author="Алексей Ярославцев" w:date="2020-05-11T17:26:00Z">
              <w:r w:rsidRPr="00F34A4A" w:rsidDel="00584115">
                <w:rPr>
                  <w:rFonts w:ascii="Times New Roman" w:eastAsia="Times New Roman" w:hAnsi="Times New Roman" w:cs="Times New Roman"/>
                  <w:color w:val="000000"/>
                  <w:sz w:val="16"/>
                  <w:szCs w:val="16"/>
                  <w:lang w:val="ru-RU"/>
                  <w:rPrChange w:id="1525" w:author="Алексей Ярославцев" w:date="2020-05-11T17:26:00Z">
                    <w:rPr>
                      <w:rFonts w:ascii="Times New Roman" w:eastAsia="Times New Roman" w:hAnsi="Times New Roman" w:cs="Times New Roman"/>
                      <w:color w:val="000000"/>
                      <w:sz w:val="16"/>
                      <w:szCs w:val="16"/>
                      <w:lang w:val="ru-RU"/>
                    </w:rPr>
                  </w:rPrChange>
                </w:rPr>
                <w:delText>0.1</w:delText>
              </w:r>
            </w:del>
          </w:p>
        </w:tc>
      </w:tr>
    </w:tbl>
    <w:p w14:paraId="034CF695" w14:textId="77777777" w:rsidR="00D06565" w:rsidRDefault="00D06565" w:rsidP="00D06565">
      <w:pPr>
        <w:spacing w:after="0"/>
        <w:ind w:firstLine="540"/>
        <w:jc w:val="both"/>
        <w:rPr>
          <w:rFonts w:ascii="Times New Roman" w:eastAsia="Times New Roman" w:hAnsi="Times New Roman" w:cs="Times New Roman"/>
          <w:bCs/>
          <w:color w:val="000000"/>
          <w:sz w:val="24"/>
          <w:szCs w:val="20"/>
        </w:rPr>
        <w:sectPr w:rsidR="00D06565" w:rsidSect="00F307EE">
          <w:pgSz w:w="16838" w:h="11906" w:orient="landscape"/>
          <w:pgMar w:top="426" w:right="1812" w:bottom="850" w:left="824" w:header="708" w:footer="708" w:gutter="0"/>
          <w:pgNumType w:start="1"/>
          <w:cols w:space="720" w:equalWidth="0">
            <w:col w:w="14202"/>
          </w:cols>
          <w:docGrid w:linePitch="299"/>
        </w:sectPr>
      </w:pPr>
    </w:p>
    <w:p w14:paraId="5A84EF95" w14:textId="77777777" w:rsidR="00E42742" w:rsidRDefault="00E42742" w:rsidP="00744E11">
      <w:pPr>
        <w:spacing w:after="0"/>
        <w:rPr>
          <w:rFonts w:ascii="Times New Roman" w:eastAsia="Times New Roman" w:hAnsi="Times New Roman" w:cs="Times New Roman"/>
          <w:noProof/>
          <w:sz w:val="24"/>
          <w:szCs w:val="24"/>
        </w:rPr>
      </w:pPr>
    </w:p>
    <w:sectPr w:rsidR="00E42742">
      <w:pgSz w:w="11906" w:h="16838"/>
      <w:pgMar w:top="850" w:right="850" w:bottom="824" w:left="1701" w:header="708" w:footer="708" w:gutter="0"/>
      <w:pgNumType w:start="1"/>
      <w:cols w:space="720" w:equalWidth="0">
        <w:col w:w="9689"/>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Victor Matasov" w:date="2020-05-04T00:15:00Z" w:initials="VM">
    <w:p w14:paraId="661E06AD" w14:textId="6B4C94C7" w:rsidR="00A64F98" w:rsidRDefault="00A64F98">
      <w:pPr>
        <w:pStyle w:val="a8"/>
      </w:pPr>
      <w:r>
        <w:rPr>
          <w:rStyle w:val="a7"/>
        </w:rPr>
        <w:annotationRef/>
      </w:r>
      <w:r>
        <w:t>Check, please and provide working e-mails</w:t>
      </w:r>
    </w:p>
  </w:comment>
  <w:comment w:id="1" w:author="Victor Matasov" w:date="2020-05-04T13:42:00Z" w:initials="VM">
    <w:p w14:paraId="17A2CF91" w14:textId="3419C850" w:rsidR="00A64F98" w:rsidRDefault="00A64F98">
      <w:pPr>
        <w:pStyle w:val="a8"/>
      </w:pPr>
      <w:r>
        <w:rPr>
          <w:rStyle w:val="a7"/>
        </w:rPr>
        <w:annotationRef/>
      </w:r>
      <w:r>
        <w:t xml:space="preserve">Maybe it is better to have here “cooling effect, carbon sequestration, particulate adsorption, run-off mitigation, LAI”? </w:t>
      </w:r>
    </w:p>
  </w:comment>
  <w:comment w:id="2" w:author="Victor Matasov" w:date="2020-05-10T21:47:00Z" w:initials="VM">
    <w:p w14:paraId="3FCCF596" w14:textId="51134A27" w:rsidR="00A64F98" w:rsidRDefault="00A64F98">
      <w:pPr>
        <w:pStyle w:val="a8"/>
      </w:pPr>
      <w:r>
        <w:rPr>
          <w:rStyle w:val="a7"/>
        </w:rPr>
        <w:annotationRef/>
      </w:r>
      <w:r>
        <w:t>Will be changed</w:t>
      </w:r>
    </w:p>
  </w:comment>
  <w:comment w:id="8" w:author="Victor Matasov" w:date="2020-05-04T19:20:00Z" w:initials="VM">
    <w:p w14:paraId="5B1586F1" w14:textId="24AB44C0" w:rsidR="00A64F98" w:rsidRDefault="00A64F98">
      <w:pPr>
        <w:pStyle w:val="a8"/>
      </w:pPr>
      <w:r>
        <w:rPr>
          <w:rStyle w:val="a7"/>
        </w:rPr>
        <w:annotationRef/>
      </w:r>
      <w:r>
        <w:t>?</w:t>
      </w:r>
    </w:p>
  </w:comment>
  <w:comment w:id="49" w:author="Victor Matasov" w:date="2020-05-04T18:14:00Z" w:initials="VM">
    <w:p w14:paraId="0932FFCF" w14:textId="77777777" w:rsidR="00A64F98" w:rsidRDefault="00A64F98" w:rsidP="004E50E7">
      <w:pPr>
        <w:pStyle w:val="a8"/>
      </w:pPr>
      <w:r>
        <w:rPr>
          <w:rStyle w:val="a7"/>
        </w:rPr>
        <w:annotationRef/>
      </w:r>
      <w:r>
        <w:t>Where is the 5th tilia?</w:t>
      </w:r>
    </w:p>
  </w:comment>
  <w:comment w:id="290" w:author="Victor Matasov" w:date="2020-05-03T14:20:00Z" w:initials="VM">
    <w:p w14:paraId="713C8E50" w14:textId="51EE4109" w:rsidR="00A64F98" w:rsidRDefault="00A64F98">
      <w:pPr>
        <w:pStyle w:val="a8"/>
      </w:pPr>
      <w:r>
        <w:rPr>
          <w:rStyle w:val="a7"/>
        </w:rPr>
        <w:annotationRef/>
      </w:r>
      <w:r>
        <w:t>What is the black line stands for? And we have here all 19 TT+ instead of 16…</w:t>
      </w:r>
    </w:p>
  </w:comment>
  <w:comment w:id="334" w:author="Victor Matasov" w:date="2020-05-03T14:20:00Z" w:initials="VM">
    <w:p w14:paraId="3C41D6B4" w14:textId="71F25502" w:rsidR="00A64F98" w:rsidRDefault="00A64F98">
      <w:pPr>
        <w:pStyle w:val="a8"/>
      </w:pPr>
      <w:r>
        <w:rPr>
          <w:rStyle w:val="a7"/>
        </w:rPr>
        <w:annotationRef/>
      </w:r>
      <w:r>
        <w:t>Again 19 TT+</w:t>
      </w:r>
    </w:p>
  </w:comment>
  <w:comment w:id="456" w:author="Victor Matasov" w:date="2020-05-10T20:32:00Z" w:initials="VM">
    <w:p w14:paraId="7048FFAE" w14:textId="77777777" w:rsidR="00A64F98" w:rsidRDefault="00A64F98" w:rsidP="00A944D5">
      <w:pPr>
        <w:pStyle w:val="a8"/>
      </w:pPr>
      <w:r>
        <w:rPr>
          <w:rStyle w:val="a7"/>
        </w:rPr>
        <w:annotationRef/>
      </w:r>
      <w:r>
        <w:t xml:space="preserve">Fill the names here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61E06AD" w15:done="0"/>
  <w15:commentEx w15:paraId="17A2CF91" w15:done="0"/>
  <w15:commentEx w15:paraId="3FCCF596" w15:done="0"/>
  <w15:commentEx w15:paraId="5B1586F1" w15:done="0"/>
  <w15:commentEx w15:paraId="0932FFCF" w15:done="0"/>
  <w15:commentEx w15:paraId="713C8E50" w15:done="0"/>
  <w15:commentEx w15:paraId="3C41D6B4" w15:done="0"/>
  <w15:commentEx w15:paraId="7048FFA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61E06AD" w16cid:durableId="225B80A4"/>
  <w16cid:commentId w16cid:paraId="17A2CF91" w16cid:durableId="225B80A5"/>
  <w16cid:commentId w16cid:paraId="3FCCF596" w16cid:durableId="2263A2EB"/>
  <w16cid:commentId w16cid:paraId="5B1586F1" w16cid:durableId="225B80A6"/>
  <w16cid:commentId w16cid:paraId="0932FFCF" w16cid:durableId="225B80AD"/>
  <w16cid:commentId w16cid:paraId="713C8E50" w16cid:durableId="225B80AF"/>
  <w16cid:commentId w16cid:paraId="3C41D6B4" w16cid:durableId="225B80B0"/>
  <w16cid:commentId w16cid:paraId="7048FFAE" w16cid:durableId="2263A2F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6807D0" w14:textId="77777777" w:rsidR="00A25AB9" w:rsidRDefault="00A25AB9" w:rsidP="00E10EEC">
      <w:pPr>
        <w:spacing w:after="0" w:line="240" w:lineRule="auto"/>
      </w:pPr>
      <w:r>
        <w:separator/>
      </w:r>
    </w:p>
  </w:endnote>
  <w:endnote w:type="continuationSeparator" w:id="0">
    <w:p w14:paraId="06FBD043" w14:textId="77777777" w:rsidR="00A25AB9" w:rsidRDefault="00A25AB9" w:rsidP="00E10E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Courier New">
    <w:panose1 w:val="02070309020205020404"/>
    <w:charset w:val="CC"/>
    <w:family w:val="modern"/>
    <w:pitch w:val="fixed"/>
    <w:sig w:usb0="E0002EFF" w:usb1="C0007843" w:usb2="00000009" w:usb3="00000000" w:csb0="000001FF" w:csb1="00000000"/>
  </w:font>
  <w:font w:name="Noto Sans Symbols">
    <w:charset w:val="00"/>
    <w:family w:val="auto"/>
    <w:pitch w:val="default"/>
  </w:font>
  <w:font w:name="Tahoma">
    <w:panose1 w:val="020B0604030504040204"/>
    <w:charset w:val="CC"/>
    <w:family w:val="swiss"/>
    <w:pitch w:val="variable"/>
    <w:sig w:usb0="E1002EFF" w:usb1="C000605B" w:usb2="00000029" w:usb3="00000000" w:csb0="000101FF" w:csb1="00000000"/>
  </w:font>
  <w:font w:name="Georgia">
    <w:panose1 w:val="02040502050405020303"/>
    <w:charset w:val="CC"/>
    <w:family w:val="roman"/>
    <w:pitch w:val="variable"/>
    <w:sig w:usb0="00000287" w:usb1="00000000" w:usb2="00000000" w:usb3="00000000" w:csb0="0000009F" w:csb1="00000000"/>
  </w:font>
  <w:font w:name="Palatino Linotype">
    <w:panose1 w:val="02040502050505030304"/>
    <w:charset w:val="CC"/>
    <w:family w:val="roman"/>
    <w:pitch w:val="variable"/>
    <w:sig w:usb0="E0000287" w:usb1="40000013" w:usb2="00000000" w:usb3="00000000" w:csb0="0000019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CC"/>
    <w:family w:val="roman"/>
    <w:pitch w:val="variable"/>
    <w:sig w:usb0="E00006FF" w:usb1="420024FF" w:usb2="02000000" w:usb3="00000000" w:csb0="0000019F" w:csb1="00000000"/>
  </w:font>
  <w:font w:name="Cambria">
    <w:panose1 w:val="02040503050406030204"/>
    <w:charset w:val="CC"/>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933EAC" w14:textId="77777777" w:rsidR="00A25AB9" w:rsidRDefault="00A25AB9" w:rsidP="00E10EEC">
      <w:pPr>
        <w:spacing w:after="0" w:line="240" w:lineRule="auto"/>
      </w:pPr>
      <w:r>
        <w:separator/>
      </w:r>
    </w:p>
  </w:footnote>
  <w:footnote w:type="continuationSeparator" w:id="0">
    <w:p w14:paraId="6EF8D5B7" w14:textId="77777777" w:rsidR="00A25AB9" w:rsidRDefault="00A25AB9" w:rsidP="00E10E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F648E"/>
    <w:multiLevelType w:val="multilevel"/>
    <w:tmpl w:val="AC8C27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C066C15"/>
    <w:multiLevelType w:val="multilevel"/>
    <w:tmpl w:val="D2CA2800"/>
    <w:lvl w:ilvl="0">
      <w:start w:val="3"/>
      <w:numFmt w:val="decimal"/>
      <w:lvlText w:val="%1."/>
      <w:lvlJc w:val="left"/>
      <w:pPr>
        <w:ind w:left="360" w:hanging="360"/>
      </w:pPr>
      <w:rPr>
        <w:rFonts w:hint="default"/>
      </w:rPr>
    </w:lvl>
    <w:lvl w:ilvl="1">
      <w:start w:val="1"/>
      <w:numFmt w:val="decimal"/>
      <w:lvlText w:val="%1.%2."/>
      <w:lvlJc w:val="left"/>
      <w:pPr>
        <w:ind w:left="1108" w:hanging="360"/>
      </w:pPr>
      <w:rPr>
        <w:rFonts w:hint="default"/>
      </w:rPr>
    </w:lvl>
    <w:lvl w:ilvl="2">
      <w:start w:val="1"/>
      <w:numFmt w:val="decimal"/>
      <w:lvlText w:val="%1.%2.%3."/>
      <w:lvlJc w:val="left"/>
      <w:pPr>
        <w:ind w:left="2216" w:hanging="720"/>
      </w:pPr>
      <w:rPr>
        <w:rFonts w:hint="default"/>
      </w:rPr>
    </w:lvl>
    <w:lvl w:ilvl="3">
      <w:start w:val="1"/>
      <w:numFmt w:val="decimal"/>
      <w:lvlText w:val="%1.%2.%3.%4."/>
      <w:lvlJc w:val="left"/>
      <w:pPr>
        <w:ind w:left="2964" w:hanging="720"/>
      </w:pPr>
      <w:rPr>
        <w:rFonts w:hint="default"/>
      </w:rPr>
    </w:lvl>
    <w:lvl w:ilvl="4">
      <w:start w:val="1"/>
      <w:numFmt w:val="decimal"/>
      <w:lvlText w:val="%1.%2.%3.%4.%5."/>
      <w:lvlJc w:val="left"/>
      <w:pPr>
        <w:ind w:left="4072" w:hanging="1080"/>
      </w:pPr>
      <w:rPr>
        <w:rFonts w:hint="default"/>
      </w:rPr>
    </w:lvl>
    <w:lvl w:ilvl="5">
      <w:start w:val="1"/>
      <w:numFmt w:val="decimal"/>
      <w:lvlText w:val="%1.%2.%3.%4.%5.%6."/>
      <w:lvlJc w:val="left"/>
      <w:pPr>
        <w:ind w:left="4820" w:hanging="1080"/>
      </w:pPr>
      <w:rPr>
        <w:rFonts w:hint="default"/>
      </w:rPr>
    </w:lvl>
    <w:lvl w:ilvl="6">
      <w:start w:val="1"/>
      <w:numFmt w:val="decimal"/>
      <w:lvlText w:val="%1.%2.%3.%4.%5.%6.%7."/>
      <w:lvlJc w:val="left"/>
      <w:pPr>
        <w:ind w:left="5928" w:hanging="1440"/>
      </w:pPr>
      <w:rPr>
        <w:rFonts w:hint="default"/>
      </w:rPr>
    </w:lvl>
    <w:lvl w:ilvl="7">
      <w:start w:val="1"/>
      <w:numFmt w:val="decimal"/>
      <w:lvlText w:val="%1.%2.%3.%4.%5.%6.%7.%8."/>
      <w:lvlJc w:val="left"/>
      <w:pPr>
        <w:ind w:left="6676" w:hanging="1440"/>
      </w:pPr>
      <w:rPr>
        <w:rFonts w:hint="default"/>
      </w:rPr>
    </w:lvl>
    <w:lvl w:ilvl="8">
      <w:start w:val="1"/>
      <w:numFmt w:val="decimal"/>
      <w:lvlText w:val="%1.%2.%3.%4.%5.%6.%7.%8.%9."/>
      <w:lvlJc w:val="left"/>
      <w:pPr>
        <w:ind w:left="7784" w:hanging="1800"/>
      </w:pPr>
      <w:rPr>
        <w:rFonts w:hint="default"/>
      </w:rPr>
    </w:lvl>
  </w:abstractNum>
  <w:abstractNum w:abstractNumId="2" w15:restartNumberingAfterBreak="0">
    <w:nsid w:val="0EFC016D"/>
    <w:multiLevelType w:val="hybridMultilevel"/>
    <w:tmpl w:val="9D16ED3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FE73500"/>
    <w:multiLevelType w:val="multilevel"/>
    <w:tmpl w:val="15DE5F0E"/>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2073DE6"/>
    <w:multiLevelType w:val="multilevel"/>
    <w:tmpl w:val="D2CA2800"/>
    <w:lvl w:ilvl="0">
      <w:start w:val="3"/>
      <w:numFmt w:val="decimal"/>
      <w:lvlText w:val="%1."/>
      <w:lvlJc w:val="left"/>
      <w:pPr>
        <w:ind w:left="360" w:hanging="360"/>
      </w:pPr>
      <w:rPr>
        <w:rFonts w:hint="default"/>
      </w:rPr>
    </w:lvl>
    <w:lvl w:ilvl="1">
      <w:start w:val="1"/>
      <w:numFmt w:val="decimal"/>
      <w:lvlText w:val="%1.%2."/>
      <w:lvlJc w:val="left"/>
      <w:pPr>
        <w:ind w:left="1108" w:hanging="360"/>
      </w:pPr>
      <w:rPr>
        <w:rFonts w:hint="default"/>
      </w:rPr>
    </w:lvl>
    <w:lvl w:ilvl="2">
      <w:start w:val="1"/>
      <w:numFmt w:val="decimal"/>
      <w:lvlText w:val="%1.%2.%3."/>
      <w:lvlJc w:val="left"/>
      <w:pPr>
        <w:ind w:left="2216" w:hanging="720"/>
      </w:pPr>
      <w:rPr>
        <w:rFonts w:hint="default"/>
      </w:rPr>
    </w:lvl>
    <w:lvl w:ilvl="3">
      <w:start w:val="1"/>
      <w:numFmt w:val="decimal"/>
      <w:lvlText w:val="%1.%2.%3.%4."/>
      <w:lvlJc w:val="left"/>
      <w:pPr>
        <w:ind w:left="2964" w:hanging="720"/>
      </w:pPr>
      <w:rPr>
        <w:rFonts w:hint="default"/>
      </w:rPr>
    </w:lvl>
    <w:lvl w:ilvl="4">
      <w:start w:val="1"/>
      <w:numFmt w:val="decimal"/>
      <w:lvlText w:val="%1.%2.%3.%4.%5."/>
      <w:lvlJc w:val="left"/>
      <w:pPr>
        <w:ind w:left="4072" w:hanging="1080"/>
      </w:pPr>
      <w:rPr>
        <w:rFonts w:hint="default"/>
      </w:rPr>
    </w:lvl>
    <w:lvl w:ilvl="5">
      <w:start w:val="1"/>
      <w:numFmt w:val="decimal"/>
      <w:lvlText w:val="%1.%2.%3.%4.%5.%6."/>
      <w:lvlJc w:val="left"/>
      <w:pPr>
        <w:ind w:left="4820" w:hanging="1080"/>
      </w:pPr>
      <w:rPr>
        <w:rFonts w:hint="default"/>
      </w:rPr>
    </w:lvl>
    <w:lvl w:ilvl="6">
      <w:start w:val="1"/>
      <w:numFmt w:val="decimal"/>
      <w:lvlText w:val="%1.%2.%3.%4.%5.%6.%7."/>
      <w:lvlJc w:val="left"/>
      <w:pPr>
        <w:ind w:left="5928" w:hanging="1440"/>
      </w:pPr>
      <w:rPr>
        <w:rFonts w:hint="default"/>
      </w:rPr>
    </w:lvl>
    <w:lvl w:ilvl="7">
      <w:start w:val="1"/>
      <w:numFmt w:val="decimal"/>
      <w:lvlText w:val="%1.%2.%3.%4.%5.%6.%7.%8."/>
      <w:lvlJc w:val="left"/>
      <w:pPr>
        <w:ind w:left="6676" w:hanging="1440"/>
      </w:pPr>
      <w:rPr>
        <w:rFonts w:hint="default"/>
      </w:rPr>
    </w:lvl>
    <w:lvl w:ilvl="8">
      <w:start w:val="1"/>
      <w:numFmt w:val="decimal"/>
      <w:lvlText w:val="%1.%2.%3.%4.%5.%6.%7.%8.%9."/>
      <w:lvlJc w:val="left"/>
      <w:pPr>
        <w:ind w:left="7784" w:hanging="1800"/>
      </w:pPr>
      <w:rPr>
        <w:rFonts w:hint="default"/>
      </w:rPr>
    </w:lvl>
  </w:abstractNum>
  <w:abstractNum w:abstractNumId="5" w15:restartNumberingAfterBreak="0">
    <w:nsid w:val="2C38207C"/>
    <w:multiLevelType w:val="multilevel"/>
    <w:tmpl w:val="DB864938"/>
    <w:lvl w:ilvl="0">
      <w:start w:val="3"/>
      <w:numFmt w:val="decimal"/>
      <w:lvlText w:val="%1."/>
      <w:lvlJc w:val="left"/>
      <w:pPr>
        <w:ind w:left="360" w:hanging="360"/>
      </w:pPr>
      <w:rPr>
        <w:rFonts w:hint="default"/>
      </w:rPr>
    </w:lvl>
    <w:lvl w:ilvl="1">
      <w:start w:val="6"/>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326F7E4F"/>
    <w:multiLevelType w:val="multilevel"/>
    <w:tmpl w:val="4A4E258A"/>
    <w:lvl w:ilvl="0">
      <w:start w:val="1"/>
      <w:numFmt w:val="decimal"/>
      <w:lvlText w:val="%1."/>
      <w:lvlJc w:val="left"/>
      <w:pPr>
        <w:ind w:left="928" w:hanging="360"/>
      </w:pPr>
      <w:rPr>
        <w:rFonts w:hint="default"/>
      </w:rPr>
    </w:lvl>
    <w:lvl w:ilvl="1">
      <w:start w:val="2"/>
      <w:numFmt w:val="decimal"/>
      <w:isLgl/>
      <w:lvlText w:val="%1.%2."/>
      <w:lvlJc w:val="left"/>
      <w:pPr>
        <w:ind w:left="1348" w:hanging="600"/>
      </w:pPr>
      <w:rPr>
        <w:rFonts w:hint="default"/>
      </w:rPr>
    </w:lvl>
    <w:lvl w:ilvl="2">
      <w:start w:val="2"/>
      <w:numFmt w:val="decimal"/>
      <w:isLgl/>
      <w:lvlText w:val="%1.%2.%3."/>
      <w:lvlJc w:val="left"/>
      <w:pPr>
        <w:ind w:left="1648" w:hanging="720"/>
      </w:pPr>
      <w:rPr>
        <w:rFonts w:hint="default"/>
      </w:rPr>
    </w:lvl>
    <w:lvl w:ilvl="3">
      <w:start w:val="1"/>
      <w:numFmt w:val="decimal"/>
      <w:isLgl/>
      <w:lvlText w:val="%1.%2.%3.%4."/>
      <w:lvlJc w:val="left"/>
      <w:pPr>
        <w:ind w:left="1828" w:hanging="720"/>
      </w:pPr>
      <w:rPr>
        <w:rFonts w:hint="default"/>
      </w:rPr>
    </w:lvl>
    <w:lvl w:ilvl="4">
      <w:start w:val="1"/>
      <w:numFmt w:val="decimal"/>
      <w:isLgl/>
      <w:lvlText w:val="%1.%2.%3.%4.%5."/>
      <w:lvlJc w:val="left"/>
      <w:pPr>
        <w:ind w:left="2368" w:hanging="1080"/>
      </w:pPr>
      <w:rPr>
        <w:rFonts w:hint="default"/>
      </w:rPr>
    </w:lvl>
    <w:lvl w:ilvl="5">
      <w:start w:val="1"/>
      <w:numFmt w:val="decimal"/>
      <w:isLgl/>
      <w:lvlText w:val="%1.%2.%3.%4.%5.%6."/>
      <w:lvlJc w:val="left"/>
      <w:pPr>
        <w:ind w:left="2548" w:hanging="1080"/>
      </w:pPr>
      <w:rPr>
        <w:rFonts w:hint="default"/>
      </w:rPr>
    </w:lvl>
    <w:lvl w:ilvl="6">
      <w:start w:val="1"/>
      <w:numFmt w:val="decimal"/>
      <w:isLgl/>
      <w:lvlText w:val="%1.%2.%3.%4.%5.%6.%7."/>
      <w:lvlJc w:val="left"/>
      <w:pPr>
        <w:ind w:left="3088" w:hanging="1440"/>
      </w:pPr>
      <w:rPr>
        <w:rFonts w:hint="default"/>
      </w:rPr>
    </w:lvl>
    <w:lvl w:ilvl="7">
      <w:start w:val="1"/>
      <w:numFmt w:val="decimal"/>
      <w:isLgl/>
      <w:lvlText w:val="%1.%2.%3.%4.%5.%6.%7.%8."/>
      <w:lvlJc w:val="left"/>
      <w:pPr>
        <w:ind w:left="3268" w:hanging="1440"/>
      </w:pPr>
      <w:rPr>
        <w:rFonts w:hint="default"/>
      </w:rPr>
    </w:lvl>
    <w:lvl w:ilvl="8">
      <w:start w:val="1"/>
      <w:numFmt w:val="decimal"/>
      <w:isLgl/>
      <w:lvlText w:val="%1.%2.%3.%4.%5.%6.%7.%8.%9."/>
      <w:lvlJc w:val="left"/>
      <w:pPr>
        <w:ind w:left="3808" w:hanging="1800"/>
      </w:pPr>
      <w:rPr>
        <w:rFonts w:hint="default"/>
      </w:rPr>
    </w:lvl>
  </w:abstractNum>
  <w:abstractNum w:abstractNumId="7" w15:restartNumberingAfterBreak="0">
    <w:nsid w:val="3A9B1D26"/>
    <w:multiLevelType w:val="multilevel"/>
    <w:tmpl w:val="D2CA2800"/>
    <w:lvl w:ilvl="0">
      <w:start w:val="3"/>
      <w:numFmt w:val="decimal"/>
      <w:lvlText w:val="%1."/>
      <w:lvlJc w:val="left"/>
      <w:pPr>
        <w:ind w:left="360" w:hanging="360"/>
      </w:pPr>
      <w:rPr>
        <w:rFonts w:hint="default"/>
      </w:rPr>
    </w:lvl>
    <w:lvl w:ilvl="1">
      <w:start w:val="1"/>
      <w:numFmt w:val="decimal"/>
      <w:lvlText w:val="%1.%2."/>
      <w:lvlJc w:val="left"/>
      <w:pPr>
        <w:ind w:left="1108" w:hanging="360"/>
      </w:pPr>
      <w:rPr>
        <w:rFonts w:hint="default"/>
      </w:rPr>
    </w:lvl>
    <w:lvl w:ilvl="2">
      <w:start w:val="1"/>
      <w:numFmt w:val="decimal"/>
      <w:lvlText w:val="%1.%2.%3."/>
      <w:lvlJc w:val="left"/>
      <w:pPr>
        <w:ind w:left="2216" w:hanging="720"/>
      </w:pPr>
      <w:rPr>
        <w:rFonts w:hint="default"/>
      </w:rPr>
    </w:lvl>
    <w:lvl w:ilvl="3">
      <w:start w:val="1"/>
      <w:numFmt w:val="decimal"/>
      <w:lvlText w:val="%1.%2.%3.%4."/>
      <w:lvlJc w:val="left"/>
      <w:pPr>
        <w:ind w:left="2964" w:hanging="720"/>
      </w:pPr>
      <w:rPr>
        <w:rFonts w:hint="default"/>
      </w:rPr>
    </w:lvl>
    <w:lvl w:ilvl="4">
      <w:start w:val="1"/>
      <w:numFmt w:val="decimal"/>
      <w:lvlText w:val="%1.%2.%3.%4.%5."/>
      <w:lvlJc w:val="left"/>
      <w:pPr>
        <w:ind w:left="4072" w:hanging="1080"/>
      </w:pPr>
      <w:rPr>
        <w:rFonts w:hint="default"/>
      </w:rPr>
    </w:lvl>
    <w:lvl w:ilvl="5">
      <w:start w:val="1"/>
      <w:numFmt w:val="decimal"/>
      <w:lvlText w:val="%1.%2.%3.%4.%5.%6."/>
      <w:lvlJc w:val="left"/>
      <w:pPr>
        <w:ind w:left="4820" w:hanging="1080"/>
      </w:pPr>
      <w:rPr>
        <w:rFonts w:hint="default"/>
      </w:rPr>
    </w:lvl>
    <w:lvl w:ilvl="6">
      <w:start w:val="1"/>
      <w:numFmt w:val="decimal"/>
      <w:lvlText w:val="%1.%2.%3.%4.%5.%6.%7."/>
      <w:lvlJc w:val="left"/>
      <w:pPr>
        <w:ind w:left="5928" w:hanging="1440"/>
      </w:pPr>
      <w:rPr>
        <w:rFonts w:hint="default"/>
      </w:rPr>
    </w:lvl>
    <w:lvl w:ilvl="7">
      <w:start w:val="1"/>
      <w:numFmt w:val="decimal"/>
      <w:lvlText w:val="%1.%2.%3.%4.%5.%6.%7.%8."/>
      <w:lvlJc w:val="left"/>
      <w:pPr>
        <w:ind w:left="6676" w:hanging="1440"/>
      </w:pPr>
      <w:rPr>
        <w:rFonts w:hint="default"/>
      </w:rPr>
    </w:lvl>
    <w:lvl w:ilvl="8">
      <w:start w:val="1"/>
      <w:numFmt w:val="decimal"/>
      <w:lvlText w:val="%1.%2.%3.%4.%5.%6.%7.%8.%9."/>
      <w:lvlJc w:val="left"/>
      <w:pPr>
        <w:ind w:left="7784" w:hanging="1800"/>
      </w:pPr>
      <w:rPr>
        <w:rFonts w:hint="default"/>
      </w:rPr>
    </w:lvl>
  </w:abstractNum>
  <w:abstractNum w:abstractNumId="8" w15:restartNumberingAfterBreak="0">
    <w:nsid w:val="4C1036BA"/>
    <w:multiLevelType w:val="multilevel"/>
    <w:tmpl w:val="4A4E258A"/>
    <w:lvl w:ilvl="0">
      <w:start w:val="1"/>
      <w:numFmt w:val="decimal"/>
      <w:lvlText w:val="%1."/>
      <w:lvlJc w:val="left"/>
      <w:pPr>
        <w:ind w:left="928" w:hanging="360"/>
      </w:pPr>
      <w:rPr>
        <w:rFonts w:hint="default"/>
      </w:rPr>
    </w:lvl>
    <w:lvl w:ilvl="1">
      <w:start w:val="2"/>
      <w:numFmt w:val="decimal"/>
      <w:isLgl/>
      <w:lvlText w:val="%1.%2."/>
      <w:lvlJc w:val="left"/>
      <w:pPr>
        <w:ind w:left="1348" w:hanging="600"/>
      </w:pPr>
      <w:rPr>
        <w:rFonts w:hint="default"/>
      </w:rPr>
    </w:lvl>
    <w:lvl w:ilvl="2">
      <w:start w:val="2"/>
      <w:numFmt w:val="decimal"/>
      <w:isLgl/>
      <w:lvlText w:val="%1.%2.%3."/>
      <w:lvlJc w:val="left"/>
      <w:pPr>
        <w:ind w:left="1648" w:hanging="720"/>
      </w:pPr>
      <w:rPr>
        <w:rFonts w:hint="default"/>
      </w:rPr>
    </w:lvl>
    <w:lvl w:ilvl="3">
      <w:start w:val="1"/>
      <w:numFmt w:val="decimal"/>
      <w:isLgl/>
      <w:lvlText w:val="%1.%2.%3.%4."/>
      <w:lvlJc w:val="left"/>
      <w:pPr>
        <w:ind w:left="1828" w:hanging="720"/>
      </w:pPr>
      <w:rPr>
        <w:rFonts w:hint="default"/>
      </w:rPr>
    </w:lvl>
    <w:lvl w:ilvl="4">
      <w:start w:val="1"/>
      <w:numFmt w:val="decimal"/>
      <w:isLgl/>
      <w:lvlText w:val="%1.%2.%3.%4.%5."/>
      <w:lvlJc w:val="left"/>
      <w:pPr>
        <w:ind w:left="2368" w:hanging="1080"/>
      </w:pPr>
      <w:rPr>
        <w:rFonts w:hint="default"/>
      </w:rPr>
    </w:lvl>
    <w:lvl w:ilvl="5">
      <w:start w:val="1"/>
      <w:numFmt w:val="decimal"/>
      <w:isLgl/>
      <w:lvlText w:val="%1.%2.%3.%4.%5.%6."/>
      <w:lvlJc w:val="left"/>
      <w:pPr>
        <w:ind w:left="2548" w:hanging="1080"/>
      </w:pPr>
      <w:rPr>
        <w:rFonts w:hint="default"/>
      </w:rPr>
    </w:lvl>
    <w:lvl w:ilvl="6">
      <w:start w:val="1"/>
      <w:numFmt w:val="decimal"/>
      <w:isLgl/>
      <w:lvlText w:val="%1.%2.%3.%4.%5.%6.%7."/>
      <w:lvlJc w:val="left"/>
      <w:pPr>
        <w:ind w:left="3088" w:hanging="1440"/>
      </w:pPr>
      <w:rPr>
        <w:rFonts w:hint="default"/>
      </w:rPr>
    </w:lvl>
    <w:lvl w:ilvl="7">
      <w:start w:val="1"/>
      <w:numFmt w:val="decimal"/>
      <w:isLgl/>
      <w:lvlText w:val="%1.%2.%3.%4.%5.%6.%7.%8."/>
      <w:lvlJc w:val="left"/>
      <w:pPr>
        <w:ind w:left="3268" w:hanging="1440"/>
      </w:pPr>
      <w:rPr>
        <w:rFonts w:hint="default"/>
      </w:rPr>
    </w:lvl>
    <w:lvl w:ilvl="8">
      <w:start w:val="1"/>
      <w:numFmt w:val="decimal"/>
      <w:isLgl/>
      <w:lvlText w:val="%1.%2.%3.%4.%5.%6.%7.%8.%9."/>
      <w:lvlJc w:val="left"/>
      <w:pPr>
        <w:ind w:left="3808" w:hanging="1800"/>
      </w:pPr>
      <w:rPr>
        <w:rFonts w:hint="default"/>
      </w:rPr>
    </w:lvl>
  </w:abstractNum>
  <w:abstractNum w:abstractNumId="9" w15:restartNumberingAfterBreak="0">
    <w:nsid w:val="5F952CA8"/>
    <w:multiLevelType w:val="multilevel"/>
    <w:tmpl w:val="D2CA2800"/>
    <w:lvl w:ilvl="0">
      <w:start w:val="3"/>
      <w:numFmt w:val="decimal"/>
      <w:lvlText w:val="%1."/>
      <w:lvlJc w:val="left"/>
      <w:pPr>
        <w:ind w:left="360" w:hanging="360"/>
      </w:pPr>
      <w:rPr>
        <w:rFonts w:hint="default"/>
      </w:rPr>
    </w:lvl>
    <w:lvl w:ilvl="1">
      <w:start w:val="1"/>
      <w:numFmt w:val="decimal"/>
      <w:lvlText w:val="%1.%2."/>
      <w:lvlJc w:val="left"/>
      <w:pPr>
        <w:ind w:left="1108" w:hanging="360"/>
      </w:pPr>
      <w:rPr>
        <w:rFonts w:hint="default"/>
      </w:rPr>
    </w:lvl>
    <w:lvl w:ilvl="2">
      <w:start w:val="1"/>
      <w:numFmt w:val="decimal"/>
      <w:lvlText w:val="%1.%2.%3."/>
      <w:lvlJc w:val="left"/>
      <w:pPr>
        <w:ind w:left="2216" w:hanging="720"/>
      </w:pPr>
      <w:rPr>
        <w:rFonts w:hint="default"/>
      </w:rPr>
    </w:lvl>
    <w:lvl w:ilvl="3">
      <w:start w:val="1"/>
      <w:numFmt w:val="decimal"/>
      <w:lvlText w:val="%1.%2.%3.%4."/>
      <w:lvlJc w:val="left"/>
      <w:pPr>
        <w:ind w:left="2964" w:hanging="720"/>
      </w:pPr>
      <w:rPr>
        <w:rFonts w:hint="default"/>
      </w:rPr>
    </w:lvl>
    <w:lvl w:ilvl="4">
      <w:start w:val="1"/>
      <w:numFmt w:val="decimal"/>
      <w:lvlText w:val="%1.%2.%3.%4.%5."/>
      <w:lvlJc w:val="left"/>
      <w:pPr>
        <w:ind w:left="4072" w:hanging="1080"/>
      </w:pPr>
      <w:rPr>
        <w:rFonts w:hint="default"/>
      </w:rPr>
    </w:lvl>
    <w:lvl w:ilvl="5">
      <w:start w:val="1"/>
      <w:numFmt w:val="decimal"/>
      <w:lvlText w:val="%1.%2.%3.%4.%5.%6."/>
      <w:lvlJc w:val="left"/>
      <w:pPr>
        <w:ind w:left="4820" w:hanging="1080"/>
      </w:pPr>
      <w:rPr>
        <w:rFonts w:hint="default"/>
      </w:rPr>
    </w:lvl>
    <w:lvl w:ilvl="6">
      <w:start w:val="1"/>
      <w:numFmt w:val="decimal"/>
      <w:lvlText w:val="%1.%2.%3.%4.%5.%6.%7."/>
      <w:lvlJc w:val="left"/>
      <w:pPr>
        <w:ind w:left="5928" w:hanging="1440"/>
      </w:pPr>
      <w:rPr>
        <w:rFonts w:hint="default"/>
      </w:rPr>
    </w:lvl>
    <w:lvl w:ilvl="7">
      <w:start w:val="1"/>
      <w:numFmt w:val="decimal"/>
      <w:lvlText w:val="%1.%2.%3.%4.%5.%6.%7.%8."/>
      <w:lvlJc w:val="left"/>
      <w:pPr>
        <w:ind w:left="6676" w:hanging="1440"/>
      </w:pPr>
      <w:rPr>
        <w:rFonts w:hint="default"/>
      </w:rPr>
    </w:lvl>
    <w:lvl w:ilvl="8">
      <w:start w:val="1"/>
      <w:numFmt w:val="decimal"/>
      <w:lvlText w:val="%1.%2.%3.%4.%5.%6.%7.%8.%9."/>
      <w:lvlJc w:val="left"/>
      <w:pPr>
        <w:ind w:left="7784" w:hanging="1800"/>
      </w:pPr>
      <w:rPr>
        <w:rFonts w:hint="default"/>
      </w:rPr>
    </w:lvl>
  </w:abstractNum>
  <w:abstractNum w:abstractNumId="10" w15:restartNumberingAfterBreak="0">
    <w:nsid w:val="75463D36"/>
    <w:multiLevelType w:val="multilevel"/>
    <w:tmpl w:val="F14A6A3A"/>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764C0A37"/>
    <w:multiLevelType w:val="multilevel"/>
    <w:tmpl w:val="D2CA2800"/>
    <w:lvl w:ilvl="0">
      <w:start w:val="3"/>
      <w:numFmt w:val="decimal"/>
      <w:lvlText w:val="%1."/>
      <w:lvlJc w:val="left"/>
      <w:pPr>
        <w:ind w:left="360" w:hanging="360"/>
      </w:pPr>
      <w:rPr>
        <w:rFonts w:hint="default"/>
      </w:rPr>
    </w:lvl>
    <w:lvl w:ilvl="1">
      <w:start w:val="1"/>
      <w:numFmt w:val="decimal"/>
      <w:lvlText w:val="%1.%2."/>
      <w:lvlJc w:val="left"/>
      <w:pPr>
        <w:ind w:left="1108" w:hanging="360"/>
      </w:pPr>
      <w:rPr>
        <w:rFonts w:hint="default"/>
      </w:rPr>
    </w:lvl>
    <w:lvl w:ilvl="2">
      <w:start w:val="1"/>
      <w:numFmt w:val="decimal"/>
      <w:lvlText w:val="%1.%2.%3."/>
      <w:lvlJc w:val="left"/>
      <w:pPr>
        <w:ind w:left="2216" w:hanging="720"/>
      </w:pPr>
      <w:rPr>
        <w:rFonts w:hint="default"/>
      </w:rPr>
    </w:lvl>
    <w:lvl w:ilvl="3">
      <w:start w:val="1"/>
      <w:numFmt w:val="decimal"/>
      <w:lvlText w:val="%1.%2.%3.%4."/>
      <w:lvlJc w:val="left"/>
      <w:pPr>
        <w:ind w:left="2964" w:hanging="720"/>
      </w:pPr>
      <w:rPr>
        <w:rFonts w:hint="default"/>
      </w:rPr>
    </w:lvl>
    <w:lvl w:ilvl="4">
      <w:start w:val="1"/>
      <w:numFmt w:val="decimal"/>
      <w:lvlText w:val="%1.%2.%3.%4.%5."/>
      <w:lvlJc w:val="left"/>
      <w:pPr>
        <w:ind w:left="4072" w:hanging="1080"/>
      </w:pPr>
      <w:rPr>
        <w:rFonts w:hint="default"/>
      </w:rPr>
    </w:lvl>
    <w:lvl w:ilvl="5">
      <w:start w:val="1"/>
      <w:numFmt w:val="decimal"/>
      <w:lvlText w:val="%1.%2.%3.%4.%5.%6."/>
      <w:lvlJc w:val="left"/>
      <w:pPr>
        <w:ind w:left="4820" w:hanging="1080"/>
      </w:pPr>
      <w:rPr>
        <w:rFonts w:hint="default"/>
      </w:rPr>
    </w:lvl>
    <w:lvl w:ilvl="6">
      <w:start w:val="1"/>
      <w:numFmt w:val="decimal"/>
      <w:lvlText w:val="%1.%2.%3.%4.%5.%6.%7."/>
      <w:lvlJc w:val="left"/>
      <w:pPr>
        <w:ind w:left="5928" w:hanging="1440"/>
      </w:pPr>
      <w:rPr>
        <w:rFonts w:hint="default"/>
      </w:rPr>
    </w:lvl>
    <w:lvl w:ilvl="7">
      <w:start w:val="1"/>
      <w:numFmt w:val="decimal"/>
      <w:lvlText w:val="%1.%2.%3.%4.%5.%6.%7.%8."/>
      <w:lvlJc w:val="left"/>
      <w:pPr>
        <w:ind w:left="6676" w:hanging="1440"/>
      </w:pPr>
      <w:rPr>
        <w:rFonts w:hint="default"/>
      </w:rPr>
    </w:lvl>
    <w:lvl w:ilvl="8">
      <w:start w:val="1"/>
      <w:numFmt w:val="decimal"/>
      <w:lvlText w:val="%1.%2.%3.%4.%5.%6.%7.%8.%9."/>
      <w:lvlJc w:val="left"/>
      <w:pPr>
        <w:ind w:left="7784" w:hanging="1800"/>
      </w:pPr>
      <w:rPr>
        <w:rFonts w:hint="default"/>
      </w:rPr>
    </w:lvl>
  </w:abstractNum>
  <w:abstractNum w:abstractNumId="12" w15:restartNumberingAfterBreak="0">
    <w:nsid w:val="7B2E62E6"/>
    <w:multiLevelType w:val="multilevel"/>
    <w:tmpl w:val="AC8C27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0"/>
  </w:num>
  <w:num w:numId="3">
    <w:abstractNumId w:val="8"/>
  </w:num>
  <w:num w:numId="4">
    <w:abstractNumId w:val="6"/>
  </w:num>
  <w:num w:numId="5">
    <w:abstractNumId w:val="9"/>
  </w:num>
  <w:num w:numId="6">
    <w:abstractNumId w:val="2"/>
  </w:num>
  <w:num w:numId="7">
    <w:abstractNumId w:val="12"/>
  </w:num>
  <w:num w:numId="8">
    <w:abstractNumId w:val="1"/>
  </w:num>
  <w:num w:numId="9">
    <w:abstractNumId w:val="4"/>
  </w:num>
  <w:num w:numId="10">
    <w:abstractNumId w:val="11"/>
  </w:num>
  <w:num w:numId="11">
    <w:abstractNumId w:val="7"/>
  </w:num>
  <w:num w:numId="12">
    <w:abstractNumId w:val="10"/>
  </w:num>
  <w:num w:numId="13">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Алексей Ярославцев">
    <w15:presenceInfo w15:providerId="Windows Live" w15:userId="8722287082bf4b61"/>
  </w15:person>
  <w15:person w15:author="riccardo valentini">
    <w15:presenceInfo w15:providerId="Windows Live" w15:userId="efdc4af62088c7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1759"/>
    <w:rsid w:val="00011912"/>
    <w:rsid w:val="000135D5"/>
    <w:rsid w:val="00015FD1"/>
    <w:rsid w:val="00022855"/>
    <w:rsid w:val="000442CC"/>
    <w:rsid w:val="00046453"/>
    <w:rsid w:val="000521FC"/>
    <w:rsid w:val="00052344"/>
    <w:rsid w:val="00052C93"/>
    <w:rsid w:val="00056FEA"/>
    <w:rsid w:val="00062E3F"/>
    <w:rsid w:val="000643A1"/>
    <w:rsid w:val="00065D10"/>
    <w:rsid w:val="00073E26"/>
    <w:rsid w:val="00073E32"/>
    <w:rsid w:val="00075437"/>
    <w:rsid w:val="00085C49"/>
    <w:rsid w:val="000936AE"/>
    <w:rsid w:val="000A075E"/>
    <w:rsid w:val="000A749A"/>
    <w:rsid w:val="000B324E"/>
    <w:rsid w:val="000B78B8"/>
    <w:rsid w:val="000C27A7"/>
    <w:rsid w:val="000D4535"/>
    <w:rsid w:val="000D6FA9"/>
    <w:rsid w:val="000E1672"/>
    <w:rsid w:val="000E3FEF"/>
    <w:rsid w:val="000F3010"/>
    <w:rsid w:val="00100303"/>
    <w:rsid w:val="00103A6F"/>
    <w:rsid w:val="001146ED"/>
    <w:rsid w:val="00116452"/>
    <w:rsid w:val="00120A05"/>
    <w:rsid w:val="00120C83"/>
    <w:rsid w:val="00126910"/>
    <w:rsid w:val="00127E9A"/>
    <w:rsid w:val="00134082"/>
    <w:rsid w:val="00134425"/>
    <w:rsid w:val="00144C3D"/>
    <w:rsid w:val="00150077"/>
    <w:rsid w:val="00150945"/>
    <w:rsid w:val="00150B2C"/>
    <w:rsid w:val="00171C17"/>
    <w:rsid w:val="00175DFD"/>
    <w:rsid w:val="00180C42"/>
    <w:rsid w:val="001912A9"/>
    <w:rsid w:val="00191F40"/>
    <w:rsid w:val="0019236A"/>
    <w:rsid w:val="00196B96"/>
    <w:rsid w:val="001A124B"/>
    <w:rsid w:val="001A28D6"/>
    <w:rsid w:val="001A7783"/>
    <w:rsid w:val="001B7DE0"/>
    <w:rsid w:val="001C24E9"/>
    <w:rsid w:val="001C2F9F"/>
    <w:rsid w:val="001C38DD"/>
    <w:rsid w:val="001D2F2A"/>
    <w:rsid w:val="001D47A6"/>
    <w:rsid w:val="001D4C7B"/>
    <w:rsid w:val="001D6764"/>
    <w:rsid w:val="001E38A6"/>
    <w:rsid w:val="001E5E1D"/>
    <w:rsid w:val="0020048C"/>
    <w:rsid w:val="0020192C"/>
    <w:rsid w:val="002027DC"/>
    <w:rsid w:val="00207112"/>
    <w:rsid w:val="002101FC"/>
    <w:rsid w:val="0021405F"/>
    <w:rsid w:val="00216FE1"/>
    <w:rsid w:val="002242E2"/>
    <w:rsid w:val="00227CF1"/>
    <w:rsid w:val="00236650"/>
    <w:rsid w:val="0025283E"/>
    <w:rsid w:val="0025620A"/>
    <w:rsid w:val="002678F3"/>
    <w:rsid w:val="0027302F"/>
    <w:rsid w:val="00280DD9"/>
    <w:rsid w:val="00285CB4"/>
    <w:rsid w:val="00290198"/>
    <w:rsid w:val="00293F72"/>
    <w:rsid w:val="00294870"/>
    <w:rsid w:val="00295338"/>
    <w:rsid w:val="0029645E"/>
    <w:rsid w:val="002B427D"/>
    <w:rsid w:val="002E68A8"/>
    <w:rsid w:val="002E68F6"/>
    <w:rsid w:val="002F32B4"/>
    <w:rsid w:val="002F4D65"/>
    <w:rsid w:val="00305E07"/>
    <w:rsid w:val="00306544"/>
    <w:rsid w:val="0031277C"/>
    <w:rsid w:val="00312C81"/>
    <w:rsid w:val="00321759"/>
    <w:rsid w:val="003247C0"/>
    <w:rsid w:val="00330A73"/>
    <w:rsid w:val="00331846"/>
    <w:rsid w:val="00335AF7"/>
    <w:rsid w:val="00337EF1"/>
    <w:rsid w:val="00343699"/>
    <w:rsid w:val="00356E2D"/>
    <w:rsid w:val="0036060E"/>
    <w:rsid w:val="00360649"/>
    <w:rsid w:val="00360CAC"/>
    <w:rsid w:val="00360DDF"/>
    <w:rsid w:val="00364A09"/>
    <w:rsid w:val="0037143C"/>
    <w:rsid w:val="00371FA4"/>
    <w:rsid w:val="003723ED"/>
    <w:rsid w:val="00373C5B"/>
    <w:rsid w:val="00381D5A"/>
    <w:rsid w:val="0039589E"/>
    <w:rsid w:val="003A2958"/>
    <w:rsid w:val="003B29EA"/>
    <w:rsid w:val="003C21C6"/>
    <w:rsid w:val="003C30A6"/>
    <w:rsid w:val="003D3103"/>
    <w:rsid w:val="003D4C4F"/>
    <w:rsid w:val="003E49BB"/>
    <w:rsid w:val="003F4454"/>
    <w:rsid w:val="003F4AEE"/>
    <w:rsid w:val="00402807"/>
    <w:rsid w:val="00414D68"/>
    <w:rsid w:val="0041554D"/>
    <w:rsid w:val="00416D6A"/>
    <w:rsid w:val="00421097"/>
    <w:rsid w:val="00426FD2"/>
    <w:rsid w:val="00432091"/>
    <w:rsid w:val="00437DF0"/>
    <w:rsid w:val="004438A4"/>
    <w:rsid w:val="004441EA"/>
    <w:rsid w:val="004609B8"/>
    <w:rsid w:val="00462AB8"/>
    <w:rsid w:val="004656A4"/>
    <w:rsid w:val="00465DD9"/>
    <w:rsid w:val="004660FE"/>
    <w:rsid w:val="004B0F88"/>
    <w:rsid w:val="004C5E7E"/>
    <w:rsid w:val="004D4328"/>
    <w:rsid w:val="004E1C43"/>
    <w:rsid w:val="004E3507"/>
    <w:rsid w:val="004E3B0A"/>
    <w:rsid w:val="004E50E7"/>
    <w:rsid w:val="004E7DB3"/>
    <w:rsid w:val="004F37A9"/>
    <w:rsid w:val="004F45F8"/>
    <w:rsid w:val="004F4B1A"/>
    <w:rsid w:val="005009EA"/>
    <w:rsid w:val="00504335"/>
    <w:rsid w:val="00507CED"/>
    <w:rsid w:val="00524102"/>
    <w:rsid w:val="00524ECD"/>
    <w:rsid w:val="00541A04"/>
    <w:rsid w:val="00565ED8"/>
    <w:rsid w:val="00574535"/>
    <w:rsid w:val="0057577F"/>
    <w:rsid w:val="005757E8"/>
    <w:rsid w:val="00576E3B"/>
    <w:rsid w:val="00577D89"/>
    <w:rsid w:val="00582C89"/>
    <w:rsid w:val="00591A4A"/>
    <w:rsid w:val="005A1218"/>
    <w:rsid w:val="005A5891"/>
    <w:rsid w:val="005A64CA"/>
    <w:rsid w:val="005B0419"/>
    <w:rsid w:val="005C1798"/>
    <w:rsid w:val="005C5E9D"/>
    <w:rsid w:val="005D30E5"/>
    <w:rsid w:val="005D429B"/>
    <w:rsid w:val="005D4826"/>
    <w:rsid w:val="005D6428"/>
    <w:rsid w:val="005E1CE4"/>
    <w:rsid w:val="005F6719"/>
    <w:rsid w:val="005F7742"/>
    <w:rsid w:val="006078A6"/>
    <w:rsid w:val="00613AD3"/>
    <w:rsid w:val="006214F9"/>
    <w:rsid w:val="00625FA9"/>
    <w:rsid w:val="00634232"/>
    <w:rsid w:val="006447BC"/>
    <w:rsid w:val="00647620"/>
    <w:rsid w:val="006613D5"/>
    <w:rsid w:val="00662EE9"/>
    <w:rsid w:val="0066682F"/>
    <w:rsid w:val="00667A36"/>
    <w:rsid w:val="006709E3"/>
    <w:rsid w:val="00675322"/>
    <w:rsid w:val="00680419"/>
    <w:rsid w:val="0068371C"/>
    <w:rsid w:val="00683D4D"/>
    <w:rsid w:val="00694084"/>
    <w:rsid w:val="006940CE"/>
    <w:rsid w:val="006A1B44"/>
    <w:rsid w:val="006A565F"/>
    <w:rsid w:val="006B5389"/>
    <w:rsid w:val="006B583C"/>
    <w:rsid w:val="006C1541"/>
    <w:rsid w:val="006D1FF7"/>
    <w:rsid w:val="006D4A13"/>
    <w:rsid w:val="006E12F1"/>
    <w:rsid w:val="006E32F4"/>
    <w:rsid w:val="006F75E1"/>
    <w:rsid w:val="00707780"/>
    <w:rsid w:val="0072688E"/>
    <w:rsid w:val="007271B5"/>
    <w:rsid w:val="00730F1A"/>
    <w:rsid w:val="00744E11"/>
    <w:rsid w:val="00766E94"/>
    <w:rsid w:val="0077191C"/>
    <w:rsid w:val="00772E77"/>
    <w:rsid w:val="0077516D"/>
    <w:rsid w:val="00777205"/>
    <w:rsid w:val="007813BB"/>
    <w:rsid w:val="00785847"/>
    <w:rsid w:val="00791E2E"/>
    <w:rsid w:val="00795334"/>
    <w:rsid w:val="007A74A0"/>
    <w:rsid w:val="007B5295"/>
    <w:rsid w:val="007C0EB3"/>
    <w:rsid w:val="007C557A"/>
    <w:rsid w:val="007D111A"/>
    <w:rsid w:val="007E456B"/>
    <w:rsid w:val="007E4F73"/>
    <w:rsid w:val="007F2074"/>
    <w:rsid w:val="008027A8"/>
    <w:rsid w:val="00802884"/>
    <w:rsid w:val="00802C4E"/>
    <w:rsid w:val="008051F8"/>
    <w:rsid w:val="0080697E"/>
    <w:rsid w:val="00806DDE"/>
    <w:rsid w:val="00811B56"/>
    <w:rsid w:val="0081280B"/>
    <w:rsid w:val="0082318C"/>
    <w:rsid w:val="00827986"/>
    <w:rsid w:val="00843960"/>
    <w:rsid w:val="00853AC1"/>
    <w:rsid w:val="00860761"/>
    <w:rsid w:val="008618E1"/>
    <w:rsid w:val="008659E7"/>
    <w:rsid w:val="00871684"/>
    <w:rsid w:val="008736F9"/>
    <w:rsid w:val="00876D75"/>
    <w:rsid w:val="0089775C"/>
    <w:rsid w:val="008A1731"/>
    <w:rsid w:val="008C338F"/>
    <w:rsid w:val="008C46BC"/>
    <w:rsid w:val="008C478E"/>
    <w:rsid w:val="008C793F"/>
    <w:rsid w:val="008D3DFD"/>
    <w:rsid w:val="008D4FFD"/>
    <w:rsid w:val="008D6B3F"/>
    <w:rsid w:val="008E3FFF"/>
    <w:rsid w:val="008F02A1"/>
    <w:rsid w:val="008F103E"/>
    <w:rsid w:val="008F28E9"/>
    <w:rsid w:val="008F5D16"/>
    <w:rsid w:val="00900D61"/>
    <w:rsid w:val="0091230D"/>
    <w:rsid w:val="009149D9"/>
    <w:rsid w:val="009156B0"/>
    <w:rsid w:val="00926114"/>
    <w:rsid w:val="009300B3"/>
    <w:rsid w:val="00940AF6"/>
    <w:rsid w:val="00940EFB"/>
    <w:rsid w:val="00947EE5"/>
    <w:rsid w:val="00951AE6"/>
    <w:rsid w:val="00955FBA"/>
    <w:rsid w:val="0096354D"/>
    <w:rsid w:val="00972A3F"/>
    <w:rsid w:val="00974279"/>
    <w:rsid w:val="00983329"/>
    <w:rsid w:val="0098571D"/>
    <w:rsid w:val="00995940"/>
    <w:rsid w:val="009A2819"/>
    <w:rsid w:val="009C2C8B"/>
    <w:rsid w:val="009C3D46"/>
    <w:rsid w:val="009C7B00"/>
    <w:rsid w:val="009E4150"/>
    <w:rsid w:val="009F4D1B"/>
    <w:rsid w:val="00A02D49"/>
    <w:rsid w:val="00A11C13"/>
    <w:rsid w:val="00A12B09"/>
    <w:rsid w:val="00A14704"/>
    <w:rsid w:val="00A25AB9"/>
    <w:rsid w:val="00A44E5E"/>
    <w:rsid w:val="00A55798"/>
    <w:rsid w:val="00A55DA5"/>
    <w:rsid w:val="00A64F98"/>
    <w:rsid w:val="00A72E93"/>
    <w:rsid w:val="00A7627C"/>
    <w:rsid w:val="00A80DD7"/>
    <w:rsid w:val="00A828D6"/>
    <w:rsid w:val="00A8735B"/>
    <w:rsid w:val="00A91143"/>
    <w:rsid w:val="00A92C28"/>
    <w:rsid w:val="00A944D5"/>
    <w:rsid w:val="00AA1824"/>
    <w:rsid w:val="00AB0FF3"/>
    <w:rsid w:val="00AB1F3D"/>
    <w:rsid w:val="00AC0807"/>
    <w:rsid w:val="00AC14A4"/>
    <w:rsid w:val="00AD2F98"/>
    <w:rsid w:val="00AD63CC"/>
    <w:rsid w:val="00AD6DAE"/>
    <w:rsid w:val="00AF0258"/>
    <w:rsid w:val="00AF1ED9"/>
    <w:rsid w:val="00B00DD3"/>
    <w:rsid w:val="00B033F6"/>
    <w:rsid w:val="00B10A3D"/>
    <w:rsid w:val="00B30CF7"/>
    <w:rsid w:val="00B51E72"/>
    <w:rsid w:val="00B529AE"/>
    <w:rsid w:val="00B6011C"/>
    <w:rsid w:val="00B63109"/>
    <w:rsid w:val="00B739EB"/>
    <w:rsid w:val="00B75BE3"/>
    <w:rsid w:val="00B93C86"/>
    <w:rsid w:val="00BC2BA2"/>
    <w:rsid w:val="00BC45BD"/>
    <w:rsid w:val="00BE4138"/>
    <w:rsid w:val="00BE7709"/>
    <w:rsid w:val="00BF4985"/>
    <w:rsid w:val="00BF5367"/>
    <w:rsid w:val="00BF6A66"/>
    <w:rsid w:val="00C058EB"/>
    <w:rsid w:val="00C062B3"/>
    <w:rsid w:val="00C16300"/>
    <w:rsid w:val="00C22360"/>
    <w:rsid w:val="00C2351F"/>
    <w:rsid w:val="00C34498"/>
    <w:rsid w:val="00C50F14"/>
    <w:rsid w:val="00C71806"/>
    <w:rsid w:val="00C73913"/>
    <w:rsid w:val="00C76D48"/>
    <w:rsid w:val="00C9055F"/>
    <w:rsid w:val="00C96FCD"/>
    <w:rsid w:val="00CB3D39"/>
    <w:rsid w:val="00CC1EE3"/>
    <w:rsid w:val="00CC345E"/>
    <w:rsid w:val="00CE2A5F"/>
    <w:rsid w:val="00CE414D"/>
    <w:rsid w:val="00CF0BB3"/>
    <w:rsid w:val="00CF1243"/>
    <w:rsid w:val="00CF5F5C"/>
    <w:rsid w:val="00D01F0A"/>
    <w:rsid w:val="00D06565"/>
    <w:rsid w:val="00D07E28"/>
    <w:rsid w:val="00D12ABE"/>
    <w:rsid w:val="00D16139"/>
    <w:rsid w:val="00D2347F"/>
    <w:rsid w:val="00D244A4"/>
    <w:rsid w:val="00D2592E"/>
    <w:rsid w:val="00D3485D"/>
    <w:rsid w:val="00D428FB"/>
    <w:rsid w:val="00D45467"/>
    <w:rsid w:val="00D51C3D"/>
    <w:rsid w:val="00D56879"/>
    <w:rsid w:val="00D647F0"/>
    <w:rsid w:val="00D65E68"/>
    <w:rsid w:val="00D7217A"/>
    <w:rsid w:val="00D76ECA"/>
    <w:rsid w:val="00D77250"/>
    <w:rsid w:val="00D87B8E"/>
    <w:rsid w:val="00D87C11"/>
    <w:rsid w:val="00DD3DDC"/>
    <w:rsid w:val="00DE16FC"/>
    <w:rsid w:val="00DF007F"/>
    <w:rsid w:val="00E005A0"/>
    <w:rsid w:val="00E0539B"/>
    <w:rsid w:val="00E05C4D"/>
    <w:rsid w:val="00E05F1D"/>
    <w:rsid w:val="00E10EEC"/>
    <w:rsid w:val="00E27D74"/>
    <w:rsid w:val="00E3596A"/>
    <w:rsid w:val="00E363DE"/>
    <w:rsid w:val="00E36C13"/>
    <w:rsid w:val="00E42742"/>
    <w:rsid w:val="00E427CB"/>
    <w:rsid w:val="00E47A25"/>
    <w:rsid w:val="00E51496"/>
    <w:rsid w:val="00E53664"/>
    <w:rsid w:val="00E6034C"/>
    <w:rsid w:val="00E60A45"/>
    <w:rsid w:val="00E67B48"/>
    <w:rsid w:val="00E75CA4"/>
    <w:rsid w:val="00E83D13"/>
    <w:rsid w:val="00EA311D"/>
    <w:rsid w:val="00EA66B8"/>
    <w:rsid w:val="00EB0100"/>
    <w:rsid w:val="00EC4A55"/>
    <w:rsid w:val="00EC7201"/>
    <w:rsid w:val="00EF056B"/>
    <w:rsid w:val="00EF3FA9"/>
    <w:rsid w:val="00F01B59"/>
    <w:rsid w:val="00F0605C"/>
    <w:rsid w:val="00F157C3"/>
    <w:rsid w:val="00F16A13"/>
    <w:rsid w:val="00F22758"/>
    <w:rsid w:val="00F22F79"/>
    <w:rsid w:val="00F2341F"/>
    <w:rsid w:val="00F307EE"/>
    <w:rsid w:val="00F31368"/>
    <w:rsid w:val="00F327CE"/>
    <w:rsid w:val="00F34A4A"/>
    <w:rsid w:val="00F428DA"/>
    <w:rsid w:val="00F45856"/>
    <w:rsid w:val="00F467A4"/>
    <w:rsid w:val="00F5280C"/>
    <w:rsid w:val="00F52D03"/>
    <w:rsid w:val="00F63A2A"/>
    <w:rsid w:val="00F744F2"/>
    <w:rsid w:val="00F8005C"/>
    <w:rsid w:val="00F806CD"/>
    <w:rsid w:val="00F902A5"/>
    <w:rsid w:val="00FA32C6"/>
    <w:rsid w:val="00FB1AB3"/>
    <w:rsid w:val="00FB39AC"/>
    <w:rsid w:val="00FB523C"/>
    <w:rsid w:val="00FB7166"/>
    <w:rsid w:val="00FB71A9"/>
    <w:rsid w:val="00FC29EE"/>
    <w:rsid w:val="00FC2A56"/>
    <w:rsid w:val="00FC5DDC"/>
    <w:rsid w:val="00FC5FFC"/>
    <w:rsid w:val="00FC7F09"/>
    <w:rsid w:val="00FD1141"/>
    <w:rsid w:val="00FD1B43"/>
    <w:rsid w:val="00FD27E3"/>
    <w:rsid w:val="00FD2B45"/>
    <w:rsid w:val="00FD64A8"/>
    <w:rsid w:val="00FE1630"/>
    <w:rsid w:val="00FE3B78"/>
    <w:rsid w:val="00FE4A5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D6DBDC"/>
  <w15:docId w15:val="{AC5C16C8-425A-D646-A582-CF995DB2A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ru-RU"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style>
  <w:style w:type="paragraph" w:styleId="1">
    <w:name w:val="heading 1"/>
    <w:basedOn w:val="a"/>
    <w:next w:val="a"/>
    <w:pPr>
      <w:keepNext/>
      <w:keepLines/>
      <w:spacing w:before="480" w:after="120"/>
      <w:outlineLvl w:val="0"/>
    </w:pPr>
    <w:rPr>
      <w:b/>
      <w:sz w:val="48"/>
      <w:szCs w:val="48"/>
    </w:rPr>
  </w:style>
  <w:style w:type="paragraph" w:styleId="2">
    <w:name w:val="heading 2"/>
    <w:basedOn w:val="a"/>
    <w:next w:val="a"/>
    <w:pPr>
      <w:keepNext/>
      <w:keepLines/>
      <w:spacing w:before="360" w:after="80"/>
      <w:outlineLvl w:val="1"/>
    </w:pPr>
    <w:rPr>
      <w:b/>
      <w:sz w:val="36"/>
      <w:szCs w:val="36"/>
    </w:rPr>
  </w:style>
  <w:style w:type="paragraph" w:styleId="3">
    <w:name w:val="heading 3"/>
    <w:basedOn w:val="a"/>
    <w:next w:val="a"/>
    <w:pPr>
      <w:keepNext/>
      <w:keepLines/>
      <w:spacing w:before="280" w:after="80"/>
      <w:outlineLvl w:val="2"/>
    </w:pPr>
    <w:rPr>
      <w:b/>
      <w:sz w:val="28"/>
      <w:szCs w:val="28"/>
    </w:rPr>
  </w:style>
  <w:style w:type="paragraph" w:styleId="4">
    <w:name w:val="heading 4"/>
    <w:basedOn w:val="a"/>
    <w:next w:val="a"/>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table" w:customStyle="1" w:styleId="TableNormal2">
    <w:name w:val="Table Normal2"/>
    <w:tblPr>
      <w:tblCellMar>
        <w:top w:w="0" w:type="dxa"/>
        <w:left w:w="0" w:type="dxa"/>
        <w:bottom w:w="0" w:type="dxa"/>
        <w:right w:w="0" w:type="dxa"/>
      </w:tblCellMar>
    </w:tblPr>
  </w:style>
  <w:style w:type="table" w:customStyle="1" w:styleId="TableNormal10">
    <w:name w:val="Table Normal1"/>
    <w:tblPr>
      <w:tblCellMar>
        <w:top w:w="0" w:type="dxa"/>
        <w:left w:w="0" w:type="dxa"/>
        <w:bottom w:w="0" w:type="dxa"/>
        <w:right w:w="0" w:type="dxa"/>
      </w:tblCellMar>
    </w:tblPr>
  </w:style>
  <w:style w:type="character" w:styleId="a4">
    <w:name w:val="Hyperlink"/>
    <w:basedOn w:val="a0"/>
    <w:uiPriority w:val="99"/>
    <w:unhideWhenUsed/>
    <w:rsid w:val="00544EFD"/>
    <w:rPr>
      <w:color w:val="0000FF" w:themeColor="hyperlink"/>
      <w:u w:val="single"/>
    </w:rPr>
  </w:style>
  <w:style w:type="paragraph" w:styleId="a5">
    <w:name w:val="List Paragraph"/>
    <w:basedOn w:val="a"/>
    <w:uiPriority w:val="34"/>
    <w:qFormat/>
    <w:rsid w:val="00D912EC"/>
    <w:pPr>
      <w:ind w:left="720"/>
      <w:contextualSpacing/>
    </w:pPr>
  </w:style>
  <w:style w:type="table" w:styleId="a6">
    <w:name w:val="Table Grid"/>
    <w:basedOn w:val="a1"/>
    <w:uiPriority w:val="59"/>
    <w:rsid w:val="000532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annotation reference"/>
    <w:uiPriority w:val="99"/>
    <w:semiHidden/>
    <w:unhideWhenUsed/>
    <w:rPr>
      <w:sz w:val="16"/>
      <w:szCs w:val="16"/>
    </w:rPr>
  </w:style>
  <w:style w:type="paragraph" w:styleId="a8">
    <w:name w:val="annotation text"/>
    <w:link w:val="10"/>
    <w:uiPriority w:val="99"/>
    <w:semiHidden/>
    <w:unhideWhenUsed/>
    <w:pPr>
      <w:spacing w:line="240" w:lineRule="auto"/>
    </w:pPr>
    <w:rPr>
      <w:sz w:val="20"/>
      <w:szCs w:val="20"/>
    </w:rPr>
  </w:style>
  <w:style w:type="character" w:customStyle="1" w:styleId="10">
    <w:name w:val="Текст примечания Знак1"/>
    <w:link w:val="a8"/>
    <w:uiPriority w:val="99"/>
    <w:semiHidden/>
    <w:rPr>
      <w:sz w:val="20"/>
      <w:szCs w:val="20"/>
    </w:rPr>
  </w:style>
  <w:style w:type="character" w:customStyle="1" w:styleId="a9">
    <w:name w:val="Текст примечания Знак"/>
    <w:basedOn w:val="a0"/>
    <w:uiPriority w:val="99"/>
    <w:semiHidden/>
    <w:rsid w:val="0008138A"/>
    <w:rPr>
      <w:sz w:val="20"/>
      <w:szCs w:val="20"/>
    </w:rPr>
  </w:style>
  <w:style w:type="paragraph" w:styleId="aa">
    <w:name w:val="annotation subject"/>
    <w:basedOn w:val="a8"/>
    <w:next w:val="a8"/>
    <w:link w:val="11"/>
    <w:uiPriority w:val="99"/>
    <w:semiHidden/>
    <w:unhideWhenUsed/>
    <w:rPr>
      <w:b/>
      <w:bCs/>
    </w:rPr>
  </w:style>
  <w:style w:type="character" w:customStyle="1" w:styleId="11">
    <w:name w:val="Тема примечания Знак1"/>
    <w:basedOn w:val="10"/>
    <w:link w:val="aa"/>
    <w:uiPriority w:val="99"/>
    <w:semiHidden/>
    <w:rPr>
      <w:b/>
      <w:bCs/>
      <w:sz w:val="20"/>
      <w:szCs w:val="20"/>
    </w:rPr>
  </w:style>
  <w:style w:type="character" w:customStyle="1" w:styleId="ab">
    <w:name w:val="Тема примечания Знак"/>
    <w:basedOn w:val="a9"/>
    <w:uiPriority w:val="99"/>
    <w:semiHidden/>
    <w:rsid w:val="0008138A"/>
    <w:rPr>
      <w:b/>
      <w:bCs/>
      <w:sz w:val="20"/>
      <w:szCs w:val="20"/>
    </w:rPr>
  </w:style>
  <w:style w:type="paragraph" w:styleId="ac">
    <w:name w:val="Balloon Text"/>
    <w:basedOn w:val="a"/>
    <w:link w:val="ad"/>
    <w:uiPriority w:val="99"/>
    <w:semiHidden/>
    <w:unhideWhenUsed/>
    <w:rsid w:val="0008138A"/>
    <w:pPr>
      <w:spacing w:after="0" w:line="240" w:lineRule="auto"/>
    </w:pPr>
    <w:rPr>
      <w:rFonts w:ascii="Tahoma" w:hAnsi="Tahoma" w:cs="Tahoma"/>
      <w:sz w:val="16"/>
      <w:szCs w:val="16"/>
    </w:rPr>
  </w:style>
  <w:style w:type="character" w:customStyle="1" w:styleId="ad">
    <w:name w:val="Текст выноски Знак"/>
    <w:basedOn w:val="a0"/>
    <w:link w:val="ac"/>
    <w:uiPriority w:val="99"/>
    <w:semiHidden/>
    <w:rsid w:val="0008138A"/>
    <w:rPr>
      <w:rFonts w:ascii="Tahoma" w:hAnsi="Tahoma" w:cs="Tahoma"/>
      <w:sz w:val="16"/>
      <w:szCs w:val="16"/>
    </w:rPr>
  </w:style>
  <w:style w:type="paragraph" w:styleId="ae">
    <w:name w:val="Subtitle"/>
    <w:basedOn w:val="a"/>
    <w:next w:val="a"/>
    <w:pPr>
      <w:keepNext/>
      <w:keepLines/>
      <w:spacing w:before="360" w:after="80"/>
    </w:pPr>
    <w:rPr>
      <w:rFonts w:ascii="Georgia" w:eastAsia="Georgia" w:hAnsi="Georgia" w:cs="Georgia"/>
      <w:i/>
      <w:color w:val="666666"/>
      <w:sz w:val="48"/>
      <w:szCs w:val="48"/>
    </w:rPr>
  </w:style>
  <w:style w:type="table" w:customStyle="1" w:styleId="60">
    <w:name w:val="6"/>
    <w:basedOn w:val="TableNormal10"/>
    <w:pPr>
      <w:spacing w:after="0" w:line="240" w:lineRule="auto"/>
    </w:pPr>
    <w:tblPr>
      <w:tblStyleRowBandSize w:val="1"/>
      <w:tblStyleColBandSize w:val="1"/>
      <w:tblCellMar>
        <w:left w:w="108" w:type="dxa"/>
        <w:right w:w="108" w:type="dxa"/>
      </w:tblCellMar>
    </w:tblPr>
  </w:style>
  <w:style w:type="table" w:customStyle="1" w:styleId="50">
    <w:name w:val="5"/>
    <w:basedOn w:val="TableNormal10"/>
    <w:pPr>
      <w:spacing w:after="0" w:line="240" w:lineRule="auto"/>
    </w:pPr>
    <w:tblPr>
      <w:tblStyleRowBandSize w:val="1"/>
      <w:tblStyleColBandSize w:val="1"/>
      <w:tblCellMar>
        <w:left w:w="108" w:type="dxa"/>
        <w:right w:w="108" w:type="dxa"/>
      </w:tblCellMar>
    </w:tblPr>
  </w:style>
  <w:style w:type="table" w:customStyle="1" w:styleId="40">
    <w:name w:val="4"/>
    <w:basedOn w:val="TableNormal10"/>
    <w:pPr>
      <w:spacing w:after="0" w:line="240" w:lineRule="auto"/>
    </w:pPr>
    <w:tblPr>
      <w:tblStyleRowBandSize w:val="1"/>
      <w:tblStyleColBandSize w:val="1"/>
      <w:tblCellMar>
        <w:left w:w="108" w:type="dxa"/>
        <w:right w:w="108" w:type="dxa"/>
      </w:tblCellMar>
    </w:tblPr>
  </w:style>
  <w:style w:type="table" w:customStyle="1" w:styleId="30">
    <w:name w:val="3"/>
    <w:basedOn w:val="TableNormal10"/>
    <w:pPr>
      <w:spacing w:after="0" w:line="240" w:lineRule="auto"/>
    </w:pPr>
    <w:tblPr>
      <w:tblStyleRowBandSize w:val="1"/>
      <w:tblStyleColBandSize w:val="1"/>
      <w:tblCellMar>
        <w:left w:w="108" w:type="dxa"/>
        <w:right w:w="108" w:type="dxa"/>
      </w:tblCellMar>
    </w:tblPr>
  </w:style>
  <w:style w:type="character" w:styleId="af">
    <w:name w:val="FollowedHyperlink"/>
    <w:basedOn w:val="a0"/>
    <w:uiPriority w:val="99"/>
    <w:semiHidden/>
    <w:unhideWhenUsed/>
    <w:rsid w:val="00C14D33"/>
    <w:rPr>
      <w:color w:val="800080" w:themeColor="followedHyperlink"/>
      <w:u w:val="single"/>
    </w:rPr>
  </w:style>
  <w:style w:type="paragraph" w:styleId="af0">
    <w:name w:val="Bibliography"/>
    <w:basedOn w:val="a"/>
    <w:next w:val="a"/>
    <w:uiPriority w:val="37"/>
    <w:unhideWhenUsed/>
    <w:rsid w:val="00236E8C"/>
    <w:pPr>
      <w:spacing w:after="0" w:line="240" w:lineRule="auto"/>
      <w:ind w:left="720" w:hanging="720"/>
    </w:pPr>
  </w:style>
  <w:style w:type="table" w:customStyle="1" w:styleId="20">
    <w:name w:val="2"/>
    <w:basedOn w:val="TableNormal2"/>
    <w:pPr>
      <w:spacing w:after="0" w:line="240" w:lineRule="auto"/>
    </w:pPr>
    <w:tblPr>
      <w:tblStyleRowBandSize w:val="1"/>
      <w:tblStyleColBandSize w:val="1"/>
      <w:tblCellMar>
        <w:left w:w="108" w:type="dxa"/>
        <w:right w:w="108" w:type="dxa"/>
      </w:tblCellMar>
    </w:tblPr>
  </w:style>
  <w:style w:type="table" w:customStyle="1" w:styleId="12">
    <w:name w:val="1"/>
    <w:basedOn w:val="TableNormal2"/>
    <w:pPr>
      <w:spacing w:after="0" w:line="240" w:lineRule="auto"/>
    </w:pPr>
    <w:tblPr>
      <w:tblStyleRowBandSize w:val="1"/>
      <w:tblStyleColBandSize w:val="1"/>
      <w:tblCellMar>
        <w:left w:w="108" w:type="dxa"/>
        <w:right w:w="108" w:type="dxa"/>
      </w:tblCellMar>
    </w:tblPr>
  </w:style>
  <w:style w:type="paragraph" w:styleId="af1">
    <w:name w:val="header"/>
    <w:basedOn w:val="a"/>
    <w:link w:val="af2"/>
    <w:uiPriority w:val="99"/>
    <w:unhideWhenUsed/>
    <w:rsid w:val="00E10EEC"/>
    <w:pPr>
      <w:tabs>
        <w:tab w:val="center" w:pos="4677"/>
        <w:tab w:val="right" w:pos="9355"/>
      </w:tabs>
      <w:spacing w:after="0" w:line="240" w:lineRule="auto"/>
    </w:pPr>
  </w:style>
  <w:style w:type="character" w:customStyle="1" w:styleId="af2">
    <w:name w:val="Верхний колонтитул Знак"/>
    <w:basedOn w:val="a0"/>
    <w:link w:val="af1"/>
    <w:uiPriority w:val="99"/>
    <w:rsid w:val="00E10EEC"/>
  </w:style>
  <w:style w:type="paragraph" w:styleId="af3">
    <w:name w:val="footer"/>
    <w:basedOn w:val="a"/>
    <w:link w:val="af4"/>
    <w:uiPriority w:val="99"/>
    <w:unhideWhenUsed/>
    <w:rsid w:val="00E10EEC"/>
    <w:pPr>
      <w:tabs>
        <w:tab w:val="center" w:pos="4677"/>
        <w:tab w:val="right" w:pos="9355"/>
      </w:tabs>
      <w:spacing w:after="0" w:line="240" w:lineRule="auto"/>
    </w:pPr>
  </w:style>
  <w:style w:type="character" w:customStyle="1" w:styleId="af4">
    <w:name w:val="Нижний колонтитул Знак"/>
    <w:basedOn w:val="a0"/>
    <w:link w:val="af3"/>
    <w:uiPriority w:val="99"/>
    <w:rsid w:val="00E10EEC"/>
  </w:style>
  <w:style w:type="character" w:customStyle="1" w:styleId="wmi-callto">
    <w:name w:val="wmi-callto"/>
    <w:basedOn w:val="a0"/>
    <w:rsid w:val="00F22F79"/>
  </w:style>
  <w:style w:type="paragraph" w:styleId="af5">
    <w:name w:val="Normal (Web)"/>
    <w:basedOn w:val="a"/>
    <w:uiPriority w:val="99"/>
    <w:unhideWhenUsed/>
    <w:rsid w:val="00175DFD"/>
    <w:pPr>
      <w:spacing w:before="100" w:beforeAutospacing="1" w:after="100" w:afterAutospacing="1" w:line="240" w:lineRule="auto"/>
    </w:pPr>
    <w:rPr>
      <w:rFonts w:ascii="Times New Roman" w:eastAsia="Times New Roman" w:hAnsi="Times New Roman" w:cs="Times New Roman"/>
      <w:sz w:val="24"/>
      <w:szCs w:val="24"/>
      <w:lang w:val="ru-RU" w:eastAsia="en-GB"/>
    </w:rPr>
  </w:style>
  <w:style w:type="character" w:customStyle="1" w:styleId="apple-converted-space">
    <w:name w:val="apple-converted-space"/>
    <w:basedOn w:val="a0"/>
    <w:rsid w:val="00175DFD"/>
  </w:style>
  <w:style w:type="character" w:customStyle="1" w:styleId="UnresolvedMention1">
    <w:name w:val="Unresolved Mention1"/>
    <w:basedOn w:val="a0"/>
    <w:uiPriority w:val="99"/>
    <w:semiHidden/>
    <w:unhideWhenUsed/>
    <w:rsid w:val="00900D61"/>
    <w:rPr>
      <w:color w:val="605E5C"/>
      <w:shd w:val="clear" w:color="auto" w:fill="E1DFDD"/>
    </w:rPr>
  </w:style>
  <w:style w:type="character" w:styleId="af6">
    <w:name w:val="Placeholder Text"/>
    <w:basedOn w:val="a0"/>
    <w:uiPriority w:val="99"/>
    <w:semiHidden/>
    <w:rsid w:val="008C338F"/>
    <w:rPr>
      <w:color w:val="808080"/>
    </w:rPr>
  </w:style>
  <w:style w:type="paragraph" w:styleId="af7">
    <w:name w:val="Revision"/>
    <w:hidden/>
    <w:uiPriority w:val="99"/>
    <w:semiHidden/>
    <w:rsid w:val="00364A09"/>
    <w:pPr>
      <w:spacing w:after="0" w:line="240" w:lineRule="auto"/>
    </w:pPr>
  </w:style>
  <w:style w:type="paragraph" w:customStyle="1" w:styleId="MDPI39equation">
    <w:name w:val="MDPI_3.9_equation"/>
    <w:basedOn w:val="a"/>
    <w:qFormat/>
    <w:rsid w:val="00E05C4D"/>
    <w:pPr>
      <w:adjustRightInd w:val="0"/>
      <w:snapToGrid w:val="0"/>
      <w:spacing w:before="120" w:after="120" w:line="260" w:lineRule="atLeast"/>
      <w:ind w:left="709"/>
      <w:jc w:val="center"/>
    </w:pPr>
    <w:rPr>
      <w:rFonts w:ascii="Palatino Linotype" w:eastAsia="Times New Roman" w:hAnsi="Palatino Linotype" w:cs="Times New Roman"/>
      <w:snapToGrid w:val="0"/>
      <w:color w:val="000000"/>
      <w:sz w:val="20"/>
      <w:lang w:eastAsia="de-DE" w:bidi="en-US"/>
    </w:rPr>
  </w:style>
  <w:style w:type="paragraph" w:customStyle="1" w:styleId="MDPI3aequationnumber">
    <w:name w:val="MDPI_3.a_equation_number"/>
    <w:basedOn w:val="a"/>
    <w:qFormat/>
    <w:rsid w:val="00E05C4D"/>
    <w:pPr>
      <w:adjustRightInd w:val="0"/>
      <w:snapToGrid w:val="0"/>
      <w:spacing w:before="120" w:after="120" w:line="240" w:lineRule="auto"/>
      <w:jc w:val="right"/>
    </w:pPr>
    <w:rPr>
      <w:rFonts w:ascii="Palatino Linotype" w:eastAsia="Times New Roman" w:hAnsi="Palatino Linotype" w:cs="Times New Roman"/>
      <w:snapToGrid w:val="0"/>
      <w:color w:val="000000"/>
      <w:sz w:val="20"/>
      <w:lang w:eastAsia="de-DE" w:bidi="en-US"/>
    </w:rPr>
  </w:style>
  <w:style w:type="paragraph" w:customStyle="1" w:styleId="MDPI11articletype">
    <w:name w:val="MDPI_1.1_article_type"/>
    <w:basedOn w:val="a"/>
    <w:next w:val="MDPI12title"/>
    <w:qFormat/>
    <w:rsid w:val="005D30E5"/>
    <w:pPr>
      <w:adjustRightInd w:val="0"/>
      <w:snapToGrid w:val="0"/>
      <w:spacing w:before="240" w:after="0" w:line="240" w:lineRule="auto"/>
    </w:pPr>
    <w:rPr>
      <w:rFonts w:ascii="Palatino Linotype" w:eastAsia="Times New Roman" w:hAnsi="Palatino Linotype" w:cs="Times New Roman"/>
      <w:i/>
      <w:snapToGrid w:val="0"/>
      <w:color w:val="000000"/>
      <w:sz w:val="20"/>
      <w:lang w:eastAsia="de-DE" w:bidi="en-US"/>
    </w:rPr>
  </w:style>
  <w:style w:type="paragraph" w:customStyle="1" w:styleId="MDPI12title">
    <w:name w:val="MDPI_1.2_title"/>
    <w:next w:val="MDPI13authornames"/>
    <w:qFormat/>
    <w:rsid w:val="005D30E5"/>
    <w:pPr>
      <w:adjustRightInd w:val="0"/>
      <w:snapToGrid w:val="0"/>
      <w:spacing w:after="240" w:line="400" w:lineRule="exact"/>
    </w:pPr>
    <w:rPr>
      <w:rFonts w:ascii="Palatino Linotype" w:eastAsia="Times New Roman" w:hAnsi="Palatino Linotype" w:cs="Times New Roman"/>
      <w:b/>
      <w:snapToGrid w:val="0"/>
      <w:color w:val="000000"/>
      <w:sz w:val="36"/>
      <w:szCs w:val="20"/>
      <w:lang w:eastAsia="de-DE" w:bidi="en-US"/>
    </w:rPr>
  </w:style>
  <w:style w:type="paragraph" w:customStyle="1" w:styleId="MDPI13authornames">
    <w:name w:val="MDPI_1.3_authornames"/>
    <w:basedOn w:val="a"/>
    <w:next w:val="MDPI14history"/>
    <w:qFormat/>
    <w:rsid w:val="005D30E5"/>
    <w:pPr>
      <w:adjustRightInd w:val="0"/>
      <w:snapToGrid w:val="0"/>
      <w:spacing w:after="120" w:line="260" w:lineRule="atLeast"/>
    </w:pPr>
    <w:rPr>
      <w:rFonts w:ascii="Palatino Linotype" w:eastAsia="Times New Roman" w:hAnsi="Palatino Linotype" w:cs="Times New Roman"/>
      <w:b/>
      <w:color w:val="000000"/>
      <w:sz w:val="20"/>
      <w:lang w:eastAsia="de-DE" w:bidi="en-US"/>
    </w:rPr>
  </w:style>
  <w:style w:type="paragraph" w:customStyle="1" w:styleId="MDPI14history">
    <w:name w:val="MDPI_1.4_history"/>
    <w:basedOn w:val="a"/>
    <w:next w:val="a"/>
    <w:qFormat/>
    <w:rsid w:val="005D30E5"/>
    <w:pPr>
      <w:adjustRightInd w:val="0"/>
      <w:snapToGrid w:val="0"/>
      <w:spacing w:before="120" w:after="0" w:line="200" w:lineRule="atLeast"/>
      <w:ind w:left="113"/>
    </w:pPr>
    <w:rPr>
      <w:rFonts w:ascii="Palatino Linotype" w:eastAsia="Times New Roman" w:hAnsi="Palatino Linotype" w:cs="Times New Roman"/>
      <w:color w:val="000000"/>
      <w:sz w:val="18"/>
      <w:szCs w:val="20"/>
      <w:lang w:eastAsia="de-DE" w:bidi="en-US"/>
    </w:rPr>
  </w:style>
  <w:style w:type="paragraph" w:customStyle="1" w:styleId="MDPI16affiliation">
    <w:name w:val="MDPI_1.6_affiliation"/>
    <w:basedOn w:val="a"/>
    <w:qFormat/>
    <w:rsid w:val="005D30E5"/>
    <w:pPr>
      <w:adjustRightInd w:val="0"/>
      <w:snapToGrid w:val="0"/>
      <w:spacing w:after="0" w:line="200" w:lineRule="atLeast"/>
      <w:ind w:left="311" w:hanging="198"/>
    </w:pPr>
    <w:rPr>
      <w:rFonts w:ascii="Palatino Linotype" w:eastAsia="Times New Roman" w:hAnsi="Palatino Linotype" w:cs="Times New Roman"/>
      <w:color w:val="000000"/>
      <w:sz w:val="18"/>
      <w:szCs w:val="18"/>
      <w:lang w:eastAsia="de-DE" w:bidi="en-US"/>
    </w:rPr>
  </w:style>
  <w:style w:type="paragraph" w:customStyle="1" w:styleId="MDPI17abstract">
    <w:name w:val="MDPI_1.7_abstract"/>
    <w:basedOn w:val="a"/>
    <w:next w:val="MDPI18keywords"/>
    <w:qFormat/>
    <w:rsid w:val="005D30E5"/>
    <w:pPr>
      <w:adjustRightInd w:val="0"/>
      <w:snapToGrid w:val="0"/>
      <w:spacing w:before="240" w:after="0" w:line="260" w:lineRule="atLeast"/>
      <w:ind w:left="113"/>
      <w:jc w:val="both"/>
    </w:pPr>
    <w:rPr>
      <w:rFonts w:ascii="Palatino Linotype" w:eastAsia="Times New Roman" w:hAnsi="Palatino Linotype" w:cs="Times New Roman"/>
      <w:color w:val="000000"/>
      <w:sz w:val="20"/>
      <w:lang w:eastAsia="de-DE" w:bidi="en-US"/>
    </w:rPr>
  </w:style>
  <w:style w:type="paragraph" w:customStyle="1" w:styleId="MDPI18keywords">
    <w:name w:val="MDPI_1.8_keywords"/>
    <w:basedOn w:val="a"/>
    <w:next w:val="a"/>
    <w:qFormat/>
    <w:rsid w:val="005D30E5"/>
    <w:pPr>
      <w:adjustRightInd w:val="0"/>
      <w:snapToGrid w:val="0"/>
      <w:spacing w:before="240" w:after="0" w:line="260" w:lineRule="atLeast"/>
      <w:ind w:left="113"/>
      <w:jc w:val="both"/>
    </w:pPr>
    <w:rPr>
      <w:rFonts w:ascii="Palatino Linotype" w:eastAsia="Times New Roman" w:hAnsi="Palatino Linotype" w:cs="Times New Roman"/>
      <w:snapToGrid w:val="0"/>
      <w:color w:val="000000"/>
      <w:sz w:val="20"/>
      <w:lang w:eastAsia="de-DE" w:bidi="en-US"/>
    </w:rPr>
  </w:style>
  <w:style w:type="paragraph" w:customStyle="1" w:styleId="MDPI62Acknowledgments">
    <w:name w:val="MDPI_6.2_Acknowledgments"/>
    <w:qFormat/>
    <w:rsid w:val="0098571D"/>
    <w:pPr>
      <w:adjustRightInd w:val="0"/>
      <w:snapToGrid w:val="0"/>
      <w:spacing w:before="120" w:after="0" w:line="200" w:lineRule="atLeast"/>
      <w:jc w:val="both"/>
    </w:pPr>
    <w:rPr>
      <w:rFonts w:ascii="Palatino Linotype" w:eastAsia="Times New Roman" w:hAnsi="Palatino Linotype" w:cs="Times New Roman"/>
      <w:snapToGrid w:val="0"/>
      <w:color w:val="000000"/>
      <w:sz w:val="18"/>
      <w:szCs w:val="20"/>
      <w:lang w:eastAsia="de-DE" w:bidi="en-US"/>
    </w:rPr>
  </w:style>
  <w:style w:type="paragraph" w:customStyle="1" w:styleId="MDPI64CoI">
    <w:name w:val="MDPI_6.4_CoI"/>
    <w:basedOn w:val="MDPI62Acknowledgments"/>
    <w:qFormat/>
    <w:rsid w:val="0098571D"/>
  </w:style>
  <w:style w:type="character" w:customStyle="1" w:styleId="UnresolvedMention2">
    <w:name w:val="Unresolved Mention2"/>
    <w:basedOn w:val="a0"/>
    <w:uiPriority w:val="99"/>
    <w:semiHidden/>
    <w:unhideWhenUsed/>
    <w:rsid w:val="0082318C"/>
    <w:rPr>
      <w:color w:val="605E5C"/>
      <w:shd w:val="clear" w:color="auto" w:fill="E1DFDD"/>
    </w:rPr>
  </w:style>
  <w:style w:type="paragraph" w:styleId="af8">
    <w:name w:val="caption"/>
    <w:basedOn w:val="a"/>
    <w:next w:val="a"/>
    <w:uiPriority w:val="35"/>
    <w:unhideWhenUsed/>
    <w:qFormat/>
    <w:rsid w:val="00A944D5"/>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8373">
      <w:bodyDiv w:val="1"/>
      <w:marLeft w:val="0"/>
      <w:marRight w:val="0"/>
      <w:marTop w:val="0"/>
      <w:marBottom w:val="0"/>
      <w:divBdr>
        <w:top w:val="none" w:sz="0" w:space="0" w:color="auto"/>
        <w:left w:val="none" w:sz="0" w:space="0" w:color="auto"/>
        <w:bottom w:val="none" w:sz="0" w:space="0" w:color="auto"/>
        <w:right w:val="none" w:sz="0" w:space="0" w:color="auto"/>
      </w:divBdr>
      <w:divsChild>
        <w:div w:id="194345415">
          <w:marLeft w:val="0"/>
          <w:marRight w:val="0"/>
          <w:marTop w:val="0"/>
          <w:marBottom w:val="0"/>
          <w:divBdr>
            <w:top w:val="none" w:sz="0" w:space="0" w:color="auto"/>
            <w:left w:val="none" w:sz="0" w:space="0" w:color="auto"/>
            <w:bottom w:val="none" w:sz="0" w:space="0" w:color="auto"/>
            <w:right w:val="none" w:sz="0" w:space="0" w:color="auto"/>
          </w:divBdr>
        </w:div>
        <w:div w:id="647632252">
          <w:marLeft w:val="0"/>
          <w:marRight w:val="0"/>
          <w:marTop w:val="0"/>
          <w:marBottom w:val="0"/>
          <w:divBdr>
            <w:top w:val="none" w:sz="0" w:space="0" w:color="auto"/>
            <w:left w:val="none" w:sz="0" w:space="0" w:color="auto"/>
            <w:bottom w:val="none" w:sz="0" w:space="0" w:color="auto"/>
            <w:right w:val="none" w:sz="0" w:space="0" w:color="auto"/>
          </w:divBdr>
          <w:divsChild>
            <w:div w:id="93592709">
              <w:marLeft w:val="0"/>
              <w:marRight w:val="0"/>
              <w:marTop w:val="0"/>
              <w:marBottom w:val="0"/>
              <w:divBdr>
                <w:top w:val="none" w:sz="0" w:space="0" w:color="auto"/>
                <w:left w:val="none" w:sz="0" w:space="0" w:color="auto"/>
                <w:bottom w:val="none" w:sz="0" w:space="0" w:color="auto"/>
                <w:right w:val="none" w:sz="0" w:space="0" w:color="auto"/>
              </w:divBdr>
            </w:div>
          </w:divsChild>
        </w:div>
        <w:div w:id="1456026918">
          <w:marLeft w:val="0"/>
          <w:marRight w:val="0"/>
          <w:marTop w:val="0"/>
          <w:marBottom w:val="0"/>
          <w:divBdr>
            <w:top w:val="none" w:sz="0" w:space="0" w:color="auto"/>
            <w:left w:val="none" w:sz="0" w:space="0" w:color="auto"/>
            <w:bottom w:val="none" w:sz="0" w:space="0" w:color="auto"/>
            <w:right w:val="none" w:sz="0" w:space="0" w:color="auto"/>
          </w:divBdr>
        </w:div>
        <w:div w:id="1968658094">
          <w:marLeft w:val="0"/>
          <w:marRight w:val="0"/>
          <w:marTop w:val="0"/>
          <w:marBottom w:val="0"/>
          <w:divBdr>
            <w:top w:val="none" w:sz="0" w:space="0" w:color="auto"/>
            <w:left w:val="none" w:sz="0" w:space="0" w:color="auto"/>
            <w:bottom w:val="none" w:sz="0" w:space="0" w:color="auto"/>
            <w:right w:val="none" w:sz="0" w:space="0" w:color="auto"/>
          </w:divBdr>
        </w:div>
      </w:divsChild>
    </w:div>
    <w:div w:id="48772596">
      <w:bodyDiv w:val="1"/>
      <w:marLeft w:val="0"/>
      <w:marRight w:val="0"/>
      <w:marTop w:val="0"/>
      <w:marBottom w:val="0"/>
      <w:divBdr>
        <w:top w:val="none" w:sz="0" w:space="0" w:color="auto"/>
        <w:left w:val="none" w:sz="0" w:space="0" w:color="auto"/>
        <w:bottom w:val="none" w:sz="0" w:space="0" w:color="auto"/>
        <w:right w:val="none" w:sz="0" w:space="0" w:color="auto"/>
      </w:divBdr>
    </w:div>
    <w:div w:id="55398037">
      <w:bodyDiv w:val="1"/>
      <w:marLeft w:val="0"/>
      <w:marRight w:val="0"/>
      <w:marTop w:val="0"/>
      <w:marBottom w:val="0"/>
      <w:divBdr>
        <w:top w:val="none" w:sz="0" w:space="0" w:color="auto"/>
        <w:left w:val="none" w:sz="0" w:space="0" w:color="auto"/>
        <w:bottom w:val="none" w:sz="0" w:space="0" w:color="auto"/>
        <w:right w:val="none" w:sz="0" w:space="0" w:color="auto"/>
      </w:divBdr>
    </w:div>
    <w:div w:id="71002756">
      <w:bodyDiv w:val="1"/>
      <w:marLeft w:val="0"/>
      <w:marRight w:val="0"/>
      <w:marTop w:val="0"/>
      <w:marBottom w:val="0"/>
      <w:divBdr>
        <w:top w:val="none" w:sz="0" w:space="0" w:color="auto"/>
        <w:left w:val="none" w:sz="0" w:space="0" w:color="auto"/>
        <w:bottom w:val="none" w:sz="0" w:space="0" w:color="auto"/>
        <w:right w:val="none" w:sz="0" w:space="0" w:color="auto"/>
      </w:divBdr>
    </w:div>
    <w:div w:id="76874534">
      <w:bodyDiv w:val="1"/>
      <w:marLeft w:val="0"/>
      <w:marRight w:val="0"/>
      <w:marTop w:val="0"/>
      <w:marBottom w:val="0"/>
      <w:divBdr>
        <w:top w:val="none" w:sz="0" w:space="0" w:color="auto"/>
        <w:left w:val="none" w:sz="0" w:space="0" w:color="auto"/>
        <w:bottom w:val="none" w:sz="0" w:space="0" w:color="auto"/>
        <w:right w:val="none" w:sz="0" w:space="0" w:color="auto"/>
      </w:divBdr>
    </w:div>
    <w:div w:id="136266523">
      <w:bodyDiv w:val="1"/>
      <w:marLeft w:val="0"/>
      <w:marRight w:val="0"/>
      <w:marTop w:val="0"/>
      <w:marBottom w:val="0"/>
      <w:divBdr>
        <w:top w:val="none" w:sz="0" w:space="0" w:color="auto"/>
        <w:left w:val="none" w:sz="0" w:space="0" w:color="auto"/>
        <w:bottom w:val="none" w:sz="0" w:space="0" w:color="auto"/>
        <w:right w:val="none" w:sz="0" w:space="0" w:color="auto"/>
      </w:divBdr>
    </w:div>
    <w:div w:id="153300142">
      <w:bodyDiv w:val="1"/>
      <w:marLeft w:val="0"/>
      <w:marRight w:val="0"/>
      <w:marTop w:val="0"/>
      <w:marBottom w:val="0"/>
      <w:divBdr>
        <w:top w:val="none" w:sz="0" w:space="0" w:color="auto"/>
        <w:left w:val="none" w:sz="0" w:space="0" w:color="auto"/>
        <w:bottom w:val="none" w:sz="0" w:space="0" w:color="auto"/>
        <w:right w:val="none" w:sz="0" w:space="0" w:color="auto"/>
      </w:divBdr>
    </w:div>
    <w:div w:id="198519469">
      <w:bodyDiv w:val="1"/>
      <w:marLeft w:val="0"/>
      <w:marRight w:val="0"/>
      <w:marTop w:val="0"/>
      <w:marBottom w:val="0"/>
      <w:divBdr>
        <w:top w:val="none" w:sz="0" w:space="0" w:color="auto"/>
        <w:left w:val="none" w:sz="0" w:space="0" w:color="auto"/>
        <w:bottom w:val="none" w:sz="0" w:space="0" w:color="auto"/>
        <w:right w:val="none" w:sz="0" w:space="0" w:color="auto"/>
      </w:divBdr>
    </w:div>
    <w:div w:id="223443950">
      <w:bodyDiv w:val="1"/>
      <w:marLeft w:val="0"/>
      <w:marRight w:val="0"/>
      <w:marTop w:val="0"/>
      <w:marBottom w:val="0"/>
      <w:divBdr>
        <w:top w:val="none" w:sz="0" w:space="0" w:color="auto"/>
        <w:left w:val="none" w:sz="0" w:space="0" w:color="auto"/>
        <w:bottom w:val="none" w:sz="0" w:space="0" w:color="auto"/>
        <w:right w:val="none" w:sz="0" w:space="0" w:color="auto"/>
      </w:divBdr>
    </w:div>
    <w:div w:id="292950430">
      <w:bodyDiv w:val="1"/>
      <w:marLeft w:val="0"/>
      <w:marRight w:val="0"/>
      <w:marTop w:val="0"/>
      <w:marBottom w:val="0"/>
      <w:divBdr>
        <w:top w:val="none" w:sz="0" w:space="0" w:color="auto"/>
        <w:left w:val="none" w:sz="0" w:space="0" w:color="auto"/>
        <w:bottom w:val="none" w:sz="0" w:space="0" w:color="auto"/>
        <w:right w:val="none" w:sz="0" w:space="0" w:color="auto"/>
      </w:divBdr>
    </w:div>
    <w:div w:id="304628076">
      <w:bodyDiv w:val="1"/>
      <w:marLeft w:val="0"/>
      <w:marRight w:val="0"/>
      <w:marTop w:val="0"/>
      <w:marBottom w:val="0"/>
      <w:divBdr>
        <w:top w:val="none" w:sz="0" w:space="0" w:color="auto"/>
        <w:left w:val="none" w:sz="0" w:space="0" w:color="auto"/>
        <w:bottom w:val="none" w:sz="0" w:space="0" w:color="auto"/>
        <w:right w:val="none" w:sz="0" w:space="0" w:color="auto"/>
      </w:divBdr>
    </w:div>
    <w:div w:id="305018080">
      <w:bodyDiv w:val="1"/>
      <w:marLeft w:val="0"/>
      <w:marRight w:val="0"/>
      <w:marTop w:val="0"/>
      <w:marBottom w:val="0"/>
      <w:divBdr>
        <w:top w:val="none" w:sz="0" w:space="0" w:color="auto"/>
        <w:left w:val="none" w:sz="0" w:space="0" w:color="auto"/>
        <w:bottom w:val="none" w:sz="0" w:space="0" w:color="auto"/>
        <w:right w:val="none" w:sz="0" w:space="0" w:color="auto"/>
      </w:divBdr>
    </w:div>
    <w:div w:id="312878171">
      <w:bodyDiv w:val="1"/>
      <w:marLeft w:val="0"/>
      <w:marRight w:val="0"/>
      <w:marTop w:val="0"/>
      <w:marBottom w:val="0"/>
      <w:divBdr>
        <w:top w:val="none" w:sz="0" w:space="0" w:color="auto"/>
        <w:left w:val="none" w:sz="0" w:space="0" w:color="auto"/>
        <w:bottom w:val="none" w:sz="0" w:space="0" w:color="auto"/>
        <w:right w:val="none" w:sz="0" w:space="0" w:color="auto"/>
      </w:divBdr>
    </w:div>
    <w:div w:id="360939441">
      <w:bodyDiv w:val="1"/>
      <w:marLeft w:val="0"/>
      <w:marRight w:val="0"/>
      <w:marTop w:val="0"/>
      <w:marBottom w:val="0"/>
      <w:divBdr>
        <w:top w:val="none" w:sz="0" w:space="0" w:color="auto"/>
        <w:left w:val="none" w:sz="0" w:space="0" w:color="auto"/>
        <w:bottom w:val="none" w:sz="0" w:space="0" w:color="auto"/>
        <w:right w:val="none" w:sz="0" w:space="0" w:color="auto"/>
      </w:divBdr>
    </w:div>
    <w:div w:id="444082592">
      <w:bodyDiv w:val="1"/>
      <w:marLeft w:val="0"/>
      <w:marRight w:val="0"/>
      <w:marTop w:val="0"/>
      <w:marBottom w:val="0"/>
      <w:divBdr>
        <w:top w:val="none" w:sz="0" w:space="0" w:color="auto"/>
        <w:left w:val="none" w:sz="0" w:space="0" w:color="auto"/>
        <w:bottom w:val="none" w:sz="0" w:space="0" w:color="auto"/>
        <w:right w:val="none" w:sz="0" w:space="0" w:color="auto"/>
      </w:divBdr>
    </w:div>
    <w:div w:id="478348698">
      <w:bodyDiv w:val="1"/>
      <w:marLeft w:val="0"/>
      <w:marRight w:val="0"/>
      <w:marTop w:val="0"/>
      <w:marBottom w:val="0"/>
      <w:divBdr>
        <w:top w:val="none" w:sz="0" w:space="0" w:color="auto"/>
        <w:left w:val="none" w:sz="0" w:space="0" w:color="auto"/>
        <w:bottom w:val="none" w:sz="0" w:space="0" w:color="auto"/>
        <w:right w:val="none" w:sz="0" w:space="0" w:color="auto"/>
      </w:divBdr>
    </w:div>
    <w:div w:id="495220280">
      <w:bodyDiv w:val="1"/>
      <w:marLeft w:val="0"/>
      <w:marRight w:val="0"/>
      <w:marTop w:val="0"/>
      <w:marBottom w:val="0"/>
      <w:divBdr>
        <w:top w:val="none" w:sz="0" w:space="0" w:color="auto"/>
        <w:left w:val="none" w:sz="0" w:space="0" w:color="auto"/>
        <w:bottom w:val="none" w:sz="0" w:space="0" w:color="auto"/>
        <w:right w:val="none" w:sz="0" w:space="0" w:color="auto"/>
      </w:divBdr>
    </w:div>
    <w:div w:id="507065728">
      <w:bodyDiv w:val="1"/>
      <w:marLeft w:val="0"/>
      <w:marRight w:val="0"/>
      <w:marTop w:val="0"/>
      <w:marBottom w:val="0"/>
      <w:divBdr>
        <w:top w:val="none" w:sz="0" w:space="0" w:color="auto"/>
        <w:left w:val="none" w:sz="0" w:space="0" w:color="auto"/>
        <w:bottom w:val="none" w:sz="0" w:space="0" w:color="auto"/>
        <w:right w:val="none" w:sz="0" w:space="0" w:color="auto"/>
      </w:divBdr>
    </w:div>
    <w:div w:id="567573571">
      <w:bodyDiv w:val="1"/>
      <w:marLeft w:val="0"/>
      <w:marRight w:val="0"/>
      <w:marTop w:val="0"/>
      <w:marBottom w:val="0"/>
      <w:divBdr>
        <w:top w:val="none" w:sz="0" w:space="0" w:color="auto"/>
        <w:left w:val="none" w:sz="0" w:space="0" w:color="auto"/>
        <w:bottom w:val="none" w:sz="0" w:space="0" w:color="auto"/>
        <w:right w:val="none" w:sz="0" w:space="0" w:color="auto"/>
      </w:divBdr>
    </w:div>
    <w:div w:id="636573080">
      <w:bodyDiv w:val="1"/>
      <w:marLeft w:val="0"/>
      <w:marRight w:val="0"/>
      <w:marTop w:val="0"/>
      <w:marBottom w:val="0"/>
      <w:divBdr>
        <w:top w:val="none" w:sz="0" w:space="0" w:color="auto"/>
        <w:left w:val="none" w:sz="0" w:space="0" w:color="auto"/>
        <w:bottom w:val="none" w:sz="0" w:space="0" w:color="auto"/>
        <w:right w:val="none" w:sz="0" w:space="0" w:color="auto"/>
      </w:divBdr>
    </w:div>
    <w:div w:id="652217708">
      <w:bodyDiv w:val="1"/>
      <w:marLeft w:val="0"/>
      <w:marRight w:val="0"/>
      <w:marTop w:val="0"/>
      <w:marBottom w:val="0"/>
      <w:divBdr>
        <w:top w:val="none" w:sz="0" w:space="0" w:color="auto"/>
        <w:left w:val="none" w:sz="0" w:space="0" w:color="auto"/>
        <w:bottom w:val="none" w:sz="0" w:space="0" w:color="auto"/>
        <w:right w:val="none" w:sz="0" w:space="0" w:color="auto"/>
      </w:divBdr>
    </w:div>
    <w:div w:id="704789156">
      <w:bodyDiv w:val="1"/>
      <w:marLeft w:val="0"/>
      <w:marRight w:val="0"/>
      <w:marTop w:val="0"/>
      <w:marBottom w:val="0"/>
      <w:divBdr>
        <w:top w:val="none" w:sz="0" w:space="0" w:color="auto"/>
        <w:left w:val="none" w:sz="0" w:space="0" w:color="auto"/>
        <w:bottom w:val="none" w:sz="0" w:space="0" w:color="auto"/>
        <w:right w:val="none" w:sz="0" w:space="0" w:color="auto"/>
      </w:divBdr>
    </w:div>
    <w:div w:id="707534318">
      <w:bodyDiv w:val="1"/>
      <w:marLeft w:val="0"/>
      <w:marRight w:val="0"/>
      <w:marTop w:val="0"/>
      <w:marBottom w:val="0"/>
      <w:divBdr>
        <w:top w:val="none" w:sz="0" w:space="0" w:color="auto"/>
        <w:left w:val="none" w:sz="0" w:space="0" w:color="auto"/>
        <w:bottom w:val="none" w:sz="0" w:space="0" w:color="auto"/>
        <w:right w:val="none" w:sz="0" w:space="0" w:color="auto"/>
      </w:divBdr>
    </w:div>
    <w:div w:id="710804149">
      <w:bodyDiv w:val="1"/>
      <w:marLeft w:val="0"/>
      <w:marRight w:val="0"/>
      <w:marTop w:val="0"/>
      <w:marBottom w:val="0"/>
      <w:divBdr>
        <w:top w:val="none" w:sz="0" w:space="0" w:color="auto"/>
        <w:left w:val="none" w:sz="0" w:space="0" w:color="auto"/>
        <w:bottom w:val="none" w:sz="0" w:space="0" w:color="auto"/>
        <w:right w:val="none" w:sz="0" w:space="0" w:color="auto"/>
      </w:divBdr>
    </w:div>
    <w:div w:id="783378041">
      <w:bodyDiv w:val="1"/>
      <w:marLeft w:val="0"/>
      <w:marRight w:val="0"/>
      <w:marTop w:val="0"/>
      <w:marBottom w:val="0"/>
      <w:divBdr>
        <w:top w:val="none" w:sz="0" w:space="0" w:color="auto"/>
        <w:left w:val="none" w:sz="0" w:space="0" w:color="auto"/>
        <w:bottom w:val="none" w:sz="0" w:space="0" w:color="auto"/>
        <w:right w:val="none" w:sz="0" w:space="0" w:color="auto"/>
      </w:divBdr>
    </w:div>
    <w:div w:id="802044839">
      <w:bodyDiv w:val="1"/>
      <w:marLeft w:val="0"/>
      <w:marRight w:val="0"/>
      <w:marTop w:val="0"/>
      <w:marBottom w:val="0"/>
      <w:divBdr>
        <w:top w:val="none" w:sz="0" w:space="0" w:color="auto"/>
        <w:left w:val="none" w:sz="0" w:space="0" w:color="auto"/>
        <w:bottom w:val="none" w:sz="0" w:space="0" w:color="auto"/>
        <w:right w:val="none" w:sz="0" w:space="0" w:color="auto"/>
      </w:divBdr>
    </w:div>
    <w:div w:id="881285223">
      <w:bodyDiv w:val="1"/>
      <w:marLeft w:val="0"/>
      <w:marRight w:val="0"/>
      <w:marTop w:val="0"/>
      <w:marBottom w:val="0"/>
      <w:divBdr>
        <w:top w:val="none" w:sz="0" w:space="0" w:color="auto"/>
        <w:left w:val="none" w:sz="0" w:space="0" w:color="auto"/>
        <w:bottom w:val="none" w:sz="0" w:space="0" w:color="auto"/>
        <w:right w:val="none" w:sz="0" w:space="0" w:color="auto"/>
      </w:divBdr>
    </w:div>
    <w:div w:id="904485318">
      <w:bodyDiv w:val="1"/>
      <w:marLeft w:val="0"/>
      <w:marRight w:val="0"/>
      <w:marTop w:val="0"/>
      <w:marBottom w:val="0"/>
      <w:divBdr>
        <w:top w:val="none" w:sz="0" w:space="0" w:color="auto"/>
        <w:left w:val="none" w:sz="0" w:space="0" w:color="auto"/>
        <w:bottom w:val="none" w:sz="0" w:space="0" w:color="auto"/>
        <w:right w:val="none" w:sz="0" w:space="0" w:color="auto"/>
      </w:divBdr>
    </w:div>
    <w:div w:id="919827908">
      <w:bodyDiv w:val="1"/>
      <w:marLeft w:val="0"/>
      <w:marRight w:val="0"/>
      <w:marTop w:val="0"/>
      <w:marBottom w:val="0"/>
      <w:divBdr>
        <w:top w:val="none" w:sz="0" w:space="0" w:color="auto"/>
        <w:left w:val="none" w:sz="0" w:space="0" w:color="auto"/>
        <w:bottom w:val="none" w:sz="0" w:space="0" w:color="auto"/>
        <w:right w:val="none" w:sz="0" w:space="0" w:color="auto"/>
      </w:divBdr>
    </w:div>
    <w:div w:id="941377836">
      <w:bodyDiv w:val="1"/>
      <w:marLeft w:val="0"/>
      <w:marRight w:val="0"/>
      <w:marTop w:val="0"/>
      <w:marBottom w:val="0"/>
      <w:divBdr>
        <w:top w:val="none" w:sz="0" w:space="0" w:color="auto"/>
        <w:left w:val="none" w:sz="0" w:space="0" w:color="auto"/>
        <w:bottom w:val="none" w:sz="0" w:space="0" w:color="auto"/>
        <w:right w:val="none" w:sz="0" w:space="0" w:color="auto"/>
      </w:divBdr>
    </w:div>
    <w:div w:id="953903312">
      <w:bodyDiv w:val="1"/>
      <w:marLeft w:val="0"/>
      <w:marRight w:val="0"/>
      <w:marTop w:val="0"/>
      <w:marBottom w:val="0"/>
      <w:divBdr>
        <w:top w:val="none" w:sz="0" w:space="0" w:color="auto"/>
        <w:left w:val="none" w:sz="0" w:space="0" w:color="auto"/>
        <w:bottom w:val="none" w:sz="0" w:space="0" w:color="auto"/>
        <w:right w:val="none" w:sz="0" w:space="0" w:color="auto"/>
      </w:divBdr>
    </w:div>
    <w:div w:id="954020499">
      <w:bodyDiv w:val="1"/>
      <w:marLeft w:val="0"/>
      <w:marRight w:val="0"/>
      <w:marTop w:val="0"/>
      <w:marBottom w:val="0"/>
      <w:divBdr>
        <w:top w:val="none" w:sz="0" w:space="0" w:color="auto"/>
        <w:left w:val="none" w:sz="0" w:space="0" w:color="auto"/>
        <w:bottom w:val="none" w:sz="0" w:space="0" w:color="auto"/>
        <w:right w:val="none" w:sz="0" w:space="0" w:color="auto"/>
      </w:divBdr>
    </w:div>
    <w:div w:id="959148942">
      <w:bodyDiv w:val="1"/>
      <w:marLeft w:val="0"/>
      <w:marRight w:val="0"/>
      <w:marTop w:val="0"/>
      <w:marBottom w:val="0"/>
      <w:divBdr>
        <w:top w:val="none" w:sz="0" w:space="0" w:color="auto"/>
        <w:left w:val="none" w:sz="0" w:space="0" w:color="auto"/>
        <w:bottom w:val="none" w:sz="0" w:space="0" w:color="auto"/>
        <w:right w:val="none" w:sz="0" w:space="0" w:color="auto"/>
      </w:divBdr>
    </w:div>
    <w:div w:id="1026979679">
      <w:bodyDiv w:val="1"/>
      <w:marLeft w:val="0"/>
      <w:marRight w:val="0"/>
      <w:marTop w:val="0"/>
      <w:marBottom w:val="0"/>
      <w:divBdr>
        <w:top w:val="none" w:sz="0" w:space="0" w:color="auto"/>
        <w:left w:val="none" w:sz="0" w:space="0" w:color="auto"/>
        <w:bottom w:val="none" w:sz="0" w:space="0" w:color="auto"/>
        <w:right w:val="none" w:sz="0" w:space="0" w:color="auto"/>
      </w:divBdr>
    </w:div>
    <w:div w:id="1033337353">
      <w:bodyDiv w:val="1"/>
      <w:marLeft w:val="0"/>
      <w:marRight w:val="0"/>
      <w:marTop w:val="0"/>
      <w:marBottom w:val="0"/>
      <w:divBdr>
        <w:top w:val="none" w:sz="0" w:space="0" w:color="auto"/>
        <w:left w:val="none" w:sz="0" w:space="0" w:color="auto"/>
        <w:bottom w:val="none" w:sz="0" w:space="0" w:color="auto"/>
        <w:right w:val="none" w:sz="0" w:space="0" w:color="auto"/>
      </w:divBdr>
    </w:div>
    <w:div w:id="1046879167">
      <w:bodyDiv w:val="1"/>
      <w:marLeft w:val="0"/>
      <w:marRight w:val="0"/>
      <w:marTop w:val="0"/>
      <w:marBottom w:val="0"/>
      <w:divBdr>
        <w:top w:val="none" w:sz="0" w:space="0" w:color="auto"/>
        <w:left w:val="none" w:sz="0" w:space="0" w:color="auto"/>
        <w:bottom w:val="none" w:sz="0" w:space="0" w:color="auto"/>
        <w:right w:val="none" w:sz="0" w:space="0" w:color="auto"/>
      </w:divBdr>
    </w:div>
    <w:div w:id="1070156339">
      <w:bodyDiv w:val="1"/>
      <w:marLeft w:val="0"/>
      <w:marRight w:val="0"/>
      <w:marTop w:val="0"/>
      <w:marBottom w:val="0"/>
      <w:divBdr>
        <w:top w:val="none" w:sz="0" w:space="0" w:color="auto"/>
        <w:left w:val="none" w:sz="0" w:space="0" w:color="auto"/>
        <w:bottom w:val="none" w:sz="0" w:space="0" w:color="auto"/>
        <w:right w:val="none" w:sz="0" w:space="0" w:color="auto"/>
      </w:divBdr>
    </w:div>
    <w:div w:id="1071973087">
      <w:bodyDiv w:val="1"/>
      <w:marLeft w:val="0"/>
      <w:marRight w:val="0"/>
      <w:marTop w:val="0"/>
      <w:marBottom w:val="0"/>
      <w:divBdr>
        <w:top w:val="none" w:sz="0" w:space="0" w:color="auto"/>
        <w:left w:val="none" w:sz="0" w:space="0" w:color="auto"/>
        <w:bottom w:val="none" w:sz="0" w:space="0" w:color="auto"/>
        <w:right w:val="none" w:sz="0" w:space="0" w:color="auto"/>
      </w:divBdr>
    </w:div>
    <w:div w:id="1130245093">
      <w:bodyDiv w:val="1"/>
      <w:marLeft w:val="0"/>
      <w:marRight w:val="0"/>
      <w:marTop w:val="0"/>
      <w:marBottom w:val="0"/>
      <w:divBdr>
        <w:top w:val="none" w:sz="0" w:space="0" w:color="auto"/>
        <w:left w:val="none" w:sz="0" w:space="0" w:color="auto"/>
        <w:bottom w:val="none" w:sz="0" w:space="0" w:color="auto"/>
        <w:right w:val="none" w:sz="0" w:space="0" w:color="auto"/>
      </w:divBdr>
    </w:div>
    <w:div w:id="1145853034">
      <w:bodyDiv w:val="1"/>
      <w:marLeft w:val="0"/>
      <w:marRight w:val="0"/>
      <w:marTop w:val="0"/>
      <w:marBottom w:val="0"/>
      <w:divBdr>
        <w:top w:val="none" w:sz="0" w:space="0" w:color="auto"/>
        <w:left w:val="none" w:sz="0" w:space="0" w:color="auto"/>
        <w:bottom w:val="none" w:sz="0" w:space="0" w:color="auto"/>
        <w:right w:val="none" w:sz="0" w:space="0" w:color="auto"/>
      </w:divBdr>
    </w:div>
    <w:div w:id="1152991889">
      <w:bodyDiv w:val="1"/>
      <w:marLeft w:val="0"/>
      <w:marRight w:val="0"/>
      <w:marTop w:val="0"/>
      <w:marBottom w:val="0"/>
      <w:divBdr>
        <w:top w:val="none" w:sz="0" w:space="0" w:color="auto"/>
        <w:left w:val="none" w:sz="0" w:space="0" w:color="auto"/>
        <w:bottom w:val="none" w:sz="0" w:space="0" w:color="auto"/>
        <w:right w:val="none" w:sz="0" w:space="0" w:color="auto"/>
      </w:divBdr>
    </w:div>
    <w:div w:id="1158765721">
      <w:bodyDiv w:val="1"/>
      <w:marLeft w:val="0"/>
      <w:marRight w:val="0"/>
      <w:marTop w:val="0"/>
      <w:marBottom w:val="0"/>
      <w:divBdr>
        <w:top w:val="none" w:sz="0" w:space="0" w:color="auto"/>
        <w:left w:val="none" w:sz="0" w:space="0" w:color="auto"/>
        <w:bottom w:val="none" w:sz="0" w:space="0" w:color="auto"/>
        <w:right w:val="none" w:sz="0" w:space="0" w:color="auto"/>
      </w:divBdr>
    </w:div>
    <w:div w:id="1184826839">
      <w:bodyDiv w:val="1"/>
      <w:marLeft w:val="0"/>
      <w:marRight w:val="0"/>
      <w:marTop w:val="0"/>
      <w:marBottom w:val="0"/>
      <w:divBdr>
        <w:top w:val="none" w:sz="0" w:space="0" w:color="auto"/>
        <w:left w:val="none" w:sz="0" w:space="0" w:color="auto"/>
        <w:bottom w:val="none" w:sz="0" w:space="0" w:color="auto"/>
        <w:right w:val="none" w:sz="0" w:space="0" w:color="auto"/>
      </w:divBdr>
    </w:div>
    <w:div w:id="1210144067">
      <w:bodyDiv w:val="1"/>
      <w:marLeft w:val="0"/>
      <w:marRight w:val="0"/>
      <w:marTop w:val="0"/>
      <w:marBottom w:val="0"/>
      <w:divBdr>
        <w:top w:val="none" w:sz="0" w:space="0" w:color="auto"/>
        <w:left w:val="none" w:sz="0" w:space="0" w:color="auto"/>
        <w:bottom w:val="none" w:sz="0" w:space="0" w:color="auto"/>
        <w:right w:val="none" w:sz="0" w:space="0" w:color="auto"/>
      </w:divBdr>
    </w:div>
    <w:div w:id="1282878927">
      <w:bodyDiv w:val="1"/>
      <w:marLeft w:val="0"/>
      <w:marRight w:val="0"/>
      <w:marTop w:val="0"/>
      <w:marBottom w:val="0"/>
      <w:divBdr>
        <w:top w:val="none" w:sz="0" w:space="0" w:color="auto"/>
        <w:left w:val="none" w:sz="0" w:space="0" w:color="auto"/>
        <w:bottom w:val="none" w:sz="0" w:space="0" w:color="auto"/>
        <w:right w:val="none" w:sz="0" w:space="0" w:color="auto"/>
      </w:divBdr>
    </w:div>
    <w:div w:id="1307321111">
      <w:bodyDiv w:val="1"/>
      <w:marLeft w:val="0"/>
      <w:marRight w:val="0"/>
      <w:marTop w:val="0"/>
      <w:marBottom w:val="0"/>
      <w:divBdr>
        <w:top w:val="none" w:sz="0" w:space="0" w:color="auto"/>
        <w:left w:val="none" w:sz="0" w:space="0" w:color="auto"/>
        <w:bottom w:val="none" w:sz="0" w:space="0" w:color="auto"/>
        <w:right w:val="none" w:sz="0" w:space="0" w:color="auto"/>
      </w:divBdr>
    </w:div>
    <w:div w:id="1417478762">
      <w:bodyDiv w:val="1"/>
      <w:marLeft w:val="0"/>
      <w:marRight w:val="0"/>
      <w:marTop w:val="0"/>
      <w:marBottom w:val="0"/>
      <w:divBdr>
        <w:top w:val="none" w:sz="0" w:space="0" w:color="auto"/>
        <w:left w:val="none" w:sz="0" w:space="0" w:color="auto"/>
        <w:bottom w:val="none" w:sz="0" w:space="0" w:color="auto"/>
        <w:right w:val="none" w:sz="0" w:space="0" w:color="auto"/>
      </w:divBdr>
    </w:div>
    <w:div w:id="1419670937">
      <w:bodyDiv w:val="1"/>
      <w:marLeft w:val="0"/>
      <w:marRight w:val="0"/>
      <w:marTop w:val="0"/>
      <w:marBottom w:val="0"/>
      <w:divBdr>
        <w:top w:val="none" w:sz="0" w:space="0" w:color="auto"/>
        <w:left w:val="none" w:sz="0" w:space="0" w:color="auto"/>
        <w:bottom w:val="none" w:sz="0" w:space="0" w:color="auto"/>
        <w:right w:val="none" w:sz="0" w:space="0" w:color="auto"/>
      </w:divBdr>
    </w:div>
    <w:div w:id="1428959122">
      <w:bodyDiv w:val="1"/>
      <w:marLeft w:val="0"/>
      <w:marRight w:val="0"/>
      <w:marTop w:val="0"/>
      <w:marBottom w:val="0"/>
      <w:divBdr>
        <w:top w:val="none" w:sz="0" w:space="0" w:color="auto"/>
        <w:left w:val="none" w:sz="0" w:space="0" w:color="auto"/>
        <w:bottom w:val="none" w:sz="0" w:space="0" w:color="auto"/>
        <w:right w:val="none" w:sz="0" w:space="0" w:color="auto"/>
      </w:divBdr>
    </w:div>
    <w:div w:id="1430198588">
      <w:bodyDiv w:val="1"/>
      <w:marLeft w:val="0"/>
      <w:marRight w:val="0"/>
      <w:marTop w:val="0"/>
      <w:marBottom w:val="0"/>
      <w:divBdr>
        <w:top w:val="none" w:sz="0" w:space="0" w:color="auto"/>
        <w:left w:val="none" w:sz="0" w:space="0" w:color="auto"/>
        <w:bottom w:val="none" w:sz="0" w:space="0" w:color="auto"/>
        <w:right w:val="none" w:sz="0" w:space="0" w:color="auto"/>
      </w:divBdr>
    </w:div>
    <w:div w:id="1453747432">
      <w:bodyDiv w:val="1"/>
      <w:marLeft w:val="0"/>
      <w:marRight w:val="0"/>
      <w:marTop w:val="0"/>
      <w:marBottom w:val="0"/>
      <w:divBdr>
        <w:top w:val="none" w:sz="0" w:space="0" w:color="auto"/>
        <w:left w:val="none" w:sz="0" w:space="0" w:color="auto"/>
        <w:bottom w:val="none" w:sz="0" w:space="0" w:color="auto"/>
        <w:right w:val="none" w:sz="0" w:space="0" w:color="auto"/>
      </w:divBdr>
    </w:div>
    <w:div w:id="1482503461">
      <w:bodyDiv w:val="1"/>
      <w:marLeft w:val="0"/>
      <w:marRight w:val="0"/>
      <w:marTop w:val="0"/>
      <w:marBottom w:val="0"/>
      <w:divBdr>
        <w:top w:val="none" w:sz="0" w:space="0" w:color="auto"/>
        <w:left w:val="none" w:sz="0" w:space="0" w:color="auto"/>
        <w:bottom w:val="none" w:sz="0" w:space="0" w:color="auto"/>
        <w:right w:val="none" w:sz="0" w:space="0" w:color="auto"/>
      </w:divBdr>
    </w:div>
    <w:div w:id="1515656517">
      <w:bodyDiv w:val="1"/>
      <w:marLeft w:val="0"/>
      <w:marRight w:val="0"/>
      <w:marTop w:val="0"/>
      <w:marBottom w:val="0"/>
      <w:divBdr>
        <w:top w:val="none" w:sz="0" w:space="0" w:color="auto"/>
        <w:left w:val="none" w:sz="0" w:space="0" w:color="auto"/>
        <w:bottom w:val="none" w:sz="0" w:space="0" w:color="auto"/>
        <w:right w:val="none" w:sz="0" w:space="0" w:color="auto"/>
      </w:divBdr>
    </w:div>
    <w:div w:id="1528180777">
      <w:bodyDiv w:val="1"/>
      <w:marLeft w:val="0"/>
      <w:marRight w:val="0"/>
      <w:marTop w:val="0"/>
      <w:marBottom w:val="0"/>
      <w:divBdr>
        <w:top w:val="none" w:sz="0" w:space="0" w:color="auto"/>
        <w:left w:val="none" w:sz="0" w:space="0" w:color="auto"/>
        <w:bottom w:val="none" w:sz="0" w:space="0" w:color="auto"/>
        <w:right w:val="none" w:sz="0" w:space="0" w:color="auto"/>
      </w:divBdr>
    </w:div>
    <w:div w:id="1595818780">
      <w:bodyDiv w:val="1"/>
      <w:marLeft w:val="0"/>
      <w:marRight w:val="0"/>
      <w:marTop w:val="0"/>
      <w:marBottom w:val="0"/>
      <w:divBdr>
        <w:top w:val="none" w:sz="0" w:space="0" w:color="auto"/>
        <w:left w:val="none" w:sz="0" w:space="0" w:color="auto"/>
        <w:bottom w:val="none" w:sz="0" w:space="0" w:color="auto"/>
        <w:right w:val="none" w:sz="0" w:space="0" w:color="auto"/>
      </w:divBdr>
    </w:div>
    <w:div w:id="1630746544">
      <w:bodyDiv w:val="1"/>
      <w:marLeft w:val="0"/>
      <w:marRight w:val="0"/>
      <w:marTop w:val="0"/>
      <w:marBottom w:val="0"/>
      <w:divBdr>
        <w:top w:val="none" w:sz="0" w:space="0" w:color="auto"/>
        <w:left w:val="none" w:sz="0" w:space="0" w:color="auto"/>
        <w:bottom w:val="none" w:sz="0" w:space="0" w:color="auto"/>
        <w:right w:val="none" w:sz="0" w:space="0" w:color="auto"/>
      </w:divBdr>
    </w:div>
    <w:div w:id="1696152438">
      <w:bodyDiv w:val="1"/>
      <w:marLeft w:val="0"/>
      <w:marRight w:val="0"/>
      <w:marTop w:val="0"/>
      <w:marBottom w:val="0"/>
      <w:divBdr>
        <w:top w:val="none" w:sz="0" w:space="0" w:color="auto"/>
        <w:left w:val="none" w:sz="0" w:space="0" w:color="auto"/>
        <w:bottom w:val="none" w:sz="0" w:space="0" w:color="auto"/>
        <w:right w:val="none" w:sz="0" w:space="0" w:color="auto"/>
      </w:divBdr>
    </w:div>
    <w:div w:id="1699234716">
      <w:bodyDiv w:val="1"/>
      <w:marLeft w:val="0"/>
      <w:marRight w:val="0"/>
      <w:marTop w:val="0"/>
      <w:marBottom w:val="0"/>
      <w:divBdr>
        <w:top w:val="none" w:sz="0" w:space="0" w:color="auto"/>
        <w:left w:val="none" w:sz="0" w:space="0" w:color="auto"/>
        <w:bottom w:val="none" w:sz="0" w:space="0" w:color="auto"/>
        <w:right w:val="none" w:sz="0" w:space="0" w:color="auto"/>
      </w:divBdr>
    </w:div>
    <w:div w:id="1756586526">
      <w:bodyDiv w:val="1"/>
      <w:marLeft w:val="0"/>
      <w:marRight w:val="0"/>
      <w:marTop w:val="0"/>
      <w:marBottom w:val="0"/>
      <w:divBdr>
        <w:top w:val="none" w:sz="0" w:space="0" w:color="auto"/>
        <w:left w:val="none" w:sz="0" w:space="0" w:color="auto"/>
        <w:bottom w:val="none" w:sz="0" w:space="0" w:color="auto"/>
        <w:right w:val="none" w:sz="0" w:space="0" w:color="auto"/>
      </w:divBdr>
    </w:div>
    <w:div w:id="1823081671">
      <w:bodyDiv w:val="1"/>
      <w:marLeft w:val="0"/>
      <w:marRight w:val="0"/>
      <w:marTop w:val="0"/>
      <w:marBottom w:val="0"/>
      <w:divBdr>
        <w:top w:val="none" w:sz="0" w:space="0" w:color="auto"/>
        <w:left w:val="none" w:sz="0" w:space="0" w:color="auto"/>
        <w:bottom w:val="none" w:sz="0" w:space="0" w:color="auto"/>
        <w:right w:val="none" w:sz="0" w:space="0" w:color="auto"/>
      </w:divBdr>
    </w:div>
    <w:div w:id="1848641667">
      <w:bodyDiv w:val="1"/>
      <w:marLeft w:val="0"/>
      <w:marRight w:val="0"/>
      <w:marTop w:val="0"/>
      <w:marBottom w:val="0"/>
      <w:divBdr>
        <w:top w:val="none" w:sz="0" w:space="0" w:color="auto"/>
        <w:left w:val="none" w:sz="0" w:space="0" w:color="auto"/>
        <w:bottom w:val="none" w:sz="0" w:space="0" w:color="auto"/>
        <w:right w:val="none" w:sz="0" w:space="0" w:color="auto"/>
      </w:divBdr>
    </w:div>
    <w:div w:id="1952974539">
      <w:bodyDiv w:val="1"/>
      <w:marLeft w:val="0"/>
      <w:marRight w:val="0"/>
      <w:marTop w:val="0"/>
      <w:marBottom w:val="0"/>
      <w:divBdr>
        <w:top w:val="none" w:sz="0" w:space="0" w:color="auto"/>
        <w:left w:val="none" w:sz="0" w:space="0" w:color="auto"/>
        <w:bottom w:val="none" w:sz="0" w:space="0" w:color="auto"/>
        <w:right w:val="none" w:sz="0" w:space="0" w:color="auto"/>
      </w:divBdr>
    </w:div>
    <w:div w:id="1986665004">
      <w:bodyDiv w:val="1"/>
      <w:marLeft w:val="0"/>
      <w:marRight w:val="0"/>
      <w:marTop w:val="0"/>
      <w:marBottom w:val="0"/>
      <w:divBdr>
        <w:top w:val="none" w:sz="0" w:space="0" w:color="auto"/>
        <w:left w:val="none" w:sz="0" w:space="0" w:color="auto"/>
        <w:bottom w:val="none" w:sz="0" w:space="0" w:color="auto"/>
        <w:right w:val="none" w:sz="0" w:space="0" w:color="auto"/>
      </w:divBdr>
    </w:div>
    <w:div w:id="2019000058">
      <w:bodyDiv w:val="1"/>
      <w:marLeft w:val="0"/>
      <w:marRight w:val="0"/>
      <w:marTop w:val="0"/>
      <w:marBottom w:val="0"/>
      <w:divBdr>
        <w:top w:val="none" w:sz="0" w:space="0" w:color="auto"/>
        <w:left w:val="none" w:sz="0" w:space="0" w:color="auto"/>
        <w:bottom w:val="none" w:sz="0" w:space="0" w:color="auto"/>
        <w:right w:val="none" w:sz="0" w:space="0" w:color="auto"/>
      </w:divBdr>
    </w:div>
    <w:div w:id="21184822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microsoft.com/office/2011/relationships/commentsExtended" Target="commentsExtended.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www.itreetools.org" TargetMode="External"/><Relationship Id="rId17" Type="http://schemas.openxmlformats.org/officeDocument/2006/relationships/hyperlink" Target="https://sensor.community/en/"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r="http://schemas.openxmlformats.org/officeDocument/2006/relationships" xmlns:go="http://customooxmlschemas.google.com/">
  <go:docsCustomData xmlns:go="http://customooxmlschemas.google.com/" roundtripDataSignature="AMtx7mgOAVP6KydzPjLj3rbyP2ZVhbcJSg==">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</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FB2E5B58-B563-47A1-A6A7-F7BA9736BB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30</Pages>
  <Words>63924</Words>
  <Characters>364369</Characters>
  <Application>Microsoft Office Word</Application>
  <DocSecurity>0</DocSecurity>
  <Lines>3036</Lines>
  <Paragraphs>854</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1</Company>
  <LinksUpToDate>false</LinksUpToDate>
  <CharactersWithSpaces>427439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dc:creator>
  <cp:lastModifiedBy>Алексей Ярославцев</cp:lastModifiedBy>
  <cp:revision>2</cp:revision>
  <dcterms:created xsi:type="dcterms:W3CDTF">2020-05-11T17:36:00Z</dcterms:created>
  <dcterms:modified xsi:type="dcterms:W3CDTF">2020-05-11T17:36:00Z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id="Ecr48Ic7"/&gt;&lt;style id="http://www.zotero.org/styles/ecosystem-services"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17th edition (author-date)</vt:lpwstr>
  </property>
  <property fmtid="{D5CDD505-2E9C-101B-9397-08002B2CF9AE}" pid="12" name="Mendeley Recent Style Id 4_1">
    <vt:lpwstr>http://www.zotero.org/styles/harvard-cite-them-right</vt:lpwstr>
  </property>
  <property fmtid="{D5CDD505-2E9C-101B-9397-08002B2CF9AE}" pid="13" name="Mendeley Recent Style Name 4_1">
    <vt:lpwstr>Cite Them Right 10th edition - Harvard</vt:lpwstr>
  </property>
  <property fmtid="{D5CDD505-2E9C-101B-9397-08002B2CF9AE}" pid="14" name="Mendeley Recent Style Id 5_1">
    <vt:lpwstr>http://www.zotero.org/styles/harvard1</vt:lpwstr>
  </property>
  <property fmtid="{D5CDD505-2E9C-101B-9397-08002B2CF9AE}" pid="15" name="Mendeley Recent Style Name 5_1">
    <vt:lpwstr>Harvard reference format 1 (deprecated)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Document_1">
    <vt:lpwstr>True</vt:lpwstr>
  </property>
  <property fmtid="{D5CDD505-2E9C-101B-9397-08002B2CF9AE}" pid="25" name="Mendeley Citation Style_1">
    <vt:lpwstr>http://www.zotero.org/styles/apa</vt:lpwstr>
  </property>
</Properties>
</file>